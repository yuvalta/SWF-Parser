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B57B3E" w14:textId="4DE0DDE5" w:rsidR="00547701" w:rsidRDefault="00257E34" w:rsidP="003F587D">
      <w:pPr>
        <w:rPr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827200" behindDoc="0" locked="0" layoutInCell="1" allowOverlap="1" wp14:anchorId="1FD7DB90" wp14:editId="51815B0E">
            <wp:simplePos x="0" y="0"/>
            <wp:positionH relativeFrom="margin">
              <wp:posOffset>1692275</wp:posOffset>
            </wp:positionH>
            <wp:positionV relativeFrom="paragraph">
              <wp:posOffset>234587</wp:posOffset>
            </wp:positionV>
            <wp:extent cx="2326634" cy="1323975"/>
            <wp:effectExtent l="0" t="0" r="0" b="0"/>
            <wp:wrapSquare wrapText="bothSides"/>
            <wp:docPr id="7" name="Picture 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34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‏</w:t>
      </w:r>
      <w:r w:rsidR="0034637F">
        <w:rPr>
          <w:rFonts w:hint="cs"/>
          <w:rtl/>
        </w:rPr>
        <w:t>2.2.2021</w:t>
      </w:r>
    </w:p>
    <w:p w14:paraId="5D7FB6F1" w14:textId="15051C25" w:rsidR="00547701" w:rsidRDefault="00547701" w:rsidP="00F23FC0">
      <w:pPr>
        <w:rPr>
          <w:rtl/>
        </w:rPr>
      </w:pPr>
    </w:p>
    <w:p w14:paraId="538B75B4" w14:textId="77777777" w:rsidR="00547701" w:rsidRDefault="00257E34" w:rsidP="003F587D">
      <w:pPr>
        <w:rPr>
          <w:rtl/>
        </w:rPr>
      </w:pPr>
      <w:r w:rsidRPr="00D76431">
        <w:rPr>
          <w:rFonts w:cstheme="minorHAnsi"/>
          <w:noProof/>
        </w:rPr>
        <w:drawing>
          <wp:anchor distT="0" distB="0" distL="114300" distR="114300" simplePos="0" relativeHeight="251833344" behindDoc="0" locked="0" layoutInCell="1" allowOverlap="1" wp14:anchorId="03B7F966" wp14:editId="6A8F0A17">
            <wp:simplePos x="0" y="0"/>
            <wp:positionH relativeFrom="column">
              <wp:posOffset>1928858</wp:posOffset>
            </wp:positionH>
            <wp:positionV relativeFrom="paragraph">
              <wp:posOffset>1432560</wp:posOffset>
            </wp:positionV>
            <wp:extent cx="2030095" cy="702310"/>
            <wp:effectExtent l="0" t="0" r="1905" b="0"/>
            <wp:wrapSquare wrapText="bothSides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hAnsi="David" w:cs="David"/>
          <w:noProof/>
          <w:color w:val="4472C4" w:themeColor="accen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24ED752" wp14:editId="0C8304AD">
                <wp:simplePos x="0" y="0"/>
                <wp:positionH relativeFrom="column">
                  <wp:posOffset>65405</wp:posOffset>
                </wp:positionH>
                <wp:positionV relativeFrom="paragraph">
                  <wp:posOffset>2882628</wp:posOffset>
                </wp:positionV>
                <wp:extent cx="6021705" cy="6557554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1705" cy="6557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BED7B4" w14:textId="6A082B65" w:rsidR="000753D4" w:rsidRPr="00257E34" w:rsidRDefault="000753D4" w:rsidP="008043F5">
                            <w:pPr>
                              <w:jc w:val="center"/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</w:pPr>
                            <w:r w:rsidRPr="00257E34">
                              <w:rPr>
                                <w:rFonts w:asciiTheme="minorHAnsi" w:hAnsiTheme="minorHAnsi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דו"ח סיכום לקורס</w:t>
                            </w:r>
                            <w:r w:rsidRPr="00257E34"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מידול עומסים במערכות מחשב – 203.3713</w:t>
                            </w:r>
                          </w:p>
                          <w:p w14:paraId="2D90CFEB" w14:textId="0F89429B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CCEAA2" w14:textId="7E41B23A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AD609E" w14:textId="6318552A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37881156" w14:textId="77777777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E718E5A" w14:textId="456F0B41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00FA06B" w14:textId="77777777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61A59A1E" w14:textId="3753F911" w:rsidR="000753D4" w:rsidRPr="008043F5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>
                              <w:rPr>
                                <w:rFonts w:asciiTheme="minorHAnsi" w:hAnsiTheme="minorHAnsi" w:hint="cs"/>
                                <w:sz w:val="36"/>
                                <w:szCs w:val="36"/>
                                <w:rtl/>
                              </w:rPr>
                              <w:t>מוגש ל</w:t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אורנה אגמון בן-יהודה</w:t>
                            </w:r>
                          </w:p>
                          <w:p w14:paraId="0EFE5F75" w14:textId="77777777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מגישים: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</w:p>
                          <w:p w14:paraId="161B7D3A" w14:textId="5F1EBDC3" w:rsidR="000753D4" w:rsidRPr="008043F5" w:rsidRDefault="000753D4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אליאס מרגיה ת.ז </w:t>
                            </w:r>
                            <w:r w:rsidRPr="00490C43">
                              <w:rPr>
                                <w:sz w:val="36"/>
                                <w:szCs w:val="36"/>
                                <w:lang w:val="en-IL"/>
                              </w:rPr>
                              <w:t>318386646</w:t>
                            </w:r>
                          </w:p>
                          <w:p w14:paraId="1419CB78" w14:textId="51862B9D" w:rsidR="000753D4" w:rsidRPr="008043F5" w:rsidRDefault="000753D4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גוליאן שעאר ת.ז </w:t>
                            </w:r>
                            <w:r w:rsidRPr="00490C43">
                              <w:rPr>
                                <w:sz w:val="36"/>
                                <w:szCs w:val="36"/>
                                <w:lang w:val="en-IL"/>
                              </w:rPr>
                              <w:t>316050608</w:t>
                            </w:r>
                          </w:p>
                          <w:p w14:paraId="6B77A0A4" w14:textId="444D31D6" w:rsidR="000753D4" w:rsidRPr="008043F5" w:rsidRDefault="000753D4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פהד נאסר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318489168</w:t>
                            </w:r>
                          </w:p>
                          <w:p w14:paraId="573A2C65" w14:textId="1AB7E961" w:rsidR="000753D4" w:rsidRPr="008043F5" w:rsidRDefault="000753D4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יובל תמיר ת.ז 201277894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4ED752" id="_x0000_t202" coordsize="21600,21600" o:spt="202" path="m,l,21600r21600,l21600,xe">
                <v:stroke joinstyle="miter"/>
                <v:path gradientshapeok="t" o:connecttype="rect"/>
              </v:shapetype>
              <v:shape id="Text Box 119" o:spid="_x0000_s1026" type="#_x0000_t202" style="position:absolute;left:0;text-align:left;margin-left:5.15pt;margin-top:227pt;width:474.15pt;height:516.3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" fillcolor="white [3201]" stroked="f" strokeweight=".5pt">
                <v:textbox>
                  <w:txbxContent>
                    <w:p w14:paraId="7DBED7B4" w14:textId="6A082B65" w:rsidR="000753D4" w:rsidRPr="00257E34" w:rsidRDefault="000753D4" w:rsidP="008043F5">
                      <w:pPr>
                        <w:jc w:val="center"/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</w:pPr>
                      <w:r w:rsidRPr="00257E34">
                        <w:rPr>
                          <w:rFonts w:asciiTheme="minorHAnsi" w:hAnsiTheme="minorHAnsi" w:hint="cs"/>
                          <w:b/>
                          <w:bCs/>
                          <w:sz w:val="48"/>
                          <w:szCs w:val="48"/>
                          <w:rtl/>
                        </w:rPr>
                        <w:t>דו"ח סיכום לקורס</w:t>
                      </w:r>
                      <w:r w:rsidRPr="00257E34"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מידול עומסים במערכות מחשב – 203.3713</w:t>
                      </w:r>
                    </w:p>
                    <w:p w14:paraId="2D90CFEB" w14:textId="0F89429B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CCEAA2" w14:textId="7E41B23A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AD609E" w14:textId="6318552A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37881156" w14:textId="77777777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E718E5A" w14:textId="456F0B41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00FA06B" w14:textId="77777777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61A59A1E" w14:textId="3753F911" w:rsidR="000753D4" w:rsidRPr="008043F5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>
                        <w:rPr>
                          <w:rFonts w:asciiTheme="minorHAnsi" w:hAnsiTheme="minorHAnsi" w:hint="cs"/>
                          <w:sz w:val="36"/>
                          <w:szCs w:val="36"/>
                          <w:rtl/>
                        </w:rPr>
                        <w:t>מוגש ל</w:t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אורנה אגמון בן-יהודה</w:t>
                      </w:r>
                    </w:p>
                    <w:p w14:paraId="0EFE5F75" w14:textId="77777777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מגישים: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</w:p>
                    <w:p w14:paraId="161B7D3A" w14:textId="5F1EBDC3" w:rsidR="000753D4" w:rsidRPr="008043F5" w:rsidRDefault="000753D4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אליאס מרגיה ת.ז </w:t>
                      </w:r>
                      <w:r w:rsidRPr="00490C43">
                        <w:rPr>
                          <w:sz w:val="36"/>
                          <w:szCs w:val="36"/>
                          <w:lang w:val="en-IL"/>
                        </w:rPr>
                        <w:t>318386646</w:t>
                      </w:r>
                    </w:p>
                    <w:p w14:paraId="1419CB78" w14:textId="51862B9D" w:rsidR="000753D4" w:rsidRPr="008043F5" w:rsidRDefault="000753D4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גוליאן שעאר ת.ז </w:t>
                      </w:r>
                      <w:r w:rsidRPr="00490C43">
                        <w:rPr>
                          <w:sz w:val="36"/>
                          <w:szCs w:val="36"/>
                          <w:lang w:val="en-IL"/>
                        </w:rPr>
                        <w:t>316050608</w:t>
                      </w:r>
                    </w:p>
                    <w:p w14:paraId="6B77A0A4" w14:textId="444D31D6" w:rsidR="000753D4" w:rsidRPr="008043F5" w:rsidRDefault="000753D4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פהד נאסר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318489168</w:t>
                      </w:r>
                    </w:p>
                    <w:p w14:paraId="573A2C65" w14:textId="1AB7E961" w:rsidR="000753D4" w:rsidRPr="008043F5" w:rsidRDefault="000753D4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יובל תמיר ת.ז 201277894</w:t>
                      </w:r>
                    </w:p>
                  </w:txbxContent>
                </v:textbox>
              </v:shape>
            </w:pict>
          </mc:Fallback>
        </mc:AlternateContent>
      </w:r>
      <w:r w:rsidR="00547701">
        <w:rPr>
          <w:rtl/>
        </w:rPr>
        <w:br w:type="page"/>
      </w:r>
    </w:p>
    <w:p w14:paraId="652F5746" w14:textId="3D8C361D" w:rsidR="00257E34" w:rsidRPr="00257E34" w:rsidRDefault="00257E34" w:rsidP="00490C43">
      <w:pPr>
        <w:pStyle w:val="TOC1"/>
        <w:rPr>
          <w:rtl/>
        </w:rPr>
      </w:pPr>
      <w:r w:rsidRPr="00257E34">
        <w:rPr>
          <w:rFonts w:hint="cs"/>
          <w:rtl/>
        </w:rPr>
        <w:lastRenderedPageBreak/>
        <w:t xml:space="preserve">תוכן </w:t>
      </w:r>
      <w:r w:rsidR="00FD1C97" w:rsidRPr="00257E34">
        <w:rPr>
          <w:rFonts w:hint="cs"/>
          <w:rtl/>
        </w:rPr>
        <w:t>ענייניים</w:t>
      </w:r>
    </w:p>
    <w:p w14:paraId="7ADB8EA0" w14:textId="137A8F56" w:rsidR="00490C43" w:rsidRDefault="00257E3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63019102" w:history="1">
        <w:r w:rsidR="00490C43" w:rsidRPr="00365286">
          <w:rPr>
            <w:rStyle w:val="Hyperlink"/>
            <w:noProof/>
            <w:rtl/>
          </w:rPr>
          <w:t xml:space="preserve">שלב 1 – בחירת </w:t>
        </w:r>
        <w:r w:rsidR="00490C43" w:rsidRPr="00365286">
          <w:rPr>
            <w:rStyle w:val="Hyperlink"/>
            <w:noProof/>
          </w:rPr>
          <w:t>Trace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</w:t>
        </w:r>
        <w:r w:rsidR="00490C43">
          <w:rPr>
            <w:noProof/>
            <w:webHidden/>
          </w:rPr>
          <w:fldChar w:fldCharType="end"/>
        </w:r>
      </w:hyperlink>
    </w:p>
    <w:p w14:paraId="53FB89E2" w14:textId="00B6BAB5" w:rsidR="00490C43" w:rsidRDefault="000753D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3" w:history="1">
        <w:r w:rsidR="00490C43" w:rsidRPr="00365286">
          <w:rPr>
            <w:rStyle w:val="Hyperlink"/>
            <w:noProof/>
            <w:rtl/>
          </w:rPr>
          <w:t>שלב 2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73E58362" w14:textId="6BF18B7B" w:rsidR="00490C43" w:rsidRDefault="000753D4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4" w:history="1">
        <w:r w:rsidR="00490C43" w:rsidRPr="00365286">
          <w:rPr>
            <w:rStyle w:val="Hyperlink"/>
            <w:noProof/>
            <w:rtl/>
          </w:rPr>
          <w:t>ניתוח ראשוני של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46EE301A" w14:textId="54651714" w:rsidR="00490C43" w:rsidRDefault="000753D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5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3AB825B2" w14:textId="0131AD3B" w:rsidR="00490C43" w:rsidRDefault="000753D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6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8</w:t>
        </w:r>
        <w:r w:rsidR="00490C43">
          <w:rPr>
            <w:noProof/>
            <w:webHidden/>
          </w:rPr>
          <w:fldChar w:fldCharType="end"/>
        </w:r>
      </w:hyperlink>
    </w:p>
    <w:p w14:paraId="458AE5BF" w14:textId="0E332306" w:rsidR="00490C43" w:rsidRDefault="000753D4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7" w:history="1">
        <w:r w:rsidR="00490C43" w:rsidRPr="00365286">
          <w:rPr>
            <w:rStyle w:val="Hyperlink"/>
            <w:noProof/>
            <w:rtl/>
          </w:rPr>
          <w:t>מענה על שאלות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11</w:t>
        </w:r>
        <w:r w:rsidR="00490C43">
          <w:rPr>
            <w:noProof/>
            <w:webHidden/>
          </w:rPr>
          <w:fldChar w:fldCharType="end"/>
        </w:r>
      </w:hyperlink>
    </w:p>
    <w:p w14:paraId="7C9CA02F" w14:textId="646A241C" w:rsidR="00490C43" w:rsidRDefault="000753D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8" w:history="1">
        <w:r w:rsidR="00490C43" w:rsidRPr="00365286">
          <w:rPr>
            <w:rStyle w:val="Hyperlink"/>
            <w:noProof/>
            <w:rtl/>
          </w:rPr>
          <w:t>שלב 3 – התאמות בין התפלגויות לבין תוצאות ניתוח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14</w:t>
        </w:r>
        <w:r w:rsidR="00490C43">
          <w:rPr>
            <w:noProof/>
            <w:webHidden/>
          </w:rPr>
          <w:fldChar w:fldCharType="end"/>
        </w:r>
      </w:hyperlink>
    </w:p>
    <w:p w14:paraId="1FBA1613" w14:textId="3953C59C" w:rsidR="00490C43" w:rsidRDefault="000753D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9" w:history="1">
        <w:r w:rsidR="00490C43" w:rsidRPr="00365286">
          <w:rPr>
            <w:rStyle w:val="Hyperlink"/>
            <w:noProof/>
            <w:rtl/>
          </w:rPr>
          <w:t>שלב 4 – התאמות בין גרפים לבין התפלגויות אמפיריות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ED9910" w14:textId="1A558590" w:rsidR="00490C43" w:rsidRDefault="000753D4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0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7615E38F" w14:textId="704CDF94" w:rsidR="00490C43" w:rsidRDefault="000753D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1" w:history="1">
        <w:r w:rsidR="00490C43" w:rsidRPr="00365286">
          <w:rPr>
            <w:rStyle w:val="Hyperlink"/>
            <w:noProof/>
            <w:lang w:val="en-IL"/>
          </w:rPr>
          <w:t>CDF of Runtimes time</w:t>
        </w:r>
        <w:r w:rsidR="00490C43" w:rsidRPr="00365286">
          <w:rPr>
            <w:rStyle w:val="Hyperlink"/>
            <w:noProof/>
          </w:rPr>
          <w:t xml:space="preserve"> – All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C7E29B" w14:textId="116184C1" w:rsidR="00490C43" w:rsidRDefault="000753D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2" w:history="1">
        <w:r w:rsidR="00490C43" w:rsidRPr="00365286">
          <w:rPr>
            <w:rStyle w:val="Hyperlink"/>
            <w:noProof/>
            <w:lang w:val="en-IL"/>
          </w:rPr>
          <w:t>CDF of Runtimes time</w:t>
        </w:r>
        <w:r w:rsidR="00490C43" w:rsidRPr="00365286">
          <w:rPr>
            <w:rStyle w:val="Hyperlink"/>
            <w:noProof/>
          </w:rPr>
          <w:t xml:space="preserve"> – Other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17</w:t>
        </w:r>
        <w:r w:rsidR="00490C43">
          <w:rPr>
            <w:noProof/>
            <w:webHidden/>
          </w:rPr>
          <w:fldChar w:fldCharType="end"/>
        </w:r>
      </w:hyperlink>
    </w:p>
    <w:p w14:paraId="4F4D1F50" w14:textId="5A6D134F" w:rsidR="00490C43" w:rsidRDefault="000753D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3" w:history="1">
        <w:r w:rsidR="00490C43" w:rsidRPr="00365286">
          <w:rPr>
            <w:rStyle w:val="Hyperlink"/>
            <w:noProof/>
            <w:lang w:val="en-IL"/>
          </w:rPr>
          <w:t>CDF of Runtimes time</w:t>
        </w:r>
        <w:r w:rsidR="00490C43" w:rsidRPr="00365286">
          <w:rPr>
            <w:rStyle w:val="Hyperlink"/>
            <w:noProof/>
          </w:rPr>
          <w:t xml:space="preserve"> – Special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19</w:t>
        </w:r>
        <w:r w:rsidR="00490C43">
          <w:rPr>
            <w:noProof/>
            <w:webHidden/>
          </w:rPr>
          <w:fldChar w:fldCharType="end"/>
        </w:r>
      </w:hyperlink>
    </w:p>
    <w:p w14:paraId="5CB71315" w14:textId="3BDE1E8F" w:rsidR="00490C43" w:rsidRDefault="000753D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4" w:history="1">
        <w:r w:rsidR="00490C43" w:rsidRPr="00365286">
          <w:rPr>
            <w:rStyle w:val="Hyperlink"/>
            <w:noProof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21</w:t>
        </w:r>
        <w:r w:rsidR="00490C43">
          <w:rPr>
            <w:noProof/>
            <w:webHidden/>
          </w:rPr>
          <w:fldChar w:fldCharType="end"/>
        </w:r>
      </w:hyperlink>
    </w:p>
    <w:p w14:paraId="7663F05B" w14:textId="49AE4311" w:rsidR="00490C43" w:rsidRDefault="000753D4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5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7308CA31" w14:textId="32AD20D5" w:rsidR="00490C43" w:rsidRDefault="000753D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6" w:history="1">
        <w:r w:rsidR="00490C43" w:rsidRPr="00365286">
          <w:rPr>
            <w:rStyle w:val="Hyperlink"/>
            <w:noProof/>
            <w:lang w:val="en-IL"/>
          </w:rPr>
          <w:t>CDF of Runtimes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3341B2D0" w14:textId="06D38FDD" w:rsidR="00490C43" w:rsidRDefault="000753D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7" w:history="1">
        <w:r w:rsidR="00490C43" w:rsidRPr="00365286">
          <w:rPr>
            <w:rStyle w:val="Hyperlink"/>
            <w:noProof/>
            <w:lang w:val="en-IL"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25</w:t>
        </w:r>
        <w:r w:rsidR="00490C43">
          <w:rPr>
            <w:noProof/>
            <w:webHidden/>
          </w:rPr>
          <w:fldChar w:fldCharType="end"/>
        </w:r>
      </w:hyperlink>
    </w:p>
    <w:p w14:paraId="7A759686" w14:textId="0CC4DE06" w:rsidR="00490C43" w:rsidRDefault="000753D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8" w:history="1">
        <w:r w:rsidR="00490C43" w:rsidRPr="00365286">
          <w:rPr>
            <w:rStyle w:val="Hyperlink"/>
            <w:noProof/>
            <w:rtl/>
          </w:rPr>
          <w:t xml:space="preserve">שלב 5 – התפלגות </w:t>
        </w:r>
        <w:r w:rsidR="00490C43" w:rsidRPr="00365286">
          <w:rPr>
            <w:rStyle w:val="Hyperlink"/>
            <w:noProof/>
          </w:rPr>
          <w:t>Zipf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27</w:t>
        </w:r>
        <w:r w:rsidR="00490C43">
          <w:rPr>
            <w:noProof/>
            <w:webHidden/>
          </w:rPr>
          <w:fldChar w:fldCharType="end"/>
        </w:r>
      </w:hyperlink>
    </w:p>
    <w:p w14:paraId="0C1C7F08" w14:textId="001833F7" w:rsidR="00490C43" w:rsidRDefault="000753D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9" w:history="1">
        <w:r w:rsidR="00490C43" w:rsidRPr="00365286">
          <w:rPr>
            <w:rStyle w:val="Hyperlink"/>
            <w:noProof/>
            <w:rtl/>
          </w:rPr>
          <w:t>שלב 6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3C41FC32" w14:textId="7D9F5455" w:rsidR="00490C43" w:rsidRDefault="000753D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20" w:history="1">
        <w:r w:rsidR="00490C43" w:rsidRPr="00365286">
          <w:rPr>
            <w:rStyle w:val="Hyperlink"/>
            <w:noProof/>
          </w:rPr>
          <w:t>NASA-Log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4A74DD09" w14:textId="2D82C920" w:rsidR="00490C43" w:rsidRDefault="000753D4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21" w:history="1">
        <w:r w:rsidR="00490C43" w:rsidRPr="00365286">
          <w:rPr>
            <w:rStyle w:val="Hyperlink"/>
            <w:noProof/>
          </w:rPr>
          <w:t>MATLAB-Log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32</w:t>
        </w:r>
        <w:r w:rsidR="00490C43">
          <w:rPr>
            <w:noProof/>
            <w:webHidden/>
          </w:rPr>
          <w:fldChar w:fldCharType="end"/>
        </w:r>
      </w:hyperlink>
    </w:p>
    <w:p w14:paraId="00507811" w14:textId="7CC41316" w:rsidR="00490C43" w:rsidRDefault="000753D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2" w:history="1">
        <w:r w:rsidR="00490C43" w:rsidRPr="00365286">
          <w:rPr>
            <w:rStyle w:val="Hyperlink"/>
            <w:noProof/>
            <w:rtl/>
          </w:rPr>
          <w:t xml:space="preserve">שלב 7 – יצירת </w:t>
        </w:r>
        <w:r w:rsidR="00490C43" w:rsidRPr="00365286">
          <w:rPr>
            <w:rStyle w:val="Hyperlink"/>
            <w:noProof/>
          </w:rPr>
          <w:t>Hyper distribution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33</w:t>
        </w:r>
        <w:r w:rsidR="00490C43">
          <w:rPr>
            <w:noProof/>
            <w:webHidden/>
          </w:rPr>
          <w:fldChar w:fldCharType="end"/>
        </w:r>
      </w:hyperlink>
    </w:p>
    <w:p w14:paraId="2A1AD6D4" w14:textId="42FF6EBA" w:rsidR="00490C43" w:rsidRDefault="000753D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3" w:history="1">
        <w:r w:rsidR="00490C43" w:rsidRPr="00365286">
          <w:rPr>
            <w:rStyle w:val="Hyperlink"/>
            <w:noProof/>
            <w:rtl/>
          </w:rPr>
          <w:t>שלב 8 – יצירת מודל המדמה את המידע הראשוני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35</w:t>
        </w:r>
        <w:r w:rsidR="00490C43">
          <w:rPr>
            <w:noProof/>
            <w:webHidden/>
          </w:rPr>
          <w:fldChar w:fldCharType="end"/>
        </w:r>
      </w:hyperlink>
    </w:p>
    <w:p w14:paraId="62B054C3" w14:textId="484EDB99" w:rsidR="00490C43" w:rsidRDefault="000753D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4" w:history="1">
        <w:r w:rsidR="00490C43" w:rsidRPr="00365286">
          <w:rPr>
            <w:rStyle w:val="Hyperlink"/>
            <w:noProof/>
            <w:rtl/>
          </w:rPr>
          <w:t>שלב 9- אימות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36</w:t>
        </w:r>
        <w:r w:rsidR="00490C43">
          <w:rPr>
            <w:noProof/>
            <w:webHidden/>
          </w:rPr>
          <w:fldChar w:fldCharType="end"/>
        </w:r>
      </w:hyperlink>
    </w:p>
    <w:p w14:paraId="21B0AB96" w14:textId="707D5807" w:rsidR="00490C43" w:rsidRDefault="000753D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5" w:history="1">
        <w:r w:rsidR="00490C43" w:rsidRPr="00365286">
          <w:rPr>
            <w:rStyle w:val="Hyperlink"/>
            <w:noProof/>
            <w:rtl/>
          </w:rPr>
          <w:t>ביבליוגרפיה ומקורות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11B35ECE" w14:textId="61FB1274" w:rsidR="00490C43" w:rsidRDefault="000753D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6" w:history="1">
        <w:r w:rsidR="00490C43" w:rsidRPr="00365286">
          <w:rPr>
            <w:rStyle w:val="Hyperlink"/>
            <w:noProof/>
          </w:rPr>
          <w:t>C</w:t>
        </w:r>
        <w:r w:rsidR="00490C43" w:rsidRPr="00365286">
          <w:rPr>
            <w:rStyle w:val="Hyperlink"/>
            <w:noProof/>
            <w:lang w:val="en-IL"/>
          </w:rPr>
          <w:t>olophon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5DBB0AB7" w14:textId="2948B8FD" w:rsidR="00257E34" w:rsidRDefault="00257E34" w:rsidP="00C745ED">
      <w:pPr>
        <w:spacing w:after="0" w:line="240" w:lineRule="auto"/>
        <w:jc w:val="left"/>
        <w:rPr>
          <w:rtl/>
        </w:rPr>
      </w:pPr>
      <w:r>
        <w:fldChar w:fldCharType="end"/>
      </w:r>
    </w:p>
    <w:p w14:paraId="18BB2410" w14:textId="77777777" w:rsidR="00257E34" w:rsidRDefault="00257E34" w:rsidP="00257E34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3F54B0B6" w14:textId="59E8AE52" w:rsidR="00257E34" w:rsidRDefault="00257E34" w:rsidP="003F587D">
      <w:pPr>
        <w:pStyle w:val="Heading1"/>
        <w:rPr>
          <w:rtl/>
        </w:rPr>
      </w:pPr>
    </w:p>
    <w:p w14:paraId="6DA0623D" w14:textId="4B04FDA6" w:rsidR="00547701" w:rsidRDefault="00547701" w:rsidP="003F587D">
      <w:pPr>
        <w:pStyle w:val="Heading1"/>
        <w:rPr>
          <w:rtl/>
        </w:rPr>
      </w:pPr>
      <w:bookmarkStart w:id="0" w:name="_Toc63019102"/>
      <w:r w:rsidRPr="00547701">
        <w:rPr>
          <w:rFonts w:hint="cs"/>
          <w:rtl/>
        </w:rPr>
        <w:lastRenderedPageBreak/>
        <w:t>שלב 1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בחירת </w:t>
      </w:r>
      <w:r w:rsidR="00BE3C38">
        <w:t>Trace</w:t>
      </w:r>
      <w:bookmarkEnd w:id="0"/>
    </w:p>
    <w:p w14:paraId="2A0E95DA" w14:textId="03D83F83" w:rsidR="00F2393F" w:rsidRDefault="003F587D" w:rsidP="00F2393F">
      <w:pPr>
        <w:rPr>
          <w:rtl/>
        </w:rPr>
      </w:pPr>
      <w:r>
        <w:rPr>
          <w:rFonts w:hint="cs"/>
          <w:rtl/>
        </w:rPr>
        <w:t>בחרנו את ה-</w:t>
      </w:r>
      <w:r>
        <w:t>Trace</w:t>
      </w:r>
      <w:r>
        <w:rPr>
          <w:rFonts w:hint="cs"/>
          <w:rtl/>
        </w:rPr>
        <w:t xml:space="preserve"> של </w:t>
      </w:r>
      <w:r>
        <w:rPr>
          <w:rFonts w:hint="cs"/>
        </w:rPr>
        <w:t>NASA</w:t>
      </w:r>
      <w:r w:rsidR="00F2393F">
        <w:t xml:space="preserve"> Ames iPSC/860</w:t>
      </w:r>
      <w:r w:rsidR="00F2393F">
        <w:rPr>
          <w:rFonts w:hint="cs"/>
          <w:rtl/>
        </w:rPr>
        <w:t>. תוצאות ניתוח ה-</w:t>
      </w:r>
      <w:r w:rsidR="00F2393F">
        <w:t>log</w:t>
      </w:r>
      <w:r w:rsidR="00F2393F">
        <w:rPr>
          <w:rFonts w:hint="cs"/>
          <w:rtl/>
        </w:rPr>
        <w:t xml:space="preserve"> מוצגות בפירוט בהמשך הדו"ח.</w:t>
      </w:r>
    </w:p>
    <w:p w14:paraId="1A09440F" w14:textId="299241CD" w:rsidR="00F2393F" w:rsidRDefault="00F2393F" w:rsidP="00F2393F">
      <w:pPr>
        <w:rPr>
          <w:rtl/>
        </w:rPr>
      </w:pPr>
      <w:r>
        <w:rPr>
          <w:rFonts w:hint="cs"/>
          <w:rtl/>
        </w:rPr>
        <w:t>בנוסף, מתואר בדו"ח גם הניתוח של ה-</w:t>
      </w:r>
      <w:r>
        <w:t>log</w:t>
      </w:r>
      <w:r>
        <w:rPr>
          <w:rFonts w:hint="cs"/>
          <w:rtl/>
        </w:rPr>
        <w:t xml:space="preserve"> הכיתתי של </w:t>
      </w:r>
      <w:r>
        <w:t>MATLAB</w:t>
      </w:r>
      <w:r>
        <w:rPr>
          <w:rFonts w:hint="cs"/>
          <w:rtl/>
        </w:rPr>
        <w:t>.</w:t>
      </w:r>
    </w:p>
    <w:p w14:paraId="461E1724" w14:textId="4780C2D2" w:rsidR="003F587D" w:rsidRDefault="003F587D" w:rsidP="003F587D">
      <w:pPr>
        <w:rPr>
          <w:rtl/>
        </w:rPr>
      </w:pPr>
    </w:p>
    <w:p w14:paraId="2FC69A35" w14:textId="4E11C3A1" w:rsidR="00547701" w:rsidRDefault="00F2393F" w:rsidP="00F2393F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516337FC" w14:textId="7600B7C4" w:rsidR="00547701" w:rsidRPr="00547701" w:rsidRDefault="00547701" w:rsidP="003F587D">
      <w:pPr>
        <w:pStyle w:val="Heading1"/>
        <w:rPr>
          <w:rtl/>
        </w:rPr>
      </w:pPr>
      <w:bookmarkStart w:id="1" w:name="_Toc63019103"/>
      <w:r>
        <w:rPr>
          <w:rFonts w:hint="cs"/>
          <w:rtl/>
        </w:rPr>
        <w:lastRenderedPageBreak/>
        <w:t>שלב 2</w:t>
      </w:r>
      <w:bookmarkEnd w:id="1"/>
    </w:p>
    <w:p w14:paraId="38A0B380" w14:textId="7EE2B0A5" w:rsidR="00D34877" w:rsidRDefault="00547701" w:rsidP="003F587D">
      <w:pPr>
        <w:pStyle w:val="Heading2"/>
        <w:jc w:val="left"/>
        <w:rPr>
          <w:rtl/>
        </w:rPr>
      </w:pPr>
      <w:bookmarkStart w:id="2" w:name="_Toc63019104"/>
      <w:r w:rsidRPr="00547701">
        <w:rPr>
          <w:rFonts w:hint="cs"/>
          <w:rtl/>
        </w:rPr>
        <w:t>ניתוח ראשוני של המידע</w:t>
      </w:r>
      <w:bookmarkEnd w:id="2"/>
    </w:p>
    <w:p w14:paraId="14D15EEE" w14:textId="42A2015E" w:rsidR="003F587D" w:rsidRPr="003F587D" w:rsidRDefault="00F2393F" w:rsidP="003F587D">
      <w:pPr>
        <w:pStyle w:val="Heading3"/>
      </w:pPr>
      <w:bookmarkStart w:id="3" w:name="_Toc63019105"/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1B5108" wp14:editId="19571F0A">
                <wp:simplePos x="0" y="0"/>
                <wp:positionH relativeFrom="column">
                  <wp:posOffset>367030</wp:posOffset>
                </wp:positionH>
                <wp:positionV relativeFrom="paragraph">
                  <wp:posOffset>4045585</wp:posOffset>
                </wp:positionV>
                <wp:extent cx="5046345" cy="635"/>
                <wp:effectExtent l="0" t="0" r="0" b="12065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6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39C75D" w14:textId="44F454EE" w:rsidR="000753D4" w:rsidRPr="00F2393F" w:rsidRDefault="000753D4" w:rsidP="00F2393F">
                            <w:pPr>
                              <w:pStyle w:val="Caption"/>
                            </w:pPr>
                            <w:r w:rsidRPr="00F2393F">
                              <w:t xml:space="preserve">Figure </w:t>
                            </w:r>
                            <w:r>
                              <w:t>2</w:t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B5108" id="Text Box 61" o:spid="_x0000_s1027" type="#_x0000_t202" style="position:absolute;left:0;text-align:left;margin-left:28.9pt;margin-top:318.55pt;width:397.3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" stroked="f">
                <v:textbox style="mso-fit-shape-to-text:t" inset="0,0,0,0">
                  <w:txbxContent>
                    <w:p w14:paraId="0B39C75D" w14:textId="44F454EE" w:rsidR="000753D4" w:rsidRPr="00F2393F" w:rsidRDefault="000753D4" w:rsidP="00F2393F">
                      <w:pPr>
                        <w:pStyle w:val="Caption"/>
                      </w:pPr>
                      <w:r w:rsidRPr="00F2393F">
                        <w:t xml:space="preserve">Figure </w:t>
                      </w:r>
                      <w:r>
                        <w:t>2</w:t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Figure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3F587D">
        <w:drawing>
          <wp:anchor distT="0" distB="0" distL="114300" distR="114300" simplePos="0" relativeHeight="251649024" behindDoc="0" locked="0" layoutInCell="1" allowOverlap="1" wp14:anchorId="4C3BF63B" wp14:editId="3E4E9355">
            <wp:simplePos x="0" y="0"/>
            <wp:positionH relativeFrom="margin">
              <wp:posOffset>367432</wp:posOffset>
            </wp:positionH>
            <wp:positionV relativeFrom="paragraph">
              <wp:posOffset>413385</wp:posOffset>
            </wp:positionV>
            <wp:extent cx="5046345" cy="3575050"/>
            <wp:effectExtent l="0" t="0" r="0" b="6350"/>
            <wp:wrapTopAndBottom/>
            <wp:docPr id="2" name="תמונה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תמונה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87D" w:rsidRPr="003F587D">
        <w:t>NASA-Log File Graphs</w:t>
      </w:r>
      <w:bookmarkEnd w:id="3"/>
    </w:p>
    <w:p w14:paraId="260E1340" w14:textId="489DDE69" w:rsidR="00631B34" w:rsidRDefault="00631B34" w:rsidP="000753D4">
      <w:pPr>
        <w:rPr>
          <w:rtl/>
        </w:rPr>
      </w:pPr>
    </w:p>
    <w:p w14:paraId="471A406F" w14:textId="77777777" w:rsidR="000753D4" w:rsidRDefault="004E60CA" w:rsidP="000753D4">
      <w:pPr>
        <w:rPr>
          <w:rtl/>
        </w:rPr>
      </w:pPr>
      <w:ins w:id="4" w:author="יובל תמיר" w:date="2021-01-27T21:26:00Z">
        <w:r>
          <w:rPr>
            <w:rFonts w:hint="cs"/>
            <w:rtl/>
          </w:rPr>
          <w:t>בחרנו לייצג את הנתונים בגרף</w:t>
        </w:r>
      </w:ins>
      <w:ins w:id="5" w:author="יובל תמיר" w:date="2021-01-27T21:29:00Z">
        <w:r w:rsidR="00D34877">
          <w:rPr>
            <w:rFonts w:hint="cs"/>
            <w:rtl/>
          </w:rPr>
          <w:t xml:space="preserve"> </w:t>
        </w:r>
        <w:r w:rsidR="00D34877">
          <w:rPr>
            <w:rFonts w:hint="cs"/>
            <w:i/>
            <w:iCs/>
            <w:rtl/>
          </w:rPr>
          <w:t>2-1</w:t>
        </w:r>
      </w:ins>
      <w:ins w:id="6" w:author="יובל תמיר" w:date="2021-01-27T21:26:00Z">
        <w:r>
          <w:rPr>
            <w:rFonts w:hint="cs"/>
            <w:rtl/>
          </w:rPr>
          <w:t xml:space="preserve"> אשר בו </w:t>
        </w:r>
      </w:ins>
      <w:r w:rsidR="000753D4">
        <w:rPr>
          <w:rFonts w:hint="cs"/>
          <w:rtl/>
        </w:rPr>
        <w:t>הציר האופקי</w:t>
      </w:r>
      <w:ins w:id="7" w:author="יובל תמיר" w:date="2021-01-27T21:26:00Z">
        <w:r>
          <w:rPr>
            <w:rFonts w:hint="cs"/>
            <w:rtl/>
          </w:rPr>
          <w:t xml:space="preserve"> בסקאלה לוגריתמית. בחרנו בייצוג זה מכיוון שקיבלנו ערכים מאוד גדולים אשר אי אפשר לייצגם בציר עם ערכים רגילים.</w:t>
        </w:r>
      </w:ins>
      <w:r w:rsidR="000753D4">
        <w:rPr>
          <w:rFonts w:hint="cs"/>
          <w:rtl/>
        </w:rPr>
        <w:t xml:space="preserve"> </w:t>
      </w:r>
    </w:p>
    <w:p w14:paraId="7D67F602" w14:textId="6368D0AC" w:rsidR="003F587D" w:rsidDel="0083446B" w:rsidRDefault="0083446B" w:rsidP="000753D4">
      <w:pPr>
        <w:rPr>
          <w:del w:id="8" w:author="יובל תמיר" w:date="2021-01-27T21:28:00Z"/>
          <w:rtl/>
        </w:rPr>
      </w:pPr>
      <w:ins w:id="9" w:author="יובל תמיר" w:date="2021-01-27T21:26:00Z">
        <w:r>
          <w:rPr>
            <w:rFonts w:hint="cs"/>
            <w:rtl/>
          </w:rPr>
          <w:t xml:space="preserve">בנוסף, שמנו לב </w:t>
        </w:r>
      </w:ins>
      <w:ins w:id="10" w:author="יובל תמיר" w:date="2021-01-27T21:27:00Z">
        <w:r>
          <w:rPr>
            <w:rFonts w:hint="cs"/>
            <w:rtl/>
          </w:rPr>
          <w:t xml:space="preserve">למשתמש עם התנהגות חריגה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משתמש "</w:t>
        </w:r>
        <w:r>
          <w:t>special</w:t>
        </w:r>
        <w:r>
          <w:rPr>
            <w:rFonts w:hint="cs"/>
            <w:rtl/>
          </w:rPr>
          <w:t xml:space="preserve">", אשר לו היו </w:t>
        </w:r>
        <w:r>
          <w:t>Jobs</w:t>
        </w:r>
        <w:r>
          <w:rPr>
            <w:rFonts w:hint="cs"/>
            <w:rtl/>
          </w:rPr>
          <w:t xml:space="preserve"> ארוכים במיוחד, ואחד מהם אף נמשך במשך 6 ימים</w:t>
        </w:r>
      </w:ins>
      <w:ins w:id="11" w:author="יובל תמיר" w:date="2021-01-27T21:28:00Z">
        <w:r>
          <w:rPr>
            <w:rFonts w:hint="cs"/>
            <w:rtl/>
          </w:rPr>
          <w:t>, מה שמסביר את ה-</w:t>
        </w:r>
        <w:r>
          <w:t>Heavy tail</w:t>
        </w:r>
        <w:r>
          <w:rPr>
            <w:rFonts w:hint="cs"/>
            <w:rtl/>
          </w:rPr>
          <w:t xml:space="preserve"> שאפשר לראות בגרף.</w:t>
        </w:r>
      </w:ins>
      <w:del w:id="12" w:author="יובל תמיר" w:date="2021-01-27T21:28:00Z">
        <w:r w:rsidR="003F587D" w:rsidRPr="003F587D" w:rsidDel="0083446B">
          <w:rPr>
            <w:rtl/>
          </w:rPr>
          <w:delText>אנחנו יכולים לראות שהגרף מיוצג בצורה הלוגריתמית בציר ה-</w:delText>
        </w:r>
        <w:r w:rsidR="003F587D" w:rsidRPr="003F587D" w:rsidDel="0083446B">
          <w:delText>x</w:delText>
        </w:r>
        <w:r w:rsidR="003F587D" w:rsidRPr="003F587D" w:rsidDel="0083446B">
          <w:rPr>
            <w:rtl/>
          </w:rPr>
          <w:delText xml:space="preserve"> והסיבה היא שהיו ערכים ממש גדולים שאי אפשר לייצג עם הערכים הרגילים, בנוסף שמנו לב שהיה משתמש בעל שם משתמש </w:delText>
        </w:r>
        <w:r w:rsidR="003F587D" w:rsidRPr="003F587D" w:rsidDel="0083446B">
          <w:delText>“special”</w:delText>
        </w:r>
        <w:r w:rsidR="003F587D" w:rsidRPr="003F587D" w:rsidDel="0083446B">
          <w:rPr>
            <w:rtl/>
          </w:rPr>
          <w:delText xml:space="preserve"> שהיו לו </w:delText>
        </w:r>
        <w:r w:rsidR="003F587D" w:rsidRPr="003F587D" w:rsidDel="0083446B">
          <w:delText>JOBS</w:delText>
        </w:r>
        <w:r w:rsidR="003F587D" w:rsidRPr="003F587D" w:rsidDel="0083446B">
          <w:rPr>
            <w:rtl/>
          </w:rPr>
          <w:delText xml:space="preserve"> ארוכים במיוחד ואחד מהם נמשך כמעט ל 6 ימים. זה בעצם מסביר את ה </w:delText>
        </w:r>
        <w:r w:rsidR="003F587D" w:rsidRPr="003F587D" w:rsidDel="0083446B">
          <w:delText>Heavy tail</w:delText>
        </w:r>
        <w:r w:rsidR="003F587D" w:rsidRPr="003F587D" w:rsidDel="0083446B">
          <w:rPr>
            <w:rtl/>
          </w:rPr>
          <w:delText xml:space="preserve"> שאפשר לראות בגרף.</w:delText>
        </w:r>
      </w:del>
    </w:p>
    <w:p w14:paraId="130F2668" w14:textId="4F3082A4" w:rsidR="00547701" w:rsidRDefault="00547701" w:rsidP="000753D4">
      <w:pPr>
        <w:rPr>
          <w:rtl/>
        </w:rPr>
        <w:pPrChange w:id="13" w:author="יובל תמיר" w:date="2021-01-27T21:29:00Z">
          <w:pPr/>
        </w:pPrChange>
      </w:pPr>
    </w:p>
    <w:p w14:paraId="3712BC64" w14:textId="0970A62A" w:rsidR="003F587D" w:rsidRDefault="003F587D" w:rsidP="003F587D">
      <w:pPr>
        <w:pStyle w:val="Heading2"/>
        <w:jc w:val="left"/>
        <w:rPr>
          <w:rtl/>
        </w:rPr>
      </w:pPr>
    </w:p>
    <w:p w14:paraId="694DE1A2" w14:textId="35321ABF" w:rsidR="003F587D" w:rsidRDefault="003F587D" w:rsidP="003F587D">
      <w:pPr>
        <w:pStyle w:val="Heading2"/>
        <w:jc w:val="left"/>
        <w:rPr>
          <w:rtl/>
        </w:rPr>
      </w:pPr>
    </w:p>
    <w:p w14:paraId="48017ACD" w14:textId="1A2DA3CF" w:rsidR="003F587D" w:rsidRDefault="003F587D" w:rsidP="003F587D">
      <w:pPr>
        <w:rPr>
          <w:rtl/>
        </w:rPr>
      </w:pPr>
    </w:p>
    <w:p w14:paraId="0B104F20" w14:textId="7C8327DA" w:rsidR="003F587D" w:rsidRDefault="00EE2DA7" w:rsidP="00257E34">
      <w:pPr>
        <w:rPr>
          <w:rtl/>
        </w:rPr>
      </w:pPr>
      <w:r w:rsidRPr="00D909C1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36E6A6AC" wp14:editId="6776EF68">
            <wp:simplePos x="0" y="0"/>
            <wp:positionH relativeFrom="margin">
              <wp:posOffset>279581</wp:posOffset>
            </wp:positionH>
            <wp:positionV relativeFrom="paragraph">
              <wp:posOffset>4049395</wp:posOffset>
            </wp:positionV>
            <wp:extent cx="5220970" cy="3755390"/>
            <wp:effectExtent l="0" t="0" r="0" b="3810"/>
            <wp:wrapTopAndBottom/>
            <wp:docPr id="3" name="תמונה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7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C008A1" wp14:editId="58CB4637">
                <wp:simplePos x="0" y="0"/>
                <wp:positionH relativeFrom="column">
                  <wp:posOffset>626745</wp:posOffset>
                </wp:positionH>
                <wp:positionV relativeFrom="paragraph">
                  <wp:posOffset>7831455</wp:posOffset>
                </wp:positionV>
                <wp:extent cx="5104765" cy="635"/>
                <wp:effectExtent l="0" t="0" r="635" b="12065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42C88" w14:textId="11529827" w:rsidR="000753D4" w:rsidRPr="004866C4" w:rsidRDefault="000753D4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008A1" id="Text Box 71" o:spid="_x0000_s1028" type="#_x0000_t202" style="position:absolute;left:0;text-align:left;margin-left:49.35pt;margin-top:616.65pt;width:401.9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kwLwIAAGYEAAAOAAAAZHJzL2Uyb0RvYy54bWysVMFu2zAMvQ/YPwi6L06yJS2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" stroked="f">
                <v:textbox style="mso-fit-shape-to-text:t" inset="0,0,0,0">
                  <w:txbxContent>
                    <w:p w14:paraId="38542C88" w14:textId="11529827" w:rsidR="000753D4" w:rsidRPr="004866C4" w:rsidRDefault="000753D4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B772A2" wp14:editId="0951993B">
                <wp:simplePos x="0" y="0"/>
                <wp:positionH relativeFrom="column">
                  <wp:posOffset>525780</wp:posOffset>
                </wp:positionH>
                <wp:positionV relativeFrom="paragraph">
                  <wp:posOffset>3580765</wp:posOffset>
                </wp:positionV>
                <wp:extent cx="5104765" cy="635"/>
                <wp:effectExtent l="0" t="0" r="635" b="12065"/>
                <wp:wrapTopAndBottom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799D1" w14:textId="2E67392D" w:rsidR="000753D4" w:rsidRPr="004866C4" w:rsidRDefault="000753D4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772A2" id="Text Box 70" o:spid="_x0000_s1029" type="#_x0000_t202" style="position:absolute;left:0;text-align:left;margin-left:41.4pt;margin-top:281.95pt;width:401.9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" stroked="f">
                <v:textbox style="mso-fit-shape-to-text:t" inset="0,0,0,0">
                  <w:txbxContent>
                    <w:p w14:paraId="781799D1" w14:textId="2E67392D" w:rsidR="000753D4" w:rsidRPr="004866C4" w:rsidRDefault="000753D4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D909C1">
        <w:rPr>
          <w:rFonts w:ascii="David" w:hAnsi="David" w:cs="David"/>
          <w:noProof/>
        </w:rPr>
        <w:drawing>
          <wp:anchor distT="0" distB="0" distL="114300" distR="114300" simplePos="0" relativeHeight="251651072" behindDoc="0" locked="0" layoutInCell="1" allowOverlap="1" wp14:anchorId="06E55AD1" wp14:editId="1A701978">
            <wp:simplePos x="0" y="0"/>
            <wp:positionH relativeFrom="margin">
              <wp:posOffset>521970</wp:posOffset>
            </wp:positionH>
            <wp:positionV relativeFrom="paragraph">
              <wp:posOffset>249</wp:posOffset>
            </wp:positionV>
            <wp:extent cx="5104765" cy="3581400"/>
            <wp:effectExtent l="0" t="0" r="635" b="0"/>
            <wp:wrapTopAndBottom/>
            <wp:docPr id="1" name="תמונה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A67577" w14:textId="5225F87D" w:rsidR="003F587D" w:rsidRDefault="003F587D" w:rsidP="003F587D">
      <w:pPr>
        <w:pStyle w:val="Heading2"/>
        <w:jc w:val="left"/>
        <w:rPr>
          <w:rtl/>
        </w:rPr>
      </w:pPr>
    </w:p>
    <w:p w14:paraId="3F68BBCC" w14:textId="5600DC8D" w:rsidR="003F587D" w:rsidRDefault="00F2393F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4351EC" wp14:editId="598DCA70">
                <wp:simplePos x="0" y="0"/>
                <wp:positionH relativeFrom="column">
                  <wp:posOffset>514778</wp:posOffset>
                </wp:positionH>
                <wp:positionV relativeFrom="paragraph">
                  <wp:posOffset>3581568</wp:posOffset>
                </wp:positionV>
                <wp:extent cx="5104765" cy="635"/>
                <wp:effectExtent l="0" t="0" r="635" b="12065"/>
                <wp:wrapTopAndBottom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70503" w14:textId="7593E874" w:rsidR="000753D4" w:rsidRPr="004866C4" w:rsidRDefault="000753D4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351EC" id="Text Box 72" o:spid="_x0000_s1030" type="#_x0000_t202" style="position:absolute;left:0;text-align:left;margin-left:40.55pt;margin-top:282pt;width:401.9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vpfMAIAAGYEAAAOAAAAZHJzL2Uyb0RvYy54bWysVMFu2zAMvQ/YPwi6L06yJh2M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" stroked="f">
                <v:textbox style="mso-fit-shape-to-text:t" inset="0,0,0,0">
                  <w:txbxContent>
                    <w:p w14:paraId="64D70503" w14:textId="7593E874" w:rsidR="000753D4" w:rsidRPr="004866C4" w:rsidRDefault="000753D4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5168" behindDoc="0" locked="0" layoutInCell="1" allowOverlap="1" wp14:anchorId="2E67FEB1" wp14:editId="2F9C0D38">
            <wp:simplePos x="0" y="0"/>
            <wp:positionH relativeFrom="margin">
              <wp:posOffset>586921</wp:posOffset>
            </wp:positionH>
            <wp:positionV relativeFrom="paragraph">
              <wp:posOffset>0</wp:posOffset>
            </wp:positionV>
            <wp:extent cx="4902200" cy="3581400"/>
            <wp:effectExtent l="0" t="0" r="0" b="0"/>
            <wp:wrapTopAndBottom/>
            <wp:docPr id="4" name="תמונה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תמונה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8936479" w14:textId="2CBFA3B8" w:rsidR="006C7A91" w:rsidRDefault="00D34877">
      <w:pPr>
        <w:jc w:val="left"/>
        <w:rPr>
          <w:ins w:id="14" w:author="יובל תמיר" w:date="2021-01-27T21:34:00Z"/>
          <w:rtl/>
        </w:rPr>
        <w:pPrChange w:id="15" w:author="יובל תמיר" w:date="2021-01-27T21:37:00Z">
          <w:pPr/>
        </w:pPrChange>
      </w:pPr>
      <w:ins w:id="16" w:author="יובל תמיר" w:date="2021-01-27T21:29:00Z">
        <w:r>
          <w:rPr>
            <w:rFonts w:hint="cs"/>
            <w:rtl/>
          </w:rPr>
          <w:t xml:space="preserve">גרפים </w:t>
        </w:r>
      </w:ins>
      <w:ins w:id="17" w:author="יובל תמיר" w:date="2021-01-27T21:30:00Z">
        <w:r>
          <w:rPr>
            <w:rFonts w:hint="cs"/>
            <w:i/>
            <w:iCs/>
            <w:rtl/>
          </w:rPr>
          <w:t>2-2, 2-3, 2-4</w:t>
        </w:r>
        <w:r>
          <w:rPr>
            <w:i/>
            <w:iCs/>
          </w:rPr>
          <w:t xml:space="preserve"> </w:t>
        </w:r>
        <w:r>
          <w:rPr>
            <w:rFonts w:hint="cs"/>
            <w:rtl/>
          </w:rPr>
          <w:t>מתארים התנהגות שונה</w:t>
        </w:r>
      </w:ins>
      <w:ins w:id="18" w:author="יובל תמיר" w:date="2021-01-27T21:32:00Z">
        <w:r>
          <w:rPr>
            <w:rFonts w:hint="cs"/>
            <w:rtl/>
          </w:rPr>
          <w:t xml:space="preserve"> של אחד </w:t>
        </w:r>
      </w:ins>
      <w:ins w:id="19" w:author="יובל תמיר" w:date="2021-01-27T21:34:00Z">
        <w:r w:rsidR="006C7A91">
          <w:rPr>
            <w:rFonts w:hint="cs"/>
            <w:rtl/>
          </w:rPr>
          <w:t>ממשתמשי המערכת</w:t>
        </w:r>
      </w:ins>
      <w:ins w:id="20" w:author="יובל תמיר" w:date="2021-01-27T21:32:00Z">
        <w:r w:rsidR="006C7A91">
          <w:rPr>
            <w:rFonts w:hint="cs"/>
            <w:rtl/>
          </w:rPr>
          <w:t xml:space="preserve"> לעומת שאר המשתמשים</w:t>
        </w:r>
      </w:ins>
      <w:ins w:id="21" w:author="יובל תמיר" w:date="2021-01-27T21:33:00Z">
        <w:r w:rsidR="006C7A91">
          <w:rPr>
            <w:rFonts w:hint="cs"/>
            <w:rtl/>
          </w:rPr>
          <w:t>, בכך שזמני הריצה של ה-</w:t>
        </w:r>
        <w:r w:rsidR="006C7A91">
          <w:t>Jobs</w:t>
        </w:r>
        <w:r w:rsidR="006C7A91">
          <w:rPr>
            <w:rFonts w:hint="cs"/>
            <w:rtl/>
          </w:rPr>
          <w:t xml:space="preserve"> שלו, ארוכים לעומת השאר.</w:t>
        </w:r>
      </w:ins>
    </w:p>
    <w:p w14:paraId="4EF8A2B5" w14:textId="100FE312" w:rsidR="006C7A91" w:rsidRPr="00B7235C" w:rsidRDefault="006C7A91">
      <w:pPr>
        <w:jc w:val="left"/>
        <w:rPr>
          <w:ins w:id="22" w:author="יובל תמיר" w:date="2021-01-27T21:29:00Z"/>
          <w:i/>
          <w:rtl/>
          <w:rPrChange w:id="23" w:author="יובל תמיר" w:date="2021-01-27T21:36:00Z">
            <w:rPr>
              <w:ins w:id="24" w:author="יובל תמיר" w:date="2021-01-27T21:29:00Z"/>
              <w:rtl/>
            </w:rPr>
          </w:rPrChange>
        </w:rPr>
        <w:pPrChange w:id="25" w:author="יובל תמיר" w:date="2021-01-27T21:37:00Z">
          <w:pPr/>
        </w:pPrChange>
      </w:pPr>
      <w:ins w:id="26" w:author="יובל תמיר" w:date="2021-01-27T21:34:00Z">
        <w:r>
          <w:rPr>
            <w:rFonts w:hint="cs"/>
            <w:rtl/>
          </w:rPr>
          <w:t xml:space="preserve">אפשר לראות בגרף </w:t>
        </w:r>
      </w:ins>
      <w:ins w:id="27" w:author="יובל תמיר" w:date="2021-01-27T21:35:00Z">
        <w:r>
          <w:rPr>
            <w:rFonts w:hint="cs"/>
            <w:i/>
            <w:iCs/>
            <w:rtl/>
          </w:rPr>
          <w:t>2-4</w:t>
        </w:r>
        <w:r>
          <w:rPr>
            <w:rFonts w:hint="cs"/>
            <w:rtl/>
          </w:rPr>
          <w:t xml:space="preserve">, </w:t>
        </w:r>
        <w:r w:rsidR="00B7235C">
          <w:rPr>
            <w:rFonts w:hint="cs"/>
            <w:rtl/>
          </w:rPr>
          <w:t>ש"בזנב" של הגרף שמתאר את המשתמש "</w:t>
        </w:r>
        <w:r w:rsidR="00B7235C">
          <w:t>Special</w:t>
        </w:r>
        <w:r w:rsidR="00B7235C">
          <w:rPr>
            <w:rFonts w:hint="cs"/>
            <w:rtl/>
          </w:rPr>
          <w:t xml:space="preserve">", גם כאשר </w:t>
        </w:r>
      </w:ins>
      <m:oMath>
        <m:r>
          <w:ins w:id="28" w:author="יובל תמיר" w:date="2021-01-27T21:35:00Z">
            <w:rPr>
              <w:rFonts w:ascii="Cambria Math" w:hAnsi="Cambria Math"/>
            </w:rPr>
            <m:t>X</m:t>
          </w:ins>
        </m:r>
        <m:r>
          <w:ins w:id="29" w:author="יובל תמיר" w:date="2021-01-27T21:35:00Z">
            <w:rPr>
              <w:rFonts w:ascii="Cambria Math" w:hAnsi="Cambria Math"/>
              <w:rtl/>
            </w:rPr>
            <m:t>&gt;</m:t>
          </w:ins>
        </m:r>
        <m:sSup>
          <m:sSupPr>
            <m:ctrlPr>
              <w:ins w:id="30" w:author="יובל תמיר" w:date="2021-01-27T21:35:00Z">
                <w:rPr>
                  <w:rFonts w:ascii="Cambria Math" w:hAnsi="Cambria Math"/>
                  <w:i/>
                </w:rPr>
              </w:ins>
            </m:ctrlPr>
          </m:sSupPr>
          <m:e>
            <m:r>
              <w:ins w:id="31" w:author="יובל תמיר" w:date="2021-01-27T21:35:00Z">
                <w:rPr>
                  <w:rFonts w:ascii="Cambria Math" w:hAnsi="Cambria Math"/>
                </w:rPr>
                <m:t>2</m:t>
              </w:ins>
            </m:r>
          </m:e>
          <m:sup>
            <m:r>
              <w:ins w:id="32" w:author="יובל תמיר" w:date="2021-01-27T21:35:00Z">
                <w:rPr>
                  <w:rFonts w:ascii="Cambria Math" w:hAnsi="Cambria Math"/>
                </w:rPr>
                <m:t>14</m:t>
              </w:ins>
            </m:r>
          </m:sup>
        </m:sSup>
      </m:oMath>
      <w:ins w:id="33" w:author="יובל תמיר" w:date="2021-01-27T21:36:00Z">
        <w:r w:rsidR="00B7235C">
          <w:rPr>
            <w:rFonts w:eastAsiaTheme="minorEastAsia" w:hint="cs"/>
            <w:rtl/>
          </w:rPr>
          <w:t>, עדיין ערך ה-</w:t>
        </w:r>
      </w:ins>
      <m:oMath>
        <m:r>
          <w:ins w:id="34" w:author="יובל תמיר" w:date="2021-01-27T21:36:00Z">
            <w:rPr>
              <w:rFonts w:ascii="Cambria Math" w:eastAsiaTheme="minorEastAsia" w:hAnsi="Cambria Math"/>
            </w:rPr>
            <m:t>Y</m:t>
          </w:ins>
        </m:r>
      </m:oMath>
      <w:ins w:id="35" w:author="יובל תמיר" w:date="2021-01-27T21:36:00Z">
        <w:r w:rsidR="00B7235C">
          <w:rPr>
            <w:rFonts w:eastAsiaTheme="minorEastAsia" w:hint="cs"/>
            <w:rtl/>
          </w:rPr>
          <w:t xml:space="preserve"> אינו שווה ל-1, מכיוון כי יש </w:t>
        </w:r>
        <w:r w:rsidR="00B7235C">
          <w:rPr>
            <w:rFonts w:eastAsiaTheme="minorEastAsia"/>
          </w:rPr>
          <w:t>Job</w:t>
        </w:r>
        <w:r w:rsidR="00B7235C">
          <w:rPr>
            <w:rFonts w:eastAsiaTheme="minorEastAsia" w:hint="cs"/>
            <w:rtl/>
          </w:rPr>
          <w:t xml:space="preserve"> באורך של שישה ימים.</w:t>
        </w:r>
      </w:ins>
    </w:p>
    <w:p w14:paraId="7A91DE2C" w14:textId="5CA3EC9F" w:rsidR="00F2393F" w:rsidRPr="00D909C1" w:rsidDel="00B7235C" w:rsidRDefault="00F2393F" w:rsidP="00F2393F">
      <w:pPr>
        <w:rPr>
          <w:del w:id="36" w:author="יובל תמיר" w:date="2021-01-27T21:37:00Z"/>
          <w:rtl/>
        </w:rPr>
      </w:pPr>
      <w:del w:id="37" w:author="יובל תמיר" w:date="2021-01-27T21:37:00Z">
        <w:r w:rsidRPr="00D909C1" w:rsidDel="00B7235C">
          <w:rPr>
            <w:rtl/>
          </w:rPr>
          <w:delText>גרפים שמראים התנהגות שונה של אחד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משאר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שזמני הריצה של ה</w:delText>
        </w:r>
        <w:r w:rsidRPr="00D909C1" w:rsidDel="00B7235C">
          <w:delText>jobs</w:delText>
        </w:r>
        <w:r w:rsidRPr="00D909C1" w:rsidDel="00B7235C">
          <w:rPr>
            <w:rtl/>
          </w:rPr>
          <w:delText xml:space="preserve"> שלו יותר גדולים משל השאר.</w:delText>
        </w:r>
      </w:del>
    </w:p>
    <w:p w14:paraId="49053E30" w14:textId="38CA02D9" w:rsidR="00F2393F" w:rsidRPr="00D909C1" w:rsidDel="00B7235C" w:rsidRDefault="00F2393F" w:rsidP="00F2393F">
      <w:pPr>
        <w:rPr>
          <w:del w:id="38" w:author="יובל תמיר" w:date="2021-01-27T21:37:00Z"/>
          <w:rFonts w:eastAsiaTheme="minorEastAsia"/>
          <w:rtl/>
        </w:rPr>
      </w:pPr>
      <w:del w:id="39" w:author="יובל תמיר" w:date="2021-01-27T21:37:00Z">
        <w:r w:rsidRPr="00D909C1" w:rsidDel="00B7235C">
          <w:rPr>
            <w:rtl/>
          </w:rPr>
          <w:delText xml:space="preserve">אפשר לראות גם שבזנב של הקו של משתמש </w:delText>
        </w:r>
        <w:r w:rsidRPr="00D909C1" w:rsidDel="00B7235C">
          <w:delText>“special”</w:delText>
        </w:r>
        <w:r w:rsidRPr="00D909C1" w:rsidDel="00B7235C">
          <w:rPr>
            <w:rtl/>
            <w:lang w:bidi="ar-JO"/>
          </w:rPr>
          <w:delText xml:space="preserve"> </w:delText>
        </w:r>
        <w:r w:rsidRPr="00D909C1" w:rsidDel="00B7235C">
          <w:rPr>
            <w:rtl/>
          </w:rPr>
          <w:delText xml:space="preserve">שאפילו כאשר </w:delText>
        </w:r>
      </w:del>
      <m:oMath>
        <m:r>
          <w:del w:id="40" w:author="יובל תמיר" w:date="2021-01-27T21:37:00Z">
            <w:rPr>
              <w:rFonts w:ascii="Cambria Math" w:hAnsi="Cambria Math"/>
            </w:rPr>
            <m:t>X</m:t>
          </w:del>
        </m:r>
        <m:r>
          <w:del w:id="41" w:author="יובל תמיר" w:date="2021-01-27T21:37:00Z">
            <w:rPr>
              <w:rFonts w:ascii="Cambria Math" w:hAnsi="Cambria Math"/>
              <w:rtl/>
            </w:rPr>
            <m:t>&gt;</m:t>
          </w:del>
        </m:r>
        <m:sSup>
          <m:sSupPr>
            <m:ctrlPr>
              <w:del w:id="42" w:author="יובל תמיר" w:date="2021-01-27T21:37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43" w:author="יובל תמיר" w:date="2021-01-27T21:37:00Z">
                <w:rPr>
                  <w:rFonts w:ascii="Cambria Math" w:hAnsi="Cambria Math"/>
                </w:rPr>
                <m:t>2</m:t>
              </w:del>
            </m:r>
          </m:e>
          <m:sup>
            <m:r>
              <w:del w:id="44" w:author="יובל תמיר" w:date="2021-01-27T21:37:00Z">
                <w:rPr>
                  <w:rFonts w:ascii="Cambria Math" w:hAnsi="Cambria Math"/>
                </w:rPr>
                <m:t>14</m:t>
              </w:del>
            </m:r>
          </m:sup>
        </m:sSup>
      </m:oMath>
      <w:del w:id="45" w:author="יובל תמיר" w:date="2021-01-27T21:37:00Z">
        <w:r w:rsidRPr="00D909C1" w:rsidDel="00B7235C">
          <w:rPr>
            <w:rtl/>
          </w:rPr>
          <w:delText xml:space="preserve"> את ה </w:delText>
        </w:r>
        <w:r w:rsidRPr="00D909C1" w:rsidDel="00B7235C">
          <w:delText>Y</w:delText>
        </w:r>
        <w:r w:rsidRPr="00D909C1" w:rsidDel="00B7235C">
          <w:rPr>
            <w:rtl/>
          </w:rPr>
          <w:delText xml:space="preserve"> עדיין לא שווה ל 1 וזה יוצא מהסיבה שיש לא </w:delText>
        </w:r>
        <w:r w:rsidRPr="00D909C1" w:rsidDel="00B7235C">
          <w:delText>JOB</w:delText>
        </w:r>
        <w:r w:rsidRPr="00D909C1" w:rsidDel="00B7235C">
          <w:rPr>
            <w:rtl/>
          </w:rPr>
          <w:delText xml:space="preserve"> שנמשך לכמעט 6 ימים.</w:delText>
        </w:r>
      </w:del>
    </w:p>
    <w:p w14:paraId="0B84D511" w14:textId="48671FB3" w:rsidR="003F587D" w:rsidRDefault="003F587D" w:rsidP="003F587D">
      <w:pPr>
        <w:rPr>
          <w:rtl/>
        </w:rPr>
      </w:pPr>
    </w:p>
    <w:p w14:paraId="39FD9F32" w14:textId="00C40E49" w:rsidR="003F587D" w:rsidRPr="003F587D" w:rsidRDefault="003F587D" w:rsidP="003F587D">
      <w:pPr>
        <w:rPr>
          <w:rtl/>
        </w:rPr>
      </w:pPr>
    </w:p>
    <w:p w14:paraId="6505EDF0" w14:textId="2C550DD8" w:rsidR="003F587D" w:rsidRDefault="003F587D" w:rsidP="003F587D">
      <w:pPr>
        <w:pStyle w:val="Heading2"/>
        <w:jc w:val="left"/>
        <w:rPr>
          <w:rtl/>
        </w:rPr>
      </w:pPr>
    </w:p>
    <w:p w14:paraId="44AB63F3" w14:textId="453DEBC5" w:rsidR="003F587D" w:rsidRDefault="003F587D" w:rsidP="003F587D">
      <w:pPr>
        <w:pStyle w:val="Heading2"/>
        <w:jc w:val="left"/>
        <w:rPr>
          <w:rtl/>
        </w:rPr>
      </w:pPr>
    </w:p>
    <w:p w14:paraId="1FBB6863" w14:textId="692F892F" w:rsidR="003F587D" w:rsidRDefault="003F587D" w:rsidP="003F587D">
      <w:pPr>
        <w:pStyle w:val="Heading2"/>
        <w:jc w:val="left"/>
      </w:pPr>
    </w:p>
    <w:p w14:paraId="5FAEB06E" w14:textId="4BB35C6E" w:rsidR="00F2393F" w:rsidRDefault="00F2393F" w:rsidP="00F2393F"/>
    <w:p w14:paraId="3AEDB417" w14:textId="4C229ED0" w:rsidR="00F2393F" w:rsidRDefault="00F2393F" w:rsidP="00F2393F"/>
    <w:p w14:paraId="67335DD6" w14:textId="38A3D780" w:rsidR="00F2393F" w:rsidRDefault="00F2393F" w:rsidP="00F2393F"/>
    <w:p w14:paraId="008F0D8A" w14:textId="0B0717EA" w:rsidR="00F2393F" w:rsidRDefault="00F2393F" w:rsidP="00F2393F"/>
    <w:p w14:paraId="2A2D2901" w14:textId="218AC4CC" w:rsidR="00F2393F" w:rsidRDefault="00F2393F" w:rsidP="00F2393F"/>
    <w:p w14:paraId="63AC957E" w14:textId="6EF000FD" w:rsidR="00F2393F" w:rsidRDefault="00F2393F" w:rsidP="00F2393F"/>
    <w:p w14:paraId="0862D5F6" w14:textId="52B6EF25" w:rsidR="00F2393F" w:rsidRDefault="00F2393F" w:rsidP="00F2393F"/>
    <w:p w14:paraId="75B07F5E" w14:textId="6228DEE4" w:rsidR="00F2393F" w:rsidRPr="00F2393F" w:rsidRDefault="00F2393F" w:rsidP="00F2393F">
      <w:pPr>
        <w:rPr>
          <w:rFonts w:ascii="David" w:hAnsi="David" w:cs="David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69AC69" wp14:editId="10B3F1B7">
                <wp:simplePos x="0" y="0"/>
                <wp:positionH relativeFrom="column">
                  <wp:posOffset>374352</wp:posOffset>
                </wp:positionH>
                <wp:positionV relativeFrom="paragraph">
                  <wp:posOffset>4457907</wp:posOffset>
                </wp:positionV>
                <wp:extent cx="5104765" cy="635"/>
                <wp:effectExtent l="0" t="0" r="635" b="12065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863A8" w14:textId="28736F94" w:rsidR="000753D4" w:rsidRPr="004866C4" w:rsidRDefault="000753D4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9AC69" id="Text Box 73" o:spid="_x0000_s1031" type="#_x0000_t202" style="position:absolute;left:0;text-align:left;margin-left:29.5pt;margin-top:351pt;width:401.9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5kVLwIAAGYEAAAOAAAAZHJzL2Uyb0RvYy54bWysVMFu2zAMvQ/YPwi6L07aJR2M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" stroked="f">
                <v:textbox style="mso-fit-shape-to-text:t" inset="0,0,0,0">
                  <w:txbxContent>
                    <w:p w14:paraId="38F863A8" w14:textId="28736F94" w:rsidR="000753D4" w:rsidRPr="004866C4" w:rsidRDefault="000753D4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7216" behindDoc="0" locked="0" layoutInCell="1" allowOverlap="1" wp14:anchorId="4F519A27" wp14:editId="624CC12F">
            <wp:simplePos x="0" y="0"/>
            <wp:positionH relativeFrom="column">
              <wp:posOffset>-167640</wp:posOffset>
            </wp:positionH>
            <wp:positionV relativeFrom="paragraph">
              <wp:posOffset>169</wp:posOffset>
            </wp:positionV>
            <wp:extent cx="6271895" cy="4494530"/>
            <wp:effectExtent l="0" t="0" r="1905" b="1270"/>
            <wp:wrapTopAndBottom/>
            <wp:docPr id="8" name="תמונה 8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895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C2FD29" w14:textId="0C10B60C" w:rsidR="00B7235C" w:rsidRDefault="00B7235C" w:rsidP="00B7235C">
      <w:pPr>
        <w:jc w:val="left"/>
        <w:rPr>
          <w:ins w:id="46" w:author="יובל תמיר" w:date="2021-01-27T21:38:00Z"/>
          <w:rtl/>
        </w:rPr>
      </w:pPr>
      <w:ins w:id="47" w:author="יובל תמיר" w:date="2021-01-27T21:37:00Z">
        <w:r>
          <w:rPr>
            <w:rFonts w:hint="cs"/>
            <w:rtl/>
          </w:rPr>
          <w:t xml:space="preserve">גרף </w:t>
        </w:r>
        <w:r>
          <w:rPr>
            <w:rFonts w:hint="cs"/>
            <w:i/>
            <w:iCs/>
            <w:rtl/>
          </w:rPr>
          <w:t>2-5</w:t>
        </w:r>
        <w:r>
          <w:rPr>
            <w:rFonts w:hint="cs"/>
            <w:rtl/>
          </w:rPr>
          <w:t xml:space="preserve"> מתואר הצורה של היסטוגרמה, אשר </w:t>
        </w:r>
        <w:r w:rsidR="00C62EC9">
          <w:rPr>
            <w:rFonts w:hint="cs"/>
            <w:rtl/>
          </w:rPr>
          <w:t xml:space="preserve">מתארת לנו את מספר המופעים של גדלי </w:t>
        </w:r>
        <w:r w:rsidR="00C62EC9">
          <w:t>Job</w:t>
        </w:r>
      </w:ins>
      <w:ins w:id="48" w:author="יובל תמיר" w:date="2021-01-27T21:38:00Z">
        <w:r w:rsidR="00C62EC9">
          <w:rPr>
            <w:rFonts w:hint="cs"/>
            <w:rtl/>
          </w:rPr>
          <w:t xml:space="preserve"> שונים במערכת.</w:t>
        </w:r>
      </w:ins>
    </w:p>
    <w:p w14:paraId="29907A48" w14:textId="1EF2FBA7" w:rsidR="00F2393F" w:rsidRPr="00D909C1" w:rsidDel="00C62EC9" w:rsidRDefault="00C62EC9">
      <w:pPr>
        <w:jc w:val="left"/>
        <w:rPr>
          <w:del w:id="49" w:author="יובל תמיר" w:date="2021-01-27T21:39:00Z"/>
          <w:rtl/>
        </w:rPr>
        <w:pPrChange w:id="50" w:author="יובל תמיר" w:date="2021-01-27T21:39:00Z">
          <w:pPr/>
        </w:pPrChange>
      </w:pPr>
      <w:ins w:id="51" w:author="יובל תמיר" w:date="2021-01-27T21:38:00Z">
        <w:r>
          <w:rPr>
            <w:rFonts w:hint="cs"/>
            <w:rtl/>
          </w:rPr>
          <w:t>ניתן לראות שהגודל הנפוץ ביותר הוא בגודל 1, אשר נובע מהסיבה שישנן המון פעולות מערכת (</w:t>
        </w:r>
        <w:r>
          <w:t>sysadmin</w:t>
        </w:r>
        <w:r>
          <w:rPr>
            <w:rFonts w:hint="cs"/>
            <w:rtl/>
          </w:rPr>
          <w:t>)</w:t>
        </w:r>
      </w:ins>
      <w:ins w:id="52" w:author="יובל תמיר" w:date="2021-01-27T21:39:00Z">
        <w:r>
          <w:rPr>
            <w:rFonts w:hint="cs"/>
            <w:rtl/>
          </w:rPr>
          <w:t xml:space="preserve">, שמכילות פעולות קצרות אשר בודקות את תקינות המערכת (למשל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r>
          <w:t>pid</w:t>
        </w:r>
        <w:r>
          <w:rPr>
            <w:rFonts w:hint="cs"/>
            <w:rtl/>
          </w:rPr>
          <w:t>).</w:t>
        </w:r>
      </w:ins>
      <w:del w:id="53" w:author="יובל תמיר" w:date="2021-01-27T21:39:00Z">
        <w:r w:rsidR="00F2393F" w:rsidRPr="00D909C1" w:rsidDel="00C62EC9">
          <w:rPr>
            <w:rtl/>
          </w:rPr>
          <w:delText xml:space="preserve">היסטוגרמה שמראה את מספר המופעים של גדלי </w:delText>
        </w:r>
        <w:r w:rsidR="00F2393F" w:rsidRPr="00D909C1" w:rsidDel="00C62EC9">
          <w:delText>job</w:delText>
        </w:r>
        <w:r w:rsidR="00F2393F" w:rsidRPr="00D909C1" w:rsidDel="00C62EC9">
          <w:rPr>
            <w:rtl/>
          </w:rPr>
          <w:delText xml:space="preserve"> שונים. אפשר לראות שהגודל הכי נפוץ הוא 1 וזה נובע מכך שיש המון פעולות של </w:delText>
        </w:r>
        <w:r w:rsidR="00F2393F" w:rsidRPr="00D909C1" w:rsidDel="00C62EC9">
          <w:delText>sysadmin</w:delText>
        </w:r>
        <w:r w:rsidR="00F2393F" w:rsidRPr="00D909C1" w:rsidDel="00C62EC9">
          <w:rPr>
            <w:rtl/>
          </w:rPr>
          <w:delText xml:space="preserve"> (אפשר לראות אותם בגרף הבא) שהם פעולות מערכת, אז בדרך כלל יהיו פעולות קצרות כמו למשל </w:delText>
        </w:r>
        <w:r w:rsidR="00F2393F" w:rsidRPr="00D909C1" w:rsidDel="00C62EC9">
          <w:delText>pid</w:delText>
        </w:r>
        <w:r w:rsidR="00F2393F" w:rsidRPr="00D909C1" w:rsidDel="00C62EC9">
          <w:rPr>
            <w:rtl/>
          </w:rPr>
          <w:delText xml:space="preserve"> שבודקת פעילות המערכת.</w:delText>
        </w:r>
      </w:del>
    </w:p>
    <w:p w14:paraId="4F0141CC" w14:textId="268D12D1" w:rsidR="00F2393F" w:rsidRDefault="00F2393F" w:rsidP="00F2393F"/>
    <w:p w14:paraId="5EFD6D85" w14:textId="526BC897" w:rsidR="00F2393F" w:rsidRDefault="00F2393F" w:rsidP="00F2393F"/>
    <w:p w14:paraId="0BFB2505" w14:textId="3CC7F454" w:rsidR="00F2393F" w:rsidRDefault="00F2393F" w:rsidP="00F2393F"/>
    <w:p w14:paraId="5DF5073E" w14:textId="1C23AF5D" w:rsidR="00F2393F" w:rsidRDefault="00F2393F" w:rsidP="00F2393F"/>
    <w:p w14:paraId="200B5476" w14:textId="6DB3E5E4" w:rsidR="00F2393F" w:rsidRDefault="00F2393F" w:rsidP="00F2393F"/>
    <w:p w14:paraId="2987506B" w14:textId="4724E4A0" w:rsidR="00F2393F" w:rsidRDefault="00F2393F" w:rsidP="00F2393F"/>
    <w:p w14:paraId="6D639A1A" w14:textId="211BB854" w:rsidR="00F2393F" w:rsidDel="000D4290" w:rsidRDefault="00F2393F" w:rsidP="00F2393F">
      <w:pPr>
        <w:rPr>
          <w:del w:id="54" w:author="יובל תמיר" w:date="2021-01-27T21:44:00Z"/>
        </w:rPr>
      </w:pPr>
    </w:p>
    <w:p w14:paraId="3F7B431C" w14:textId="76CA65C8" w:rsidR="00F2393F" w:rsidDel="000D4290" w:rsidRDefault="00F2393F" w:rsidP="00F2393F">
      <w:pPr>
        <w:rPr>
          <w:del w:id="55" w:author="יובל תמיר" w:date="2021-01-27T21:44:00Z"/>
        </w:rPr>
      </w:pPr>
    </w:p>
    <w:p w14:paraId="79E82D75" w14:textId="7919D84B" w:rsidR="00F2393F" w:rsidRPr="00F2393F" w:rsidDel="000D4290" w:rsidRDefault="000D4290" w:rsidP="00F2393F">
      <w:pPr>
        <w:rPr>
          <w:del w:id="56" w:author="יובל תמיר" w:date="2021-01-27T21:44:00Z"/>
        </w:rPr>
      </w:pP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156840B" wp14:editId="359C21C2">
            <wp:simplePos x="0" y="0"/>
            <wp:positionH relativeFrom="margin">
              <wp:posOffset>559435</wp:posOffset>
            </wp:positionH>
            <wp:positionV relativeFrom="paragraph">
              <wp:posOffset>3747322</wp:posOffset>
            </wp:positionV>
            <wp:extent cx="5009515" cy="3294380"/>
            <wp:effectExtent l="0" t="0" r="0" b="0"/>
            <wp:wrapTopAndBottom/>
            <wp:docPr id="11" name="תמונה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0D4D55" wp14:editId="41C7E8B7">
                <wp:simplePos x="0" y="0"/>
                <wp:positionH relativeFrom="column">
                  <wp:posOffset>0</wp:posOffset>
                </wp:positionH>
                <wp:positionV relativeFrom="paragraph">
                  <wp:posOffset>7166234</wp:posOffset>
                </wp:positionV>
                <wp:extent cx="5104765" cy="635"/>
                <wp:effectExtent l="0" t="0" r="635" b="12065"/>
                <wp:wrapTopAndBottom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21E507" w14:textId="3B2329BB" w:rsidR="000753D4" w:rsidRPr="004866C4" w:rsidRDefault="000753D4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D4D55" id="Text Box 75" o:spid="_x0000_s1032" type="#_x0000_t202" style="position:absolute;left:0;text-align:left;margin-left:0;margin-top:564.25pt;width:401.9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TCMQIAAGYEAAAOAAAAZHJzL2Uyb0RvYy54bWysVFFv2jAQfp+0/2D5fQS6lVa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" stroked="f">
                <v:textbox style="mso-fit-shape-to-text:t" inset="0,0,0,0">
                  <w:txbxContent>
                    <w:p w14:paraId="6621E507" w14:textId="3B2329BB" w:rsidR="000753D4" w:rsidRPr="004866C4" w:rsidRDefault="000753D4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 w:rsidRPr="00D909C1">
        <w:rPr>
          <w:rFonts w:ascii="David" w:hAnsi="David" w:cs="David"/>
          <w:noProof/>
        </w:rPr>
        <w:drawing>
          <wp:anchor distT="0" distB="0" distL="114300" distR="114300" simplePos="0" relativeHeight="251669504" behindDoc="0" locked="0" layoutInCell="1" allowOverlap="1" wp14:anchorId="1988E49C" wp14:editId="2D379B22">
            <wp:simplePos x="0" y="0"/>
            <wp:positionH relativeFrom="margin">
              <wp:posOffset>-494665</wp:posOffset>
            </wp:positionH>
            <wp:positionV relativeFrom="paragraph">
              <wp:posOffset>609</wp:posOffset>
            </wp:positionV>
            <wp:extent cx="6885940" cy="3743325"/>
            <wp:effectExtent l="0" t="0" r="0" b="3175"/>
            <wp:wrapTopAndBottom/>
            <wp:docPr id="6" name="תמונה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2BF0" wp14:editId="49473B59">
                <wp:simplePos x="0" y="0"/>
                <wp:positionH relativeFrom="column">
                  <wp:posOffset>0</wp:posOffset>
                </wp:positionH>
                <wp:positionV relativeFrom="paragraph">
                  <wp:posOffset>3555521</wp:posOffset>
                </wp:positionV>
                <wp:extent cx="5104765" cy="635"/>
                <wp:effectExtent l="0" t="0" r="635" b="12065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CE1812" w14:textId="0525FB42" w:rsidR="000753D4" w:rsidRPr="004866C4" w:rsidRDefault="000753D4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42BF0" id="Text Box 74" o:spid="_x0000_s1033" type="#_x0000_t202" style="position:absolute;left:0;text-align:left;margin-left:0;margin-top:279.95pt;width:401.9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XeILwIAAGYEAAAOAAAAZHJzL2Uyb0RvYy54bWysVMFu2zAMvQ/YPwi6L066Jh2M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" stroked="f">
                <v:textbox style="mso-fit-shape-to-text:t" inset="0,0,0,0">
                  <w:txbxContent>
                    <w:p w14:paraId="5ACE1812" w14:textId="0525FB42" w:rsidR="000753D4" w:rsidRPr="004866C4" w:rsidRDefault="000753D4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18AB835" w14:textId="0064F196" w:rsidR="00A74B9F" w:rsidRDefault="00A74B9F">
      <w:pPr>
        <w:rPr>
          <w:ins w:id="57" w:author="יובל תמיר" w:date="2021-01-27T21:42:00Z"/>
          <w:rtl/>
        </w:rPr>
        <w:pPrChange w:id="58" w:author="יובל תמיר" w:date="2021-01-27T21:44:00Z">
          <w:pPr>
            <w:jc w:val="left"/>
          </w:pPr>
        </w:pPrChange>
      </w:pPr>
      <w:ins w:id="59" w:author="יובל תמיר" w:date="2021-01-27T21:40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2-6</w:t>
        </w:r>
        <w:r>
          <w:rPr>
            <w:rFonts w:hint="cs"/>
            <w:rtl/>
          </w:rPr>
          <w:t xml:space="preserve"> ניתן לראות את כמות ה-</w:t>
        </w:r>
        <w:r>
          <w:t>Jobs</w:t>
        </w:r>
        <w:r>
          <w:rPr>
            <w:rFonts w:hint="cs"/>
            <w:rtl/>
          </w:rPr>
          <w:t xml:space="preserve"> שבוצעו לפי כל משתמש במערכת, נשים לב שהמשתמש </w:t>
        </w:r>
        <w:r>
          <w:t>sysadmin</w:t>
        </w:r>
        <w:r>
          <w:rPr>
            <w:rFonts w:hint="cs"/>
            <w:rtl/>
          </w:rPr>
          <w:t xml:space="preserve"> ביצע כמות גדולה משמעותית לעומת השאר (זאת מכיוון שהמשת</w:t>
        </w:r>
      </w:ins>
      <w:ins w:id="60" w:author="יובל תמיר" w:date="2021-01-27T21:41:00Z">
        <w:r>
          <w:rPr>
            <w:rFonts w:hint="cs"/>
            <w:rtl/>
          </w:rPr>
          <w:t xml:space="preserve">מש בנ"ל מבצע פעולות מערכת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r>
          <w:t>pid</w:t>
        </w:r>
        <w:r>
          <w:rPr>
            <w:rFonts w:hint="cs"/>
            <w:rtl/>
          </w:rPr>
          <w:t xml:space="preserve"> אשר בודק את תקינות המערכת בצורה תכופה)</w:t>
        </w:r>
      </w:ins>
      <w:ins w:id="61" w:author="יובל תמיר" w:date="2021-01-27T21:42:00Z">
        <w:r>
          <w:rPr>
            <w:rFonts w:hint="cs"/>
            <w:rtl/>
          </w:rPr>
          <w:t>.</w:t>
        </w:r>
      </w:ins>
    </w:p>
    <w:p w14:paraId="5B24DDCF" w14:textId="6ECBC812" w:rsidR="00F2393F" w:rsidRPr="005C0A0A" w:rsidDel="000D4290" w:rsidRDefault="00A74B9F">
      <w:pPr>
        <w:jc w:val="left"/>
        <w:rPr>
          <w:del w:id="62" w:author="יובל תמיר" w:date="2021-01-27T21:43:00Z"/>
          <w:i/>
          <w:rtl/>
          <w:rPrChange w:id="63" w:author="יובל תמיר" w:date="2021-01-27T21:45:00Z">
            <w:rPr>
              <w:del w:id="64" w:author="יובל תמיר" w:date="2021-01-27T21:43:00Z"/>
              <w:rtl/>
            </w:rPr>
          </w:rPrChange>
        </w:rPr>
        <w:pPrChange w:id="65" w:author="יובל תמיר" w:date="2021-01-27T21:45:00Z">
          <w:pPr/>
        </w:pPrChange>
      </w:pPr>
      <w:ins w:id="66" w:author="יובל תמיר" w:date="2021-01-27T21:42:00Z">
        <w:r>
          <w:rPr>
            <w:rFonts w:hint="cs"/>
            <w:rtl/>
          </w:rPr>
          <w:t xml:space="preserve">גרף </w:t>
        </w:r>
        <w:r w:rsidR="000D4290">
          <w:rPr>
            <w:rFonts w:hint="cs"/>
            <w:i/>
            <w:iCs/>
            <w:rtl/>
          </w:rPr>
          <w:t>2-7</w:t>
        </w:r>
        <w:r w:rsidR="000D4290">
          <w:rPr>
            <w:rFonts w:hint="cs"/>
            <w:rtl/>
          </w:rPr>
          <w:t xml:space="preserve"> מראה את אחוז המעבדים התפוסים בכל שנייה מתחילת תיעוד המערכת (תחילת ה-</w:t>
        </w:r>
      </w:ins>
      <w:ins w:id="67" w:author="יובל תמיר" w:date="2021-01-27T21:43:00Z">
        <w:r w:rsidR="000D4290">
          <w:t>log</w:t>
        </w:r>
        <w:r w:rsidR="000D4290">
          <w:rPr>
            <w:rFonts w:hint="cs"/>
            <w:rtl/>
          </w:rPr>
          <w:t xml:space="preserve">) ועד סיומו. המספרים בציר </w:t>
        </w:r>
      </w:ins>
      <w:r w:rsidR="000753D4">
        <w:rPr>
          <w:rFonts w:hint="cs"/>
          <w:rtl/>
        </w:rPr>
        <w:t>האופקי</w:t>
      </w:r>
      <w:ins w:id="68" w:author="יובל תמיר" w:date="2021-01-27T21:43:00Z">
        <w:r w:rsidR="000D4290">
          <w:rPr>
            <w:rFonts w:eastAsiaTheme="minorEastAsia"/>
          </w:rPr>
          <w:t xml:space="preserve"> </w:t>
        </w:r>
        <w:r w:rsidR="000D4290">
          <w:rPr>
            <w:rFonts w:eastAsiaTheme="minorEastAsia" w:hint="cs"/>
            <w:rtl/>
          </w:rPr>
          <w:t xml:space="preserve">הם בכפולות של </w:t>
        </w:r>
      </w:ins>
      <m:oMath>
        <m:sSup>
          <m:sSupPr>
            <m:ctrlPr>
              <w:ins w:id="69" w:author="יובל תמיר" w:date="2021-01-27T21:43:00Z">
                <w:rPr>
                  <w:rFonts w:ascii="Cambria Math" w:eastAsiaTheme="minorEastAsia" w:hAnsi="Cambria Math"/>
                  <w:i/>
                </w:rPr>
              </w:ins>
            </m:ctrlPr>
          </m:sSupPr>
          <m:e>
            <m:r>
              <w:ins w:id="70" w:author="יובל תמיר" w:date="2021-01-27T21:43:00Z">
                <w:rPr>
                  <w:rFonts w:ascii="Cambria Math" w:eastAsiaTheme="minorEastAsia" w:hAnsi="Cambria Math" w:hint="cs"/>
                </w:rPr>
                <m:t>10</m:t>
              </w:ins>
            </m:r>
            <m:ctrlPr>
              <w:ins w:id="71" w:author="יובל תמיר" w:date="2021-01-27T21:43:00Z">
                <w:rPr>
                  <w:rFonts w:ascii="Cambria Math" w:eastAsiaTheme="minorEastAsia" w:hAnsi="Cambria Math" w:hint="cs"/>
                  <w:i/>
                </w:rPr>
              </w:ins>
            </m:ctrlPr>
          </m:e>
          <m:sup>
            <m:r>
              <w:ins w:id="72" w:author="יובל תמיר" w:date="2021-01-27T21:43:00Z">
                <w:rPr>
                  <w:rFonts w:ascii="Cambria Math" w:eastAsiaTheme="minorEastAsia" w:hAnsi="Cambria Math" w:hint="cs"/>
                </w:rPr>
                <m:t>6</m:t>
              </w:ins>
            </m:r>
          </m:sup>
        </m:sSup>
      </m:oMath>
      <w:ins w:id="73" w:author="יובל תמיר" w:date="2021-01-27T21:43:00Z">
        <w:r w:rsidR="000D4290">
          <w:rPr>
            <w:rFonts w:eastAsiaTheme="minorEastAsia" w:hint="cs"/>
            <w:rtl/>
          </w:rPr>
          <w:t>.</w:t>
        </w:r>
      </w:ins>
      <w:del w:id="74" w:author="יובל תמיר" w:date="2021-01-27T21:43:00Z">
        <w:r w:rsidR="00F2393F" w:rsidRPr="00F2393F" w:rsidDel="000D4290">
          <w:rPr>
            <w:rtl/>
          </w:rPr>
          <w:delText xml:space="preserve">הגרף </w:delText>
        </w:r>
        <w:r w:rsidR="00F2393F" w:rsidRPr="00D909C1" w:rsidDel="000D4290">
          <w:rPr>
            <w:rtl/>
          </w:rPr>
          <w:delText xml:space="preserve">הזה מראה את אחוז המעבדים התפוסים בכל שניה מהתחלת ה </w:delText>
        </w:r>
        <w:r w:rsidR="00F2393F" w:rsidRPr="00D909C1" w:rsidDel="000D4290">
          <w:delText>Log</w:delText>
        </w:r>
        <w:r w:rsidR="00F2393F" w:rsidRPr="00D909C1" w:rsidDel="000D4290">
          <w:rPr>
            <w:rtl/>
          </w:rPr>
          <w:delText xml:space="preserve"> ועד סיומו.</w:delText>
        </w:r>
      </w:del>
    </w:p>
    <w:p w14:paraId="305E353A" w14:textId="23EBC1C1" w:rsidR="00F2393F" w:rsidRPr="00D909C1" w:rsidDel="000D4290" w:rsidRDefault="00F2393F" w:rsidP="00490C43">
      <w:pPr>
        <w:rPr>
          <w:del w:id="75" w:author="יובל תמיר" w:date="2021-01-27T21:43:00Z"/>
          <w:rFonts w:eastAsiaTheme="minorEastAsia"/>
          <w:rtl/>
        </w:rPr>
      </w:pPr>
      <w:del w:id="76" w:author="יובל תמיר" w:date="2021-01-27T21:43:00Z">
        <w:r w:rsidRPr="00D909C1" w:rsidDel="000D4290">
          <w:rPr>
            <w:rtl/>
          </w:rPr>
          <w:delText xml:space="preserve">(המספרים בציר ה </w:delText>
        </w:r>
        <w:r w:rsidRPr="00D909C1" w:rsidDel="000D4290">
          <w:delText>X</w:delText>
        </w:r>
        <w:r w:rsidRPr="00D909C1" w:rsidDel="000D4290">
          <w:rPr>
            <w:rtl/>
          </w:rPr>
          <w:delText xml:space="preserve"> הם כפולות של </w:delText>
        </w:r>
      </w:del>
      <m:oMath>
        <m:sSup>
          <m:sSupPr>
            <m:ctrlPr>
              <w:del w:id="77" w:author="יובל תמיר" w:date="2021-01-27T21:43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78" w:author="יובל תמיר" w:date="2021-01-27T21:43:00Z">
                <w:rPr>
                  <w:rFonts w:ascii="Cambria Math" w:hAnsi="Cambria Math"/>
                </w:rPr>
                <m:t>10</m:t>
              </w:del>
            </m:r>
          </m:e>
          <m:sup>
            <m:r>
              <w:del w:id="79" w:author="יובל תמיר" w:date="2021-01-27T21:43:00Z">
                <w:rPr>
                  <w:rFonts w:ascii="Cambria Math" w:hAnsi="Cambria Math"/>
                </w:rPr>
                <m:t>6</m:t>
              </w:del>
            </m:r>
          </m:sup>
        </m:sSup>
      </m:oMath>
      <w:del w:id="80" w:author="יובל תמיר" w:date="2021-01-27T21:43:00Z">
        <w:r w:rsidRPr="00D909C1" w:rsidDel="000D4290">
          <w:rPr>
            <w:rtl/>
          </w:rPr>
          <w:delText xml:space="preserve">) </w:delText>
        </w:r>
      </w:del>
    </w:p>
    <w:p w14:paraId="7EFEFA07" w14:textId="292CC28C" w:rsidR="00F2393F" w:rsidDel="000D4290" w:rsidRDefault="00F2393F">
      <w:pPr>
        <w:bidi w:val="0"/>
        <w:spacing w:after="0" w:line="240" w:lineRule="auto"/>
        <w:rPr>
          <w:del w:id="81" w:author="יובל תמיר" w:date="2021-01-27T21:44:00Z"/>
          <w:rtl/>
        </w:rPr>
        <w:pPrChange w:id="82" w:author="יובל תמיר" w:date="2021-01-27T21:43:00Z">
          <w:pPr>
            <w:bidi w:val="0"/>
            <w:spacing w:after="0" w:line="240" w:lineRule="auto"/>
            <w:jc w:val="right"/>
          </w:pPr>
        </w:pPrChange>
      </w:pPr>
    </w:p>
    <w:p w14:paraId="008DCE9A" w14:textId="77777777" w:rsidR="00F2393F" w:rsidRDefault="00F2393F" w:rsidP="00F2393F"/>
    <w:p w14:paraId="54C31157" w14:textId="649A1D16" w:rsidR="00EE2DA7" w:rsidDel="005C0A0A" w:rsidRDefault="005C0A0A" w:rsidP="00EE2DA7">
      <w:pPr>
        <w:pStyle w:val="Heading3"/>
        <w:bidi/>
        <w:rPr>
          <w:del w:id="83" w:author="יובל תמיר" w:date="2021-01-27T21:48:00Z"/>
          <w:rtl/>
        </w:rPr>
      </w:pPr>
      <w:bookmarkStart w:id="84" w:name="_Toc63019106"/>
      <w: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1EDFCA5" wp14:editId="4CBC908F">
                <wp:simplePos x="0" y="0"/>
                <wp:positionH relativeFrom="column">
                  <wp:posOffset>154940</wp:posOffset>
                </wp:positionH>
                <wp:positionV relativeFrom="paragraph">
                  <wp:posOffset>7745805</wp:posOffset>
                </wp:positionV>
                <wp:extent cx="5104765" cy="635"/>
                <wp:effectExtent l="0" t="0" r="635" b="12065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83C321" w14:textId="05E23E97" w:rsidR="000753D4" w:rsidRPr="004866C4" w:rsidRDefault="000753D4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DFCA5" id="Text Box 77" o:spid="_x0000_s1034" type="#_x0000_t202" style="position:absolute;left:0;text-align:left;margin-left:12.2pt;margin-top:609.9pt;width:401.9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xQwMAIAAGYEAAAOAAAAZHJzL2Uyb0RvYy54bWysVMFu2zAMvQ/YPwi6L066JS2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" stroked="f">
                <v:textbox style="mso-fit-shape-to-text:t" inset="0,0,0,0">
                  <w:txbxContent>
                    <w:p w14:paraId="4083C321" w14:textId="05E23E97" w:rsidR="000753D4" w:rsidRPr="004866C4" w:rsidRDefault="000753D4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BF6A3F9" wp14:editId="7902A5DF">
                <wp:simplePos x="0" y="0"/>
                <wp:positionH relativeFrom="column">
                  <wp:posOffset>152400</wp:posOffset>
                </wp:positionH>
                <wp:positionV relativeFrom="paragraph">
                  <wp:posOffset>3785235</wp:posOffset>
                </wp:positionV>
                <wp:extent cx="5104765" cy="635"/>
                <wp:effectExtent l="0" t="0" r="635" b="12065"/>
                <wp:wrapTopAndBottom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5CF8E" w14:textId="1FB86A91" w:rsidR="000753D4" w:rsidRPr="004866C4" w:rsidRDefault="000753D4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6A3F9" id="Text Box 76" o:spid="_x0000_s1035" type="#_x0000_t202" style="position:absolute;left:0;text-align:left;margin-left:12pt;margin-top:298.05pt;width:401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" stroked="f">
                <v:textbox style="mso-fit-shape-to-text:t" inset="0,0,0,0">
                  <w:txbxContent>
                    <w:p w14:paraId="14D5CF8E" w14:textId="1FB86A91" w:rsidR="000753D4" w:rsidRPr="004866C4" w:rsidRDefault="000753D4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</w:rPr>
        <w:drawing>
          <wp:anchor distT="0" distB="0" distL="114300" distR="114300" simplePos="0" relativeHeight="251681792" behindDoc="0" locked="0" layoutInCell="1" allowOverlap="1" wp14:anchorId="6DF292BA" wp14:editId="75A259BD">
            <wp:simplePos x="0" y="0"/>
            <wp:positionH relativeFrom="margin">
              <wp:posOffset>474980</wp:posOffset>
            </wp:positionH>
            <wp:positionV relativeFrom="page">
              <wp:posOffset>4968240</wp:posOffset>
            </wp:positionV>
            <wp:extent cx="5166360" cy="3696970"/>
            <wp:effectExtent l="0" t="0" r="2540" b="0"/>
            <wp:wrapTopAndBottom/>
            <wp:docPr id="14" name="תמונה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rPr>
          <w:rFonts w:cstheme="minorHAnsi"/>
        </w:rPr>
        <w:drawing>
          <wp:anchor distT="0" distB="0" distL="114300" distR="114300" simplePos="0" relativeHeight="251677696" behindDoc="0" locked="0" layoutInCell="1" allowOverlap="1" wp14:anchorId="4D990757" wp14:editId="7059A011">
            <wp:simplePos x="0" y="0"/>
            <wp:positionH relativeFrom="margin">
              <wp:posOffset>419735</wp:posOffset>
            </wp:positionH>
            <wp:positionV relativeFrom="paragraph">
              <wp:posOffset>400685</wp:posOffset>
            </wp:positionV>
            <wp:extent cx="5219700" cy="3320415"/>
            <wp:effectExtent l="0" t="0" r="0" b="0"/>
            <wp:wrapTopAndBottom/>
            <wp:docPr id="13" name="תמונה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t>MATLAB-Log File Graphs</w:t>
      </w:r>
      <w:bookmarkEnd w:id="84"/>
    </w:p>
    <w:p w14:paraId="7BEEC17E" w14:textId="77777777" w:rsidR="005C0A0A" w:rsidRDefault="005C0A0A">
      <w:pPr>
        <w:pStyle w:val="Heading3"/>
        <w:bidi/>
        <w:rPr>
          <w:ins w:id="85" w:author="יובל תמיר" w:date="2021-01-27T21:44:00Z"/>
          <w:rtl/>
        </w:rPr>
        <w:pPrChange w:id="86" w:author="יובל תמיר" w:date="2021-01-27T21:48:00Z">
          <w:pPr/>
        </w:pPrChange>
      </w:pPr>
    </w:p>
    <w:p w14:paraId="27C3664E" w14:textId="4F618D76" w:rsidR="00EE2DA7" w:rsidRDefault="005C0A0A">
      <w:pPr>
        <w:jc w:val="left"/>
        <w:pPrChange w:id="87" w:author="יובל תמיר" w:date="2021-01-27T21:49:00Z">
          <w:pPr/>
        </w:pPrChange>
      </w:pPr>
      <w:ins w:id="88" w:author="יובל תמיר" w:date="2021-01-27T21:47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</w:t>
        </w:r>
        <w:r w:rsidRPr="005C0A0A">
          <w:rPr>
            <w:rtl/>
            <w:rPrChange w:id="89" w:author="יובל תמיר" w:date="2021-01-27T21:47:00Z">
              <w:rPr>
                <w:i/>
                <w:iCs/>
                <w:rtl/>
              </w:rPr>
            </w:rPrChange>
          </w:rPr>
          <w:t>8</w:t>
        </w:r>
        <w:r>
          <w:rPr>
            <w:rFonts w:hint="cs"/>
            <w:rtl/>
          </w:rPr>
          <w:t xml:space="preserve"> (</w:t>
        </w:r>
        <w:r>
          <w:rPr>
            <w:rFonts w:hint="cs"/>
          </w:rPr>
          <w:t>PDF</w:t>
        </w:r>
        <w:r>
          <w:rPr>
            <w:rFonts w:hint="cs"/>
            <w:rtl/>
          </w:rPr>
          <w:t xml:space="preserve">) </w:t>
        </w:r>
      </w:ins>
      <w:r w:rsidR="00EE2DA7" w:rsidRPr="005C0A0A">
        <w:rPr>
          <w:rtl/>
        </w:rPr>
        <w:t>אפשר</w:t>
      </w:r>
      <w:r w:rsidR="00EE2DA7" w:rsidRPr="00D909C1">
        <w:rPr>
          <w:rtl/>
        </w:rPr>
        <w:t xml:space="preserve"> לראות</w:t>
      </w:r>
      <w:del w:id="90" w:author="יובל תמיר" w:date="2021-01-27T21:47:00Z">
        <w:r w:rsidR="00EE2DA7" w:rsidRPr="00D909C1" w:rsidDel="005C0A0A">
          <w:rPr>
            <w:rtl/>
          </w:rPr>
          <w:delText xml:space="preserve"> בגרף ה </w:delText>
        </w:r>
        <w:r w:rsidR="00EE2DA7" w:rsidRPr="00D909C1" w:rsidDel="005C0A0A">
          <w:delText>PDF</w:delText>
        </w:r>
      </w:del>
      <w:r w:rsidR="00EE2DA7" w:rsidRPr="00D909C1">
        <w:rPr>
          <w:rtl/>
        </w:rPr>
        <w:t xml:space="preserve"> כל מיני </w:t>
      </w:r>
      <w:del w:id="91" w:author="יובל תמיר" w:date="2021-01-27T21:48:00Z">
        <w:r w:rsidR="00EE2DA7" w:rsidRPr="00D909C1" w:rsidDel="005C0A0A">
          <w:delText>bursts</w:delText>
        </w:r>
        <w:r w:rsidR="00EE2DA7" w:rsidRPr="00D909C1" w:rsidDel="005C0A0A">
          <w:rPr>
            <w:rtl/>
          </w:rPr>
          <w:delText xml:space="preserve"> </w:delText>
        </w:r>
      </w:del>
      <w:ins w:id="92" w:author="יובל תמיר" w:date="2021-01-27T21:48:00Z">
        <w:r>
          <w:rPr>
            <w:rFonts w:hint="cs"/>
          </w:rPr>
          <w:t>B</w:t>
        </w:r>
        <w:r w:rsidRPr="00D909C1">
          <w:t>ursts</w:t>
        </w:r>
        <w:r w:rsidRPr="00D909C1">
          <w:rPr>
            <w:rtl/>
          </w:rPr>
          <w:t xml:space="preserve"> </w:t>
        </w:r>
      </w:ins>
      <w:del w:id="93" w:author="יובל תמיר" w:date="2021-01-27T21:48:00Z">
        <w:r w:rsidR="00EE2DA7" w:rsidRPr="00D909C1" w:rsidDel="005C0A0A">
          <w:rPr>
            <w:rtl/>
          </w:rPr>
          <w:delText xml:space="preserve">ו </w:delText>
        </w:r>
      </w:del>
      <w:ins w:id="94" w:author="יובל תמיר" w:date="2021-01-27T21:48:00Z">
        <w:r w:rsidRPr="00D909C1">
          <w:rPr>
            <w:rtl/>
          </w:rPr>
          <w:t>ו</w:t>
        </w:r>
        <w:r>
          <w:rPr>
            <w:rFonts w:hint="cs"/>
            <w:rtl/>
          </w:rPr>
          <w:t>-</w:t>
        </w:r>
      </w:ins>
      <w:del w:id="95" w:author="יובל תמיר" w:date="2021-01-27T21:48:00Z">
        <w:r w:rsidR="00EE2DA7" w:rsidRPr="00D909C1" w:rsidDel="005C0A0A">
          <w:delText>flurries</w:delText>
        </w:r>
        <w:r w:rsidR="00EE2DA7" w:rsidRPr="00D909C1" w:rsidDel="005C0A0A">
          <w:rPr>
            <w:rtl/>
          </w:rPr>
          <w:delText xml:space="preserve"> </w:delText>
        </w:r>
      </w:del>
      <w:ins w:id="96" w:author="יובל תמיר" w:date="2021-01-27T21:48:00Z">
        <w:r>
          <w:rPr>
            <w:rFonts w:hint="cs"/>
          </w:rPr>
          <w:t>F</w:t>
        </w:r>
        <w:r w:rsidRPr="00D909C1">
          <w:t>lurries</w:t>
        </w:r>
        <w:r w:rsidRPr="00D909C1">
          <w:rPr>
            <w:rtl/>
          </w:rPr>
          <w:t xml:space="preserve"> </w:t>
        </w:r>
        <w:r>
          <w:rPr>
            <w:rFonts w:hint="cs"/>
            <w:rtl/>
          </w:rPr>
          <w:t xml:space="preserve">אשר </w:t>
        </w:r>
      </w:ins>
      <w:del w:id="97" w:author="יובל תמיר" w:date="2021-01-27T21:48:00Z">
        <w:r w:rsidR="00EE2DA7" w:rsidRPr="00D909C1" w:rsidDel="005C0A0A">
          <w:rPr>
            <w:rtl/>
          </w:rPr>
          <w:delText>ש</w:delText>
        </w:r>
      </w:del>
      <w:r w:rsidR="00EE2DA7" w:rsidRPr="00D909C1">
        <w:rPr>
          <w:rtl/>
        </w:rPr>
        <w:t>בעצם מרא</w:t>
      </w:r>
      <w:ins w:id="98" w:author="יובל תמיר" w:date="2021-01-27T21:48:00Z">
        <w:r>
          <w:rPr>
            <w:rFonts w:hint="cs"/>
            <w:rtl/>
          </w:rPr>
          <w:t>ים</w:t>
        </w:r>
      </w:ins>
      <w:del w:id="99" w:author="יובל תמיר" w:date="2021-01-27T21:48:00Z">
        <w:r w:rsidR="00EE2DA7" w:rsidRPr="00D909C1" w:rsidDel="005C0A0A">
          <w:rPr>
            <w:rtl/>
          </w:rPr>
          <w:delText>ות</w:delText>
        </w:r>
      </w:del>
      <w:r w:rsidR="00EE2DA7" w:rsidRPr="00D909C1">
        <w:rPr>
          <w:rtl/>
        </w:rPr>
        <w:t xml:space="preserve"> שיש כמה </w:t>
      </w:r>
      <w:r w:rsidR="00EE2DA7" w:rsidRPr="00D909C1">
        <w:t>RunTimes</w:t>
      </w:r>
      <w:r w:rsidR="00EE2DA7" w:rsidRPr="00D909C1">
        <w:rPr>
          <w:rtl/>
        </w:rPr>
        <w:t xml:space="preserve"> נפוצ</w:t>
      </w:r>
      <w:ins w:id="100" w:author="יובל תמיר" w:date="2021-01-27T21:48:00Z">
        <w:r w:rsidR="00377FFC">
          <w:rPr>
            <w:rFonts w:hint="cs"/>
            <w:rtl/>
          </w:rPr>
          <w:t>ים במערכת</w:t>
        </w:r>
      </w:ins>
      <w:del w:id="101" w:author="יובל תמיר" w:date="2021-01-27T21:48:00Z">
        <w:r w:rsidR="00EE2DA7" w:rsidRPr="00D909C1" w:rsidDel="00377FFC">
          <w:rPr>
            <w:rtl/>
          </w:rPr>
          <w:delText>ות</w:delText>
        </w:r>
      </w:del>
      <w:r w:rsidR="00EE2DA7" w:rsidRPr="00D909C1">
        <w:rPr>
          <w:rtl/>
        </w:rPr>
        <w:t>.</w:t>
      </w:r>
    </w:p>
    <w:p w14:paraId="5AE38970" w14:textId="6C28B305" w:rsidR="00EE2DA7" w:rsidRDefault="00EE2DA7" w:rsidP="00EE2DA7">
      <w:pPr>
        <w:rPr>
          <w:rtl/>
        </w:rPr>
      </w:pPr>
    </w:p>
    <w:p w14:paraId="14650E16" w14:textId="6866AB22" w:rsidR="00C71D90" w:rsidRDefault="00C71D90" w:rsidP="00C71D90">
      <w:pPr>
        <w:jc w:val="left"/>
        <w:rPr>
          <w:ins w:id="102" w:author="יובל תמיר" w:date="2021-01-27T21:56:00Z"/>
          <w:rtl/>
        </w:rPr>
      </w:pPr>
    </w:p>
    <w:p w14:paraId="281BE099" w14:textId="74A7BCEB" w:rsidR="00C71D90" w:rsidRDefault="00C71D90" w:rsidP="00C71D90">
      <w:pPr>
        <w:jc w:val="left"/>
        <w:rPr>
          <w:ins w:id="103" w:author="יובל תמיר" w:date="2021-01-27T21:56:00Z"/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85888" behindDoc="0" locked="0" layoutInCell="1" allowOverlap="1" wp14:anchorId="580BD938" wp14:editId="395EA87C">
            <wp:simplePos x="0" y="0"/>
            <wp:positionH relativeFrom="margin">
              <wp:posOffset>466090</wp:posOffset>
            </wp:positionH>
            <wp:positionV relativeFrom="paragraph">
              <wp:posOffset>337</wp:posOffset>
            </wp:positionV>
            <wp:extent cx="5046980" cy="3208655"/>
            <wp:effectExtent l="0" t="0" r="0" b="4445"/>
            <wp:wrapTopAndBottom/>
            <wp:docPr id="15" name="תמונה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E2DA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4C7751" wp14:editId="7F725DB5">
                <wp:simplePos x="0" y="0"/>
                <wp:positionH relativeFrom="column">
                  <wp:posOffset>281305</wp:posOffset>
                </wp:positionH>
                <wp:positionV relativeFrom="paragraph">
                  <wp:posOffset>3275433</wp:posOffset>
                </wp:positionV>
                <wp:extent cx="5104765" cy="635"/>
                <wp:effectExtent l="0" t="0" r="635" b="12065"/>
                <wp:wrapTopAndBottom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BB0E0A" w14:textId="532B5E20" w:rsidR="000753D4" w:rsidRPr="004866C4" w:rsidRDefault="000753D4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C7751" id="Text Box 78" o:spid="_x0000_s1036" type="#_x0000_t202" style="position:absolute;left:0;text-align:left;margin-left:22.15pt;margin-top:257.9pt;width:401.9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" stroked="f">
                <v:textbox style="mso-fit-shape-to-text:t" inset="0,0,0,0">
                  <w:txbxContent>
                    <w:p w14:paraId="26BB0E0A" w14:textId="532B5E20" w:rsidR="000753D4" w:rsidRPr="004866C4" w:rsidRDefault="000753D4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AB302BE" w14:textId="50840B06" w:rsidR="00EE2DA7" w:rsidRDefault="00C71D90">
      <w:pPr>
        <w:jc w:val="left"/>
        <w:rPr>
          <w:ins w:id="104" w:author="יובל תמיר" w:date="2021-01-27T21:53:00Z"/>
          <w:rtl/>
        </w:rPr>
        <w:pPrChange w:id="105" w:author="יובל תמיר" w:date="2021-01-27T21:55:00Z">
          <w:pPr/>
        </w:pPrChange>
      </w:pPr>
      <w:ins w:id="106" w:author="יובל תמיר" w:date="2021-01-27T21:56:00Z">
        <w:r>
          <w:rPr>
            <w:rFonts w:hint="cs"/>
            <w:rtl/>
          </w:rPr>
          <w:t>ב</w:t>
        </w:r>
      </w:ins>
      <w:ins w:id="107" w:author="יובל תמיר" w:date="2021-01-27T21:50:00Z">
        <w:r w:rsidR="00F268DF">
          <w:rPr>
            <w:rFonts w:hint="cs"/>
            <w:rtl/>
          </w:rPr>
          <w:t xml:space="preserve">דומה לגרף </w:t>
        </w:r>
        <w:r w:rsidR="00F268DF">
          <w:rPr>
            <w:rFonts w:hint="cs"/>
            <w:i/>
            <w:iCs/>
            <w:rtl/>
          </w:rPr>
          <w:t>2-8</w:t>
        </w:r>
        <w:r w:rsidR="00F268DF">
          <w:rPr>
            <w:rFonts w:hint="cs"/>
            <w:rtl/>
          </w:rPr>
          <w:t xml:space="preserve">, </w:t>
        </w:r>
      </w:ins>
      <w:ins w:id="108" w:author="יובל תמיר" w:date="2021-01-27T21:52:00Z">
        <w:r w:rsidR="00F268DF">
          <w:rPr>
            <w:rFonts w:hint="cs"/>
            <w:rtl/>
          </w:rPr>
          <w:t xml:space="preserve">גם בגרף </w:t>
        </w:r>
        <w:r w:rsidR="00F268DF">
          <w:rPr>
            <w:rFonts w:hint="cs"/>
            <w:i/>
            <w:iCs/>
            <w:rtl/>
          </w:rPr>
          <w:t>2-10</w:t>
        </w:r>
        <w:r w:rsidR="00F268DF">
          <w:rPr>
            <w:rFonts w:hint="cs"/>
            <w:rtl/>
          </w:rPr>
          <w:t xml:space="preserve"> ניתן לראות כל מיני </w:t>
        </w:r>
        <w:r w:rsidR="00F268DF">
          <w:t>Bursts</w:t>
        </w:r>
        <w:r w:rsidR="00F268DF">
          <w:rPr>
            <w:rFonts w:hint="cs"/>
            <w:rtl/>
          </w:rPr>
          <w:t xml:space="preserve"> ו-</w:t>
        </w:r>
        <w:r w:rsidR="00F268DF">
          <w:t>Flurries</w:t>
        </w:r>
        <w:r w:rsidR="00F268DF">
          <w:rPr>
            <w:rFonts w:hint="cs"/>
            <w:rtl/>
          </w:rPr>
          <w:t xml:space="preserve"> אשר מראים לנו שישנם כמה </w:t>
        </w:r>
        <w:r w:rsidR="00F268DF">
          <w:t>Interarrival times</w:t>
        </w:r>
        <w:r w:rsidR="00F268DF">
          <w:rPr>
            <w:rFonts w:hint="cs"/>
            <w:rtl/>
          </w:rPr>
          <w:t xml:space="preserve"> נפוצים.</w:t>
        </w:r>
      </w:ins>
    </w:p>
    <w:p w14:paraId="1932FC04" w14:textId="1FDD37A5" w:rsidR="00E43631" w:rsidRDefault="00E43631" w:rsidP="00C71D90">
      <w:pPr>
        <w:jc w:val="left"/>
        <w:rPr>
          <w:ins w:id="109" w:author="יובל תמיר" w:date="2021-01-27T21:56:00Z"/>
          <w:rFonts w:eastAsiaTheme="minorEastAsia"/>
          <w:rtl/>
        </w:rPr>
      </w:pPr>
      <w:ins w:id="110" w:author="יובל תמיר" w:date="2021-01-27T21:53:00Z">
        <w:r>
          <w:rPr>
            <w:rFonts w:hint="cs"/>
            <w:rtl/>
          </w:rPr>
          <w:t xml:space="preserve">בנוסף, ניתן לראות שכאשר </w:t>
        </w:r>
      </w:ins>
      <m:oMath>
        <m:r>
          <w:ins w:id="111" w:author="יובל תמיר" w:date="2021-01-27T21:53:00Z">
            <w:rPr>
              <w:rFonts w:ascii="Cambria Math" w:hAnsi="Cambria Math"/>
            </w:rPr>
            <m:t>X=1</m:t>
          </w:ins>
        </m:r>
      </m:oMath>
      <w:ins w:id="112" w:author="יובל תמיר" w:date="2021-01-27T21:53:00Z">
        <w:r>
          <w:rPr>
            <w:rFonts w:eastAsiaTheme="minorEastAsia" w:hint="cs"/>
            <w:rtl/>
          </w:rPr>
          <w:t>, יש לנו הסתברות גדולה יחסית</w:t>
        </w:r>
      </w:ins>
      <w:ins w:id="113" w:author="יובל תמיר" w:date="2021-01-27T21:54:00Z">
        <w:r>
          <w:rPr>
            <w:rFonts w:eastAsiaTheme="minorEastAsia" w:hint="cs"/>
            <w:rtl/>
          </w:rPr>
          <w:t xml:space="preserve"> (</w:t>
        </w:r>
      </w:ins>
      <m:oMath>
        <m:r>
          <w:ins w:id="114" w:author="יובל תמיר" w:date="2021-01-27T21:54:00Z">
            <w:rPr>
              <w:rFonts w:ascii="Cambria Math" w:eastAsiaTheme="minorEastAsia" w:hAnsi="Cambria Math"/>
            </w:rPr>
            <m:t>~0.065</m:t>
          </w:ins>
        </m:r>
      </m:oMath>
      <w:ins w:id="115" w:author="יובל תמיר" w:date="2021-01-27T21:54:00Z">
        <w:r>
          <w:rPr>
            <w:rFonts w:eastAsiaTheme="minorEastAsia" w:hint="cs"/>
            <w:rtl/>
          </w:rPr>
          <w:t>)</w:t>
        </w:r>
      </w:ins>
      <w:ins w:id="116" w:author="יובל תמיר" w:date="2021-01-27T21:53:00Z">
        <w:r>
          <w:rPr>
            <w:rFonts w:eastAsiaTheme="minorEastAsia" w:hint="cs"/>
            <w:rtl/>
          </w:rPr>
          <w:t xml:space="preserve"> לשאר </w:t>
        </w:r>
      </w:ins>
      <w:ins w:id="117" w:author="יובל תמיר" w:date="2021-01-27T21:54:00Z">
        <w:r>
          <w:rPr>
            <w:rFonts w:eastAsiaTheme="minorEastAsia" w:hint="cs"/>
            <w:rtl/>
          </w:rPr>
          <w:t>ה-</w:t>
        </w:r>
        <w:r>
          <w:rPr>
            <w:rFonts w:eastAsiaTheme="minorEastAsia"/>
          </w:rPr>
          <w:t>Interarrivals</w:t>
        </w:r>
      </w:ins>
      <w:ins w:id="118" w:author="יובל תמיר" w:date="2021-01-27T21:55:00Z">
        <w:r>
          <w:rPr>
            <w:rFonts w:eastAsiaTheme="minorEastAsia" w:hint="cs"/>
            <w:rtl/>
          </w:rPr>
          <w:t xml:space="preserve">, מה שמרמז </w:t>
        </w:r>
        <w:r w:rsidR="00C71D90">
          <w:rPr>
            <w:rFonts w:eastAsiaTheme="minorEastAsia" w:hint="cs"/>
            <w:rtl/>
          </w:rPr>
          <w:t xml:space="preserve">שיש מגוון רחב של </w:t>
        </w:r>
        <w:r w:rsidR="00C71D90">
          <w:rPr>
            <w:rFonts w:eastAsiaTheme="minorEastAsia"/>
          </w:rPr>
          <w:t>Jobs</w:t>
        </w:r>
        <w:r w:rsidR="00C71D90">
          <w:rPr>
            <w:rFonts w:eastAsiaTheme="minorEastAsia" w:hint="cs"/>
            <w:rtl/>
          </w:rPr>
          <w:t xml:space="preserve"> אשר באים אחד אחרי השני בשנייה אחת.</w:t>
        </w:r>
      </w:ins>
    </w:p>
    <w:p w14:paraId="04AC7143" w14:textId="77777777" w:rsidR="00C71D90" w:rsidRPr="00C71D90" w:rsidRDefault="00C71D90">
      <w:pPr>
        <w:jc w:val="left"/>
        <w:rPr>
          <w:i/>
          <w:rPrChange w:id="119" w:author="יובל תמיר" w:date="2021-01-27T21:55:00Z">
            <w:rPr/>
          </w:rPrChange>
        </w:rPr>
        <w:pPrChange w:id="120" w:author="יובל תמיר" w:date="2021-01-27T21:55:00Z">
          <w:pPr/>
        </w:pPrChange>
      </w:pPr>
    </w:p>
    <w:p w14:paraId="5B6E8C80" w14:textId="154525D9" w:rsidR="00EE2DA7" w:rsidRPr="00D909C1" w:rsidDel="00F268DF" w:rsidRDefault="00EE2DA7" w:rsidP="00EE2DA7">
      <w:pPr>
        <w:rPr>
          <w:del w:id="121" w:author="יובל תמיר" w:date="2021-01-27T21:53:00Z"/>
          <w:noProof/>
          <w:rtl/>
        </w:rPr>
      </w:pPr>
      <w:del w:id="122" w:author="יובל תמיר" w:date="2021-01-27T21:53:00Z">
        <w:r w:rsidDel="00F268DF">
          <w:rPr>
            <w:rFonts w:hint="cs"/>
            <w:noProof/>
            <w:rtl/>
          </w:rPr>
          <w:lastRenderedPageBreak/>
          <w:delText>א</w:delText>
        </w:r>
        <w:r w:rsidRPr="00D909C1" w:rsidDel="00F268DF">
          <w:rPr>
            <w:noProof/>
            <w:rtl/>
          </w:rPr>
          <w:delText xml:space="preserve">פשר לראות בגרף ה </w:delText>
        </w:r>
        <w:r w:rsidRPr="00D909C1" w:rsidDel="00F268DF">
          <w:rPr>
            <w:noProof/>
          </w:rPr>
          <w:delText>PDF</w:delText>
        </w:r>
        <w:r w:rsidRPr="00D909C1" w:rsidDel="00F268DF">
          <w:rPr>
            <w:noProof/>
            <w:rtl/>
          </w:rPr>
          <w:delText xml:space="preserve"> כל מיני </w:delText>
        </w:r>
        <w:r w:rsidRPr="00D909C1" w:rsidDel="00F268DF">
          <w:rPr>
            <w:noProof/>
          </w:rPr>
          <w:delText>bursts</w:delText>
        </w:r>
        <w:r w:rsidRPr="00D909C1" w:rsidDel="00F268DF">
          <w:rPr>
            <w:noProof/>
            <w:rtl/>
          </w:rPr>
          <w:delText xml:space="preserve"> ו </w:delText>
        </w:r>
        <w:r w:rsidRPr="00D909C1" w:rsidDel="00F268DF">
          <w:rPr>
            <w:noProof/>
          </w:rPr>
          <w:delText>flurries</w:delText>
        </w:r>
        <w:r w:rsidRPr="00D909C1" w:rsidDel="00F268DF">
          <w:rPr>
            <w:noProof/>
            <w:rtl/>
          </w:rPr>
          <w:delText xml:space="preserve"> שבעצם מראות שיש כמה </w:delText>
        </w:r>
        <w:r w:rsidRPr="00D909C1" w:rsidDel="00F268DF">
          <w:rPr>
            <w:noProof/>
          </w:rPr>
          <w:delText>Interarrival Times</w:delText>
        </w:r>
        <w:r w:rsidRPr="00D909C1" w:rsidDel="00F268DF">
          <w:rPr>
            <w:noProof/>
            <w:rtl/>
          </w:rPr>
          <w:delText xml:space="preserve"> נפוצות.</w:delText>
        </w:r>
      </w:del>
    </w:p>
    <w:p w14:paraId="3B10E517" w14:textId="5F3CDE83" w:rsidR="00EE2DA7" w:rsidRPr="00D909C1" w:rsidDel="00C71D90" w:rsidRDefault="00EE2DA7" w:rsidP="00EE2DA7">
      <w:pPr>
        <w:rPr>
          <w:del w:id="123" w:author="יובל תמיר" w:date="2021-01-27T21:55:00Z"/>
          <w:noProof/>
          <w:rtl/>
        </w:rPr>
      </w:pPr>
      <w:del w:id="124" w:author="יובל תמיר" w:date="2021-01-27T21:53:00Z">
        <w:r w:rsidRPr="00D909C1" w:rsidDel="00F268DF">
          <w:rPr>
            <w:noProof/>
          </w:rPr>
          <w:delText xml:space="preserve"> </w:delText>
        </w:r>
      </w:del>
      <w:del w:id="125" w:author="יובל תמיר" w:date="2021-01-27T21:55:00Z">
        <w:r w:rsidRPr="00D909C1" w:rsidDel="00C71D90">
          <w:rPr>
            <w:noProof/>
            <w:rtl/>
          </w:rPr>
          <w:delText xml:space="preserve">אפשר גם לראות שכאשר </w:delText>
        </w:r>
        <w:r w:rsidRPr="00D909C1" w:rsidDel="00C71D90">
          <w:rPr>
            <w:noProof/>
          </w:rPr>
          <w:delText>X</w:delText>
        </w:r>
        <w:r w:rsidRPr="00D909C1" w:rsidDel="00C71D90">
          <w:rPr>
            <w:noProof/>
            <w:rtl/>
          </w:rPr>
          <w:delText>=1 יש לנו הסתברות גדולה יחסית לשאר ה-</w:delText>
        </w:r>
        <w:r w:rsidRPr="00D909C1" w:rsidDel="00C71D90">
          <w:rPr>
            <w:noProof/>
          </w:rPr>
          <w:delText>Interarrivals</w:delText>
        </w:r>
        <w:r w:rsidRPr="00D909C1" w:rsidDel="00C71D90">
          <w:rPr>
            <w:noProof/>
            <w:rtl/>
          </w:rPr>
          <w:delText xml:space="preserve"> שזה בעצם אומר לנו שיש כל מנה </w:delText>
        </w:r>
        <w:r w:rsidRPr="00D909C1" w:rsidDel="00C71D90">
          <w:rPr>
            <w:noProof/>
          </w:rPr>
          <w:delText>jobs</w:delText>
        </w:r>
        <w:r w:rsidRPr="00D909C1" w:rsidDel="00C71D90">
          <w:rPr>
            <w:noProof/>
            <w:rtl/>
          </w:rPr>
          <w:delText xml:space="preserve"> שבאים אחד אחרי השני בשניה אחת.</w:delText>
        </w:r>
      </w:del>
    </w:p>
    <w:p w14:paraId="34CCEDF6" w14:textId="64DD179E" w:rsidR="00F2393F" w:rsidRPr="00F2393F" w:rsidRDefault="00EE2DA7" w:rsidP="00F2393F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FBAFFE" wp14:editId="6181DF97">
                <wp:simplePos x="0" y="0"/>
                <wp:positionH relativeFrom="column">
                  <wp:posOffset>355600</wp:posOffset>
                </wp:positionH>
                <wp:positionV relativeFrom="paragraph">
                  <wp:posOffset>3768893</wp:posOffset>
                </wp:positionV>
                <wp:extent cx="5104765" cy="635"/>
                <wp:effectExtent l="0" t="0" r="635" b="12065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127F1D" w14:textId="3C245550" w:rsidR="000753D4" w:rsidRPr="004866C4" w:rsidRDefault="000753D4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BAFFE" id="Text Box 79" o:spid="_x0000_s1037" type="#_x0000_t202" style="position:absolute;left:0;text-align:left;margin-left:28pt;margin-top:296.75pt;width:401.9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" stroked="f">
                <v:textbox style="mso-fit-shape-to-text:t" inset="0,0,0,0">
                  <w:txbxContent>
                    <w:p w14:paraId="1A127F1D" w14:textId="3C245550" w:rsidR="000753D4" w:rsidRPr="004866C4" w:rsidRDefault="000753D4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5E38EBC6" wp14:editId="4E6B80FE">
            <wp:simplePos x="0" y="0"/>
            <wp:positionH relativeFrom="margin">
              <wp:posOffset>568325</wp:posOffset>
            </wp:positionH>
            <wp:positionV relativeFrom="paragraph">
              <wp:posOffset>187675</wp:posOffset>
            </wp:positionV>
            <wp:extent cx="5105400" cy="3581400"/>
            <wp:effectExtent l="0" t="0" r="0" b="0"/>
            <wp:wrapTopAndBottom/>
            <wp:docPr id="17" name="תמונה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C578D2" w14:textId="6BEC2643" w:rsidR="00EE2DA7" w:rsidRDefault="00EE2DA7" w:rsidP="00EE2DA7">
      <w:pPr>
        <w:rPr>
          <w:rFonts w:ascii="David" w:hAnsi="David" w:cs="David"/>
          <w:noProof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B4C2306" wp14:editId="0D4061A6">
                <wp:simplePos x="0" y="0"/>
                <wp:positionH relativeFrom="column">
                  <wp:posOffset>120534</wp:posOffset>
                </wp:positionH>
                <wp:positionV relativeFrom="paragraph">
                  <wp:posOffset>3401125</wp:posOffset>
                </wp:positionV>
                <wp:extent cx="5104765" cy="635"/>
                <wp:effectExtent l="0" t="0" r="635" b="12065"/>
                <wp:wrapTopAndBottom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92D268" w14:textId="5A44ADF4" w:rsidR="000753D4" w:rsidRPr="004866C4" w:rsidRDefault="000753D4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C2306" id="Text Box 80" o:spid="_x0000_s1038" type="#_x0000_t202" style="position:absolute;left:0;text-align:left;margin-left:9.5pt;margin-top:267.8pt;width:401.9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" stroked="f">
                <v:textbox style="mso-fit-shape-to-text:t" inset="0,0,0,0">
                  <w:txbxContent>
                    <w:p w14:paraId="6692D268" w14:textId="5A44ADF4" w:rsidR="000753D4" w:rsidRPr="004866C4" w:rsidRDefault="000753D4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35E05387" wp14:editId="79EEDAD1">
            <wp:simplePos x="0" y="0"/>
            <wp:positionH relativeFrom="margin">
              <wp:posOffset>204820</wp:posOffset>
            </wp:positionH>
            <wp:positionV relativeFrom="paragraph">
              <wp:posOffset>428</wp:posOffset>
            </wp:positionV>
            <wp:extent cx="5653405" cy="3400425"/>
            <wp:effectExtent l="0" t="0" r="0" b="3175"/>
            <wp:wrapTopAndBottom/>
            <wp:docPr id="12" name="תמונה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20C367" w14:textId="35DEE33E" w:rsidR="00EE2DA7" w:rsidRPr="00D909C1" w:rsidRDefault="00EE2DA7">
      <w:pPr>
        <w:jc w:val="left"/>
        <w:rPr>
          <w:noProof/>
          <w:rtl/>
        </w:rPr>
        <w:pPrChange w:id="126" w:author="יובל תמיר" w:date="2021-01-27T21:58:00Z">
          <w:pPr/>
        </w:pPrChange>
      </w:pPr>
      <w:r>
        <w:rPr>
          <w:rFonts w:hint="cs"/>
          <w:noProof/>
          <w:rtl/>
        </w:rPr>
        <w:t>נ</w:t>
      </w:r>
      <w:r w:rsidRPr="00D909C1">
        <w:rPr>
          <w:noProof/>
          <w:rtl/>
        </w:rPr>
        <w:t>יתן להסיק מ</w:t>
      </w:r>
      <w:del w:id="127" w:author="יובל תמיר" w:date="2021-01-27T21:57:00Z">
        <w:r w:rsidRPr="00D909C1" w:rsidDel="00C71D90">
          <w:rPr>
            <w:noProof/>
            <w:rtl/>
          </w:rPr>
          <w:delText>ה</w:delText>
        </w:r>
      </w:del>
      <w:r w:rsidRPr="00D909C1">
        <w:rPr>
          <w:noProof/>
          <w:rtl/>
        </w:rPr>
        <w:t>גרף</w:t>
      </w:r>
      <w:ins w:id="128" w:author="יובל תמיר" w:date="2021-01-27T21:57:00Z">
        <w:r w:rsidR="00C71D90">
          <w:rPr>
            <w:rFonts w:hint="cs"/>
            <w:noProof/>
            <w:rtl/>
          </w:rPr>
          <w:t xml:space="preserve"> </w:t>
        </w:r>
        <w:r w:rsidR="00C71D90">
          <w:rPr>
            <w:rFonts w:hint="cs"/>
            <w:i/>
            <w:iCs/>
            <w:noProof/>
            <w:rtl/>
          </w:rPr>
          <w:t>2-12,</w:t>
        </w:r>
      </w:ins>
      <w:r w:rsidRPr="00D909C1">
        <w:rPr>
          <w:noProof/>
          <w:rtl/>
        </w:rPr>
        <w:t xml:space="preserve"> ששעות העומס על המערכת הן</w:t>
      </w:r>
      <w:ins w:id="129" w:author="יובל תמיר" w:date="2021-01-27T21:57:00Z">
        <w:r w:rsidR="00C71D90">
          <w:rPr>
            <w:rFonts w:hint="cs"/>
            <w:noProof/>
            <w:rtl/>
          </w:rPr>
          <w:t xml:space="preserve"> בעיקר</w:t>
        </w:r>
      </w:ins>
      <w:r w:rsidRPr="00D909C1">
        <w:rPr>
          <w:noProof/>
          <w:rtl/>
        </w:rPr>
        <w:t xml:space="preserve"> בין </w:t>
      </w:r>
      <w:r w:rsidRPr="00D909C1">
        <w:rPr>
          <w:noProof/>
        </w:rPr>
        <w:t>17:40</w:t>
      </w:r>
      <w:ins w:id="130" w:author="יובל תמיר" w:date="2021-01-27T21:57:00Z">
        <w:r w:rsidR="00C71D90">
          <w:rPr>
            <w:rFonts w:hint="cs"/>
            <w:noProof/>
            <w:rtl/>
          </w:rPr>
          <w:t xml:space="preserve"> ל-20:05</w:t>
        </w:r>
      </w:ins>
      <w:ins w:id="131" w:author="יובל תמיר" w:date="2021-01-27T21:58:00Z">
        <w:r w:rsidR="00277EFB">
          <w:rPr>
            <w:rFonts w:hint="cs"/>
            <w:noProof/>
            <w:rtl/>
          </w:rPr>
          <w:t>.</w:t>
        </w:r>
        <w:r w:rsidR="00277EFB">
          <w:rPr>
            <w:noProof/>
            <w:rtl/>
          </w:rPr>
          <w:br/>
        </w:r>
      </w:ins>
      <w:del w:id="132" w:author="יובל תמיר" w:date="2021-01-27T21:57:00Z">
        <w:r w:rsidRPr="00D909C1" w:rsidDel="00C71D90">
          <w:rPr>
            <w:noProof/>
          </w:rPr>
          <w:delText>-20:</w:delText>
        </w:r>
      </w:del>
      <w:ins w:id="133" w:author="יובל תמיר" w:date="2021-01-27T21:58:00Z">
        <w:r w:rsidR="00277EFB">
          <w:rPr>
            <w:rFonts w:hint="cs"/>
            <w:noProof/>
            <w:rtl/>
          </w:rPr>
          <w:t>ה</w:t>
        </w:r>
      </w:ins>
      <w:del w:id="134" w:author="יובל תמיר" w:date="2021-01-27T21:57:00Z">
        <w:r w:rsidRPr="00D909C1" w:rsidDel="00C71D90">
          <w:rPr>
            <w:noProof/>
          </w:rPr>
          <w:delText>05</w:delText>
        </w:r>
      </w:del>
      <w:del w:id="135" w:author="יובל תמיר" w:date="2021-01-27T21:58:00Z">
        <w:r w:rsidRPr="00D909C1" w:rsidDel="00277EFB">
          <w:rPr>
            <w:noProof/>
            <w:rtl/>
          </w:rPr>
          <w:delText xml:space="preserve"> </w:delText>
        </w:r>
      </w:del>
      <w:del w:id="136" w:author="יובל תמיר" w:date="2021-01-27T21:57:00Z">
        <w:r w:rsidRPr="00D909C1" w:rsidDel="00C71D90">
          <w:rPr>
            <w:noProof/>
            <w:rtl/>
          </w:rPr>
          <w:delText>ו</w:delText>
        </w:r>
      </w:del>
      <w:del w:id="137" w:author="יובל תמיר" w:date="2021-01-27T21:58:00Z">
        <w:r w:rsidRPr="00D909C1" w:rsidDel="00277EFB">
          <w:rPr>
            <w:noProof/>
            <w:rtl/>
          </w:rPr>
          <w:delText>זה ה</w:delText>
        </w:r>
      </w:del>
      <w:r w:rsidRPr="00D909C1">
        <w:rPr>
          <w:noProof/>
          <w:rtl/>
        </w:rPr>
        <w:t>גיוני</w:t>
      </w:r>
      <w:ins w:id="138" w:author="יובל תמיר" w:date="2021-01-27T21:58:00Z">
        <w:r w:rsidR="00277EFB">
          <w:rPr>
            <w:rFonts w:hint="cs"/>
            <w:noProof/>
            <w:rtl/>
          </w:rPr>
          <w:t xml:space="preserve"> להניח</w:t>
        </w:r>
      </w:ins>
      <w:r w:rsidRPr="00D909C1">
        <w:rPr>
          <w:noProof/>
          <w:rtl/>
        </w:rPr>
        <w:t xml:space="preserve"> שהעומס ירד באופן משמעותי</w:t>
      </w:r>
      <w:ins w:id="139" w:author="יובל תמיר" w:date="2021-01-27T21:58:00Z">
        <w:r w:rsidR="00277EFB">
          <w:rPr>
            <w:rFonts w:hint="cs"/>
            <w:noProof/>
            <w:rtl/>
          </w:rPr>
          <w:t xml:space="preserve"> לאחר</w:t>
        </w:r>
      </w:ins>
      <w:del w:id="140" w:author="יובל תמיר" w:date="2021-01-27T21:58:00Z">
        <w:r w:rsidRPr="00D909C1" w:rsidDel="00277EFB">
          <w:rPr>
            <w:noProof/>
            <w:rtl/>
          </w:rPr>
          <w:delText xml:space="preserve"> אחרי</w:delText>
        </w:r>
      </w:del>
      <w:r w:rsidRPr="00D909C1">
        <w:rPr>
          <w:noProof/>
          <w:rtl/>
        </w:rPr>
        <w:t xml:space="preserve"> השעה 20:00 </w:t>
      </w:r>
      <w:ins w:id="141" w:author="יובל תמיר" w:date="2021-01-27T21:58:00Z">
        <w:r w:rsidR="00277EFB">
          <w:rPr>
            <w:rFonts w:hint="cs"/>
            <w:noProof/>
            <w:rtl/>
          </w:rPr>
          <w:t>בערב, מכיוון</w:t>
        </w:r>
      </w:ins>
      <w:del w:id="142" w:author="יובל תמיר" w:date="2021-01-27T21:58:00Z">
        <w:r w:rsidRPr="00D909C1" w:rsidDel="00277EFB">
          <w:rPr>
            <w:noProof/>
            <w:rtl/>
          </w:rPr>
          <w:delText>כי</w:delText>
        </w:r>
      </w:del>
      <w:r w:rsidRPr="00D909C1">
        <w:rPr>
          <w:noProof/>
          <w:rtl/>
        </w:rPr>
        <w:t xml:space="preserve"> בדרך כלל חלק גדול מהמשתמשים (עובדי היי-טק וסטודנטים) מסיימים עבודה בסביבות השעה הזו.</w:t>
      </w:r>
    </w:p>
    <w:p w14:paraId="79F54A37" w14:textId="135FDAA7" w:rsidR="00EE2DA7" w:rsidRPr="00D909C1" w:rsidRDefault="00524561">
      <w:pPr>
        <w:jc w:val="left"/>
        <w:rPr>
          <w:noProof/>
          <w:rtl/>
        </w:rPr>
        <w:pPrChange w:id="143" w:author="יובל תמיר" w:date="2021-01-27T21:58:00Z">
          <w:pPr/>
        </w:pPrChange>
      </w:pPr>
      <w:ins w:id="144" w:author="יובל תמיר" w:date="2021-01-27T22:01:00Z">
        <w:r>
          <w:rPr>
            <w:rFonts w:hint="cs"/>
            <w:noProof/>
            <w:rtl/>
          </w:rPr>
          <w:t xml:space="preserve">אפשרות נוספת היא </w:t>
        </w:r>
      </w:ins>
      <w:del w:id="145" w:author="יובל תמיר" w:date="2021-01-27T22:01:00Z">
        <w:r w:rsidR="00EE2DA7" w:rsidRPr="00D909C1" w:rsidDel="00277EFB">
          <w:rPr>
            <w:noProof/>
            <w:rtl/>
          </w:rPr>
          <w:delText>או</w:delText>
        </w:r>
      </w:del>
      <w:ins w:id="146" w:author="יובל תמיר" w:date="2021-01-27T22:01:00Z">
        <w:r>
          <w:rPr>
            <w:rFonts w:hint="cs"/>
            <w:noProof/>
            <w:rtl/>
          </w:rPr>
          <w:t>ש</w:t>
        </w:r>
      </w:ins>
      <w:del w:id="147" w:author="יובל תמיר" w:date="2021-01-27T22:01:00Z">
        <w:r w:rsidR="00EE2DA7" w:rsidRPr="00D909C1" w:rsidDel="00524561">
          <w:rPr>
            <w:noProof/>
            <w:rtl/>
          </w:rPr>
          <w:delText xml:space="preserve"> </w:delText>
        </w:r>
      </w:del>
      <w:r w:rsidR="00EE2DA7" w:rsidRPr="00D909C1">
        <w:rPr>
          <w:noProof/>
          <w:rtl/>
        </w:rPr>
        <w:t xml:space="preserve">ייתכן שהשרת של </w:t>
      </w:r>
      <w:del w:id="148" w:author="יובל תמיר" w:date="2021-01-27T22:01:00Z">
        <w:r w:rsidR="00EE2DA7" w:rsidRPr="00D909C1" w:rsidDel="00524561">
          <w:rPr>
            <w:noProof/>
            <w:rtl/>
          </w:rPr>
          <w:delText>ה</w:delText>
        </w:r>
      </w:del>
      <w:r w:rsidR="00EE2DA7" w:rsidRPr="00D909C1">
        <w:rPr>
          <w:noProof/>
        </w:rPr>
        <w:t>MATLAB</w:t>
      </w:r>
      <w:r w:rsidR="00EE2DA7" w:rsidRPr="00D909C1">
        <w:rPr>
          <w:noProof/>
          <w:rtl/>
        </w:rPr>
        <w:t xml:space="preserve"> שחרר כל מיני משאבים ביחד באותו זמן.</w:t>
      </w:r>
    </w:p>
    <w:p w14:paraId="42DB5BDB" w14:textId="4A8D830F" w:rsidR="00EE2DA7" w:rsidRDefault="00EE2DA7" w:rsidP="003F587D">
      <w:pPr>
        <w:pStyle w:val="Heading2"/>
        <w:jc w:val="left"/>
      </w:pPr>
    </w:p>
    <w:p w14:paraId="34927D45" w14:textId="4A08DB88" w:rsidR="00EE2DA7" w:rsidRDefault="00EE2DA7">
      <w:pPr>
        <w:bidi w:val="0"/>
        <w:spacing w:after="0" w:line="240" w:lineRule="auto"/>
        <w:jc w:val="left"/>
      </w:pPr>
    </w:p>
    <w:p w14:paraId="350A1A6B" w14:textId="5FA45A2E" w:rsidR="00EE2DA7" w:rsidRDefault="00EE2DA7" w:rsidP="00EE2DA7">
      <w:pPr>
        <w:bidi w:val="0"/>
        <w:spacing w:after="0" w:line="240" w:lineRule="auto"/>
        <w:jc w:val="left"/>
      </w:pPr>
    </w:p>
    <w:p w14:paraId="3F247259" w14:textId="74439FCA" w:rsidR="00EE2DA7" w:rsidRDefault="00EE2DA7" w:rsidP="00EE2DA7">
      <w:pPr>
        <w:bidi w:val="0"/>
        <w:spacing w:after="0" w:line="240" w:lineRule="auto"/>
        <w:jc w:val="left"/>
      </w:pPr>
    </w:p>
    <w:p w14:paraId="6155F1F4" w14:textId="39301B4C" w:rsidR="00EE2DA7" w:rsidRDefault="00EE2DA7" w:rsidP="00EE2DA7">
      <w:pPr>
        <w:bidi w:val="0"/>
        <w:spacing w:after="0" w:line="240" w:lineRule="auto"/>
        <w:jc w:val="left"/>
      </w:pPr>
    </w:p>
    <w:p w14:paraId="0593FD8B" w14:textId="7B909E3D" w:rsidR="00EE2DA7" w:rsidRDefault="00EE2DA7" w:rsidP="00EE2DA7">
      <w:pPr>
        <w:bidi w:val="0"/>
        <w:spacing w:after="0" w:line="240" w:lineRule="auto"/>
        <w:jc w:val="left"/>
      </w:pPr>
    </w:p>
    <w:p w14:paraId="5453E9ED" w14:textId="3241F97F" w:rsidR="00EE2DA7" w:rsidRDefault="00EE2DA7" w:rsidP="00EE2DA7">
      <w:pPr>
        <w:bidi w:val="0"/>
        <w:spacing w:after="0" w:line="240" w:lineRule="auto"/>
        <w:jc w:val="left"/>
      </w:pPr>
    </w:p>
    <w:p w14:paraId="280D5328" w14:textId="223BED17" w:rsidR="00EE2DA7" w:rsidRDefault="00EE2DA7" w:rsidP="00EE2DA7">
      <w:pPr>
        <w:bidi w:val="0"/>
        <w:spacing w:after="0" w:line="240" w:lineRule="auto"/>
        <w:jc w:val="left"/>
      </w:pPr>
    </w:p>
    <w:p w14:paraId="700350BD" w14:textId="4A3D4424" w:rsidR="00EE2DA7" w:rsidRDefault="00EE2DA7" w:rsidP="00EE2DA7">
      <w:pPr>
        <w:bidi w:val="0"/>
        <w:spacing w:after="0" w:line="240" w:lineRule="auto"/>
        <w:jc w:val="left"/>
      </w:pPr>
    </w:p>
    <w:p w14:paraId="2B6BFF0F" w14:textId="69249E17" w:rsidR="00EE2DA7" w:rsidRDefault="00EE2DA7" w:rsidP="00EE2DA7">
      <w:pPr>
        <w:bidi w:val="0"/>
        <w:spacing w:after="0" w:line="240" w:lineRule="auto"/>
        <w:jc w:val="left"/>
      </w:pPr>
    </w:p>
    <w:p w14:paraId="3CD1C8AC" w14:textId="570C5309" w:rsidR="00EE2DA7" w:rsidRDefault="00EE2DA7" w:rsidP="00EE2DA7">
      <w:pPr>
        <w:bidi w:val="0"/>
        <w:spacing w:after="0" w:line="240" w:lineRule="auto"/>
        <w:jc w:val="left"/>
      </w:pPr>
    </w:p>
    <w:p w14:paraId="0EDA7755" w14:textId="5D84C090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8DC47A0" w14:textId="45B4B3D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0653752" w14:textId="06081F4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00A5B700" w14:textId="706A2F4C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34A56E92" w14:textId="498FB513" w:rsidR="00EE2DA7" w:rsidDel="00524561" w:rsidRDefault="00EE2DA7" w:rsidP="00EE2DA7">
      <w:pPr>
        <w:bidi w:val="0"/>
        <w:spacing w:after="0" w:line="240" w:lineRule="auto"/>
        <w:jc w:val="left"/>
        <w:rPr>
          <w:del w:id="149" w:author="יובל תמיר" w:date="2021-01-27T22:01:00Z"/>
          <w:sz w:val="28"/>
          <w:szCs w:val="28"/>
          <w:rtl/>
        </w:rPr>
      </w:pPr>
    </w:p>
    <w:p w14:paraId="2922722B" w14:textId="2982B46A" w:rsidR="00EE2DA7" w:rsidDel="00524561" w:rsidRDefault="00EE2DA7" w:rsidP="00EE2DA7">
      <w:pPr>
        <w:bidi w:val="0"/>
        <w:spacing w:after="0" w:line="240" w:lineRule="auto"/>
        <w:jc w:val="left"/>
        <w:rPr>
          <w:del w:id="150" w:author="יובל תמיר" w:date="2021-01-27T22:01:00Z"/>
          <w:sz w:val="28"/>
          <w:szCs w:val="28"/>
          <w:rtl/>
        </w:rPr>
      </w:pPr>
    </w:p>
    <w:p w14:paraId="1650035A" w14:textId="77777777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</w:rPr>
      </w:pPr>
    </w:p>
    <w:p w14:paraId="01A223A7" w14:textId="599FACD7" w:rsidR="003F587D" w:rsidRDefault="00547701" w:rsidP="003F587D">
      <w:pPr>
        <w:pStyle w:val="Heading2"/>
        <w:jc w:val="left"/>
        <w:rPr>
          <w:rtl/>
        </w:rPr>
      </w:pPr>
      <w:bookmarkStart w:id="151" w:name="_Toc63019107"/>
      <w:r>
        <w:rPr>
          <w:rFonts w:hint="cs"/>
          <w:rtl/>
        </w:rPr>
        <w:lastRenderedPageBreak/>
        <w:t>מענה על שאלות</w:t>
      </w:r>
      <w:bookmarkEnd w:id="151"/>
    </w:p>
    <w:p w14:paraId="00321E9C" w14:textId="4A89544B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2:</w:t>
      </w:r>
    </w:p>
    <w:p w14:paraId="1DCD052A" w14:textId="5C773BE0" w:rsidR="00EE2DA7" w:rsidRDefault="00EE2DA7">
      <w:pPr>
        <w:jc w:val="left"/>
        <w:rPr>
          <w:noProof/>
          <w:rtl/>
        </w:rPr>
        <w:pPrChange w:id="152" w:author="יובל תמיר" w:date="2021-01-27T22:03:00Z">
          <w:pPr/>
        </w:pPrChange>
      </w:pPr>
      <w:r w:rsidRPr="00D909C1">
        <w:rPr>
          <w:noProof/>
          <w:rtl/>
        </w:rPr>
        <w:t xml:space="preserve">נקח למשל את </w:t>
      </w:r>
      <w:del w:id="153" w:author="יובל תמיר" w:date="2021-01-27T22:04:00Z">
        <w:r w:rsidRPr="00D909C1" w:rsidDel="00524561">
          <w:rPr>
            <w:noProof/>
            <w:rtl/>
          </w:rPr>
          <w:delText>ה</w:delText>
        </w:r>
      </w:del>
      <w:r w:rsidRPr="00D909C1">
        <w:rPr>
          <w:noProof/>
          <w:rtl/>
        </w:rPr>
        <w:t>גר</w:t>
      </w:r>
      <w:ins w:id="154" w:author="יובל תמיר" w:date="2021-01-27T22:05:00Z">
        <w:r w:rsidR="00C0708C">
          <w:rPr>
            <w:rFonts w:hint="cs"/>
            <w:noProof/>
            <w:rtl/>
          </w:rPr>
          <w:t>ף</w:t>
        </w:r>
      </w:ins>
      <w:del w:id="155" w:author="יובל תמיר" w:date="2021-01-27T22:05:00Z">
        <w:r w:rsidRPr="00D909C1" w:rsidDel="00C0708C">
          <w:rPr>
            <w:noProof/>
            <w:rtl/>
          </w:rPr>
          <w:delText>ף ש</w:delText>
        </w:r>
      </w:del>
      <w:del w:id="156" w:author="יובל תמיר" w:date="2021-01-27T22:04:00Z">
        <w:r w:rsidRPr="00D909C1" w:rsidDel="00C0708C">
          <w:rPr>
            <w:noProof/>
            <w:rtl/>
          </w:rPr>
          <w:delText>ל</w:delText>
        </w:r>
      </w:del>
      <w:r w:rsidRPr="00D909C1">
        <w:rPr>
          <w:noProof/>
          <w:rtl/>
        </w:rPr>
        <w:t xml:space="preserve"> ה</w:t>
      </w:r>
      <w:ins w:id="157" w:author="יובל תמיר" w:date="2021-01-27T22:04:00Z">
        <w:r w:rsidR="00524561">
          <w:rPr>
            <w:rFonts w:hint="cs"/>
            <w:noProof/>
            <w:rtl/>
          </w:rPr>
          <w:t>-</w:t>
        </w:r>
      </w:ins>
      <w:r w:rsidRPr="00D909C1">
        <w:rPr>
          <w:noProof/>
        </w:rPr>
        <w:t>Processors Consmuption</w:t>
      </w:r>
      <w:ins w:id="158" w:author="יובל תמיר" w:date="2021-01-27T22:04:00Z">
        <w:r w:rsidR="00C0708C">
          <w:rPr>
            <w:rFonts w:hint="cs"/>
            <w:noProof/>
            <w:rtl/>
          </w:rPr>
          <w:t xml:space="preserve"> </w:t>
        </w:r>
      </w:ins>
      <w:ins w:id="159" w:author="יובל תמיר" w:date="2021-01-27T22:07:00Z">
        <w:r w:rsidR="00C0708C">
          <w:rPr>
            <w:rFonts w:hint="cs"/>
            <w:noProof/>
            <w:rtl/>
          </w:rPr>
          <w:t xml:space="preserve">(גרף </w:t>
        </w:r>
        <w:r w:rsidR="00C0708C">
          <w:rPr>
            <w:rFonts w:hint="cs"/>
            <w:i/>
            <w:iCs/>
            <w:noProof/>
            <w:rtl/>
          </w:rPr>
          <w:t>2-7</w:t>
        </w:r>
      </w:ins>
      <w:ins w:id="160" w:author="יובל תמיר" w:date="2021-01-27T22:08:00Z">
        <w:r w:rsidR="00C0708C">
          <w:rPr>
            <w:rFonts w:hint="cs"/>
            <w:noProof/>
            <w:rtl/>
          </w:rPr>
          <w:t xml:space="preserve">) </w:t>
        </w:r>
      </w:ins>
      <w:del w:id="161" w:author="יובל תמיר" w:date="2021-01-27T22:04:00Z">
        <w:r w:rsidRPr="00D909C1" w:rsidDel="00524561">
          <w:rPr>
            <w:noProof/>
          </w:rPr>
          <w:delText xml:space="preserve"> </w:delText>
        </w:r>
        <w:r w:rsidRPr="00D909C1" w:rsidDel="00524561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 xml:space="preserve">של הלוג של </w:t>
      </w:r>
      <w:r w:rsidRPr="00D909C1">
        <w:rPr>
          <w:noProof/>
        </w:rPr>
        <w:t>NASA</w:t>
      </w:r>
      <w:ins w:id="162" w:author="יובל תמיר" w:date="2021-01-27T22:05:00Z">
        <w:r w:rsidR="00C0708C">
          <w:rPr>
            <w:rFonts w:hint="cs"/>
            <w:noProof/>
            <w:rtl/>
          </w:rPr>
          <w:t xml:space="preserve"> </w:t>
        </w:r>
      </w:ins>
      <w:r w:rsidRPr="00D909C1">
        <w:rPr>
          <w:noProof/>
          <w:rtl/>
        </w:rPr>
        <w:t xml:space="preserve">- ניתן לראות כי יש לנו פיק של 140% של </w:t>
      </w:r>
      <w:r w:rsidRPr="00D909C1">
        <w:rPr>
          <w:noProof/>
        </w:rPr>
        <w:t>Processors</w:t>
      </w:r>
      <w:ins w:id="163" w:author="יובל תמיר" w:date="2021-01-27T22:07:00Z">
        <w:r w:rsidR="00C0708C">
          <w:rPr>
            <w:rFonts w:hint="cs"/>
            <w:noProof/>
            <w:rtl/>
          </w:rPr>
          <w:t>.</w:t>
        </w:r>
      </w:ins>
      <w:r w:rsidRPr="00D909C1">
        <w:rPr>
          <w:noProof/>
          <w:rtl/>
        </w:rPr>
        <w:t xml:space="preserve"> </w:t>
      </w:r>
      <w:del w:id="164" w:author="יובל תמיר" w:date="2021-01-27T22:07:00Z">
        <w:r w:rsidRPr="00D909C1" w:rsidDel="00C0708C">
          <w:rPr>
            <w:noProof/>
            <w:rtl/>
          </w:rPr>
          <w:delText>ש</w:delText>
        </w:r>
      </w:del>
      <w:r w:rsidRPr="00D909C1">
        <w:rPr>
          <w:noProof/>
          <w:rtl/>
        </w:rPr>
        <w:t>ז</w:t>
      </w:r>
      <w:ins w:id="165" w:author="יובל תמיר" w:date="2021-01-27T22:08:00Z">
        <w:r w:rsidR="00C0708C">
          <w:rPr>
            <w:rFonts w:hint="cs"/>
            <w:noProof/>
            <w:rtl/>
          </w:rPr>
          <w:t>והי</w:t>
        </w:r>
      </w:ins>
      <w:del w:id="166" w:author="יובל תמיר" w:date="2021-01-27T22:08:00Z">
        <w:r w:rsidRPr="00D909C1" w:rsidDel="00C0708C">
          <w:rPr>
            <w:noProof/>
            <w:rtl/>
          </w:rPr>
          <w:delText>את</w:delText>
        </w:r>
      </w:del>
      <w:r w:rsidRPr="00D909C1">
        <w:rPr>
          <w:noProof/>
          <w:rtl/>
        </w:rPr>
        <w:t xml:space="preserve"> תופע</w:t>
      </w:r>
      <w:ins w:id="167" w:author="יובל תמיר" w:date="2021-01-27T22:08:00Z">
        <w:r w:rsidR="00C0708C">
          <w:rPr>
            <w:rFonts w:hint="cs"/>
            <w:noProof/>
            <w:rtl/>
          </w:rPr>
          <w:t>ה בעלת</w:t>
        </w:r>
      </w:ins>
      <w:del w:id="168" w:author="יובל תמיר" w:date="2021-01-27T22:08:00Z">
        <w:r w:rsidRPr="00D909C1" w:rsidDel="00C0708C">
          <w:rPr>
            <w:noProof/>
            <w:rtl/>
          </w:rPr>
          <w:delText>ת</w:delText>
        </w:r>
      </w:del>
      <w:r w:rsidRPr="00D909C1">
        <w:rPr>
          <w:noProof/>
          <w:rtl/>
        </w:rPr>
        <w:t xml:space="preserve"> </w:t>
      </w:r>
      <w:r w:rsidRPr="00D909C1">
        <w:rPr>
          <w:noProof/>
        </w:rPr>
        <w:t>Abnormal Behaviour</w:t>
      </w:r>
      <w:r w:rsidRPr="00D909C1">
        <w:rPr>
          <w:noProof/>
          <w:rtl/>
        </w:rPr>
        <w:t>.</w:t>
      </w:r>
      <w:ins w:id="169" w:author="יובל תמיר" w:date="2021-01-27T22:07:00Z">
        <w:r w:rsidR="00C0708C">
          <w:rPr>
            <w:noProof/>
            <w:rtl/>
          </w:rPr>
          <w:br/>
        </w:r>
        <w:r w:rsidR="00C0708C">
          <w:rPr>
            <w:rFonts w:hint="cs"/>
            <w:noProof/>
            <w:rtl/>
          </w:rPr>
          <w:t xml:space="preserve">דבר זה נובע </w:t>
        </w:r>
      </w:ins>
      <w:del w:id="170" w:author="יובל תמיר" w:date="2021-01-27T22:07:00Z">
        <w:r w:rsidRPr="00D909C1" w:rsidDel="00C0708C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>בגלל הסיבה הפשוטה שבכל רגע נתון, הגרף הנ"ל מייצג את מספר המעבדים ה"תפוסים" ע"י הג'ובים השונים</w:t>
      </w:r>
      <w:ins w:id="171" w:author="יובל תמיר" w:date="2021-01-27T22:08:00Z">
        <w:r w:rsidR="00C0708C">
          <w:rPr>
            <w:rFonts w:hint="cs"/>
            <w:noProof/>
            <w:rtl/>
          </w:rPr>
          <w:t xml:space="preserve"> ו</w:t>
        </w:r>
      </w:ins>
      <w:del w:id="172" w:author="יובל תמיר" w:date="2021-01-27T22:08:00Z">
        <w:r w:rsidRPr="00D909C1" w:rsidDel="00C0708C">
          <w:rPr>
            <w:noProof/>
            <w:rtl/>
          </w:rPr>
          <w:delText xml:space="preserve">, </w:delText>
        </w:r>
      </w:del>
      <w:r w:rsidRPr="00D909C1">
        <w:rPr>
          <w:noProof/>
          <w:rtl/>
        </w:rPr>
        <w:t>לא ניתן ל"שים את האצבע" על הבעיה והג'וב הספיציפי שגורם לפיק הזה</w:t>
      </w:r>
      <w:ins w:id="173" w:author="יובל תמיר" w:date="2021-01-27T22:34:00Z">
        <w:r w:rsidR="009E7B1D">
          <w:rPr>
            <w:rFonts w:hint="cs"/>
            <w:noProof/>
            <w:rtl/>
          </w:rPr>
          <w:t>.</w:t>
        </w:r>
        <w:r w:rsidR="009E7B1D">
          <w:rPr>
            <w:rStyle w:val="FootnoteReference"/>
            <w:noProof/>
            <w:rtl/>
          </w:rPr>
          <w:footnoteReference w:id="1"/>
        </w:r>
      </w:ins>
      <w:del w:id="178" w:author="יובל תמיר" w:date="2021-01-27T22:08:00Z">
        <w:r w:rsidRPr="00D909C1" w:rsidDel="00C0708C">
          <w:rPr>
            <w:noProof/>
            <w:rtl/>
          </w:rPr>
          <w:delText>.</w:delText>
        </w:r>
      </w:del>
      <w:del w:id="179" w:author="יובל תמיר" w:date="2021-01-27T22:39:00Z">
        <w:r w:rsidRPr="00D909C1" w:rsidDel="009D79D3">
          <w:rPr>
            <w:noProof/>
            <w:rtl/>
          </w:rPr>
          <w:delText xml:space="preserve"> (</w:delText>
        </w:r>
      </w:del>
      <w:del w:id="180" w:author="יובל תמיר" w:date="2021-01-27T22:08:00Z">
        <w:r w:rsidRPr="00D909C1" w:rsidDel="00C0708C">
          <w:rPr>
            <w:noProof/>
            <w:rtl/>
          </w:rPr>
          <w:delText>ב</w:delText>
        </w:r>
      </w:del>
      <w:del w:id="181" w:author="יובל תמיר" w:date="2021-01-27T22:39:00Z">
        <w:r w:rsidRPr="00D909C1" w:rsidDel="009D79D3">
          <w:rPr>
            <w:noProof/>
            <w:rtl/>
          </w:rPr>
          <w:delText>ספר</w:delText>
        </w:r>
      </w:del>
      <w:del w:id="182" w:author="יובל תמיר" w:date="2021-01-27T22:08:00Z">
        <w:r w:rsidRPr="00D909C1" w:rsidDel="00C0708C">
          <w:rPr>
            <w:noProof/>
            <w:rtl/>
          </w:rPr>
          <w:delText xml:space="preserve"> ב</w:delText>
        </w:r>
      </w:del>
      <w:del w:id="183" w:author="יובל תמיר" w:date="2021-01-27T22:39:00Z">
        <w:r w:rsidRPr="00D909C1" w:rsidDel="009D79D3">
          <w:rPr>
            <w:noProof/>
            <w:rtl/>
          </w:rPr>
          <w:delText>עמוד</w:delText>
        </w:r>
      </w:del>
      <w:del w:id="184" w:author="יובל תמיר" w:date="2021-01-27T22:09:00Z">
        <w:r w:rsidRPr="00D909C1" w:rsidDel="00C0708C">
          <w:rPr>
            <w:noProof/>
            <w:rtl/>
          </w:rPr>
          <w:delText xml:space="preserve"> מספר</w:delText>
        </w:r>
      </w:del>
      <w:del w:id="185" w:author="יובל תמיר" w:date="2021-01-27T22:39:00Z">
        <w:r w:rsidRPr="00D909C1" w:rsidDel="009D79D3">
          <w:rPr>
            <w:noProof/>
            <w:rtl/>
          </w:rPr>
          <w:delText xml:space="preserve"> 50- פיסקה 2).</w:delText>
        </w:r>
      </w:del>
    </w:p>
    <w:p w14:paraId="7DA78B4C" w14:textId="77777777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3:</w:t>
      </w:r>
    </w:p>
    <w:p w14:paraId="1F97DFD1" w14:textId="0FA4B2C1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 xml:space="preserve">בטרייס של </w:t>
      </w:r>
      <w:r w:rsidRPr="00D909C1">
        <w:rPr>
          <w:noProof/>
        </w:rPr>
        <w:t>NASA</w:t>
      </w:r>
      <w:r w:rsidRPr="00D909C1">
        <w:rPr>
          <w:noProof/>
          <w:rtl/>
        </w:rPr>
        <w:t xml:space="preserve">, קיבלנו אותו נקי ומוכן לשימוש, לכן לא הצטרכנו לעשות הרבה בנדון, אלא </w:t>
      </w:r>
      <w:del w:id="186" w:author="יובל תמיר" w:date="2021-01-27T22:09:00Z">
        <w:r w:rsidRPr="00D909C1" w:rsidDel="004C04A4">
          <w:rPr>
            <w:noProof/>
            <w:rtl/>
          </w:rPr>
          <w:delText xml:space="preserve">כבר </w:delText>
        </w:r>
      </w:del>
      <w:ins w:id="187" w:author="יובל תמיר" w:date="2021-01-27T22:09:00Z">
        <w:r w:rsidR="004C04A4">
          <w:rPr>
            <w:rFonts w:hint="cs"/>
            <w:noProof/>
            <w:rtl/>
          </w:rPr>
          <w:t>רק</w:t>
        </w:r>
        <w:r w:rsidR="004C04A4" w:rsidRPr="00D909C1">
          <w:rPr>
            <w:noProof/>
            <w:rtl/>
          </w:rPr>
          <w:t xml:space="preserve"> </w:t>
        </w:r>
      </w:ins>
      <w:r w:rsidRPr="00D909C1">
        <w:rPr>
          <w:noProof/>
          <w:rtl/>
        </w:rPr>
        <w:t>ליישם את הנדרש (</w:t>
      </w:r>
      <w:r w:rsidRPr="00D909C1">
        <w:rPr>
          <w:noProof/>
        </w:rPr>
        <w:t>SWF</w:t>
      </w:r>
      <w:r w:rsidRPr="00D909C1">
        <w:rPr>
          <w:noProof/>
          <w:rtl/>
        </w:rPr>
        <w:t>, גרפים וכו').</w:t>
      </w:r>
    </w:p>
    <w:p w14:paraId="583CE7F8" w14:textId="3C6A3CC7" w:rsidR="00EE2DA7" w:rsidRPr="00D909C1" w:rsidRDefault="00EE2DA7" w:rsidP="00EE2DA7">
      <w:pPr>
        <w:rPr>
          <w:noProof/>
          <w:rtl/>
        </w:rPr>
      </w:pP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698176" behindDoc="0" locked="0" layoutInCell="1" allowOverlap="1" wp14:anchorId="5D90A674" wp14:editId="5B4D88FF">
            <wp:simplePos x="0" y="0"/>
            <wp:positionH relativeFrom="column">
              <wp:posOffset>-37867</wp:posOffset>
            </wp:positionH>
            <wp:positionV relativeFrom="paragraph">
              <wp:posOffset>400374</wp:posOffset>
            </wp:positionV>
            <wp:extent cx="5731510" cy="3314700"/>
            <wp:effectExtent l="0" t="0" r="0" b="0"/>
            <wp:wrapTopAndBottom/>
            <wp:docPr id="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4"/>
                    <a:stretch/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909C1">
        <w:rPr>
          <w:noProof/>
          <w:rtl/>
        </w:rPr>
        <w:t>בטרייס של ה</w:t>
      </w:r>
      <w:r w:rsidRPr="00D909C1">
        <w:rPr>
          <w:noProof/>
        </w:rPr>
        <w:t>MATLAB</w:t>
      </w:r>
      <w:r w:rsidRPr="00D909C1">
        <w:rPr>
          <w:noProof/>
          <w:rtl/>
        </w:rPr>
        <w:t xml:space="preserve"> שקיבלנו, אכן הי</w:t>
      </w:r>
      <w:ins w:id="188" w:author="יובל תמיר" w:date="2021-01-27T22:09:00Z">
        <w:r w:rsidR="004C04A4">
          <w:rPr>
            <w:rFonts w:hint="cs"/>
            <w:noProof/>
            <w:rtl/>
          </w:rPr>
          <w:t>ו</w:t>
        </w:r>
      </w:ins>
      <w:del w:id="189" w:author="יובל תמיר" w:date="2021-01-27T22:09:00Z">
        <w:r w:rsidRPr="00D909C1" w:rsidDel="004C04A4">
          <w:rPr>
            <w:noProof/>
            <w:rtl/>
          </w:rPr>
          <w:delText>ה</w:delText>
        </w:r>
      </w:del>
      <w:r w:rsidRPr="00D909C1">
        <w:rPr>
          <w:noProof/>
          <w:rtl/>
        </w:rPr>
        <w:t xml:space="preserve"> לנו כל מיני שורות שהיינו צריכים לנקות – כגון:</w:t>
      </w:r>
    </w:p>
    <w:p w14:paraId="1F3CF28F" w14:textId="1A514D90" w:rsidR="00EE2DA7" w:rsidRPr="00EE2DA7" w:rsidRDefault="00751FB1" w:rsidP="00EE2DA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5A61A82" wp14:editId="488D8F41">
                <wp:simplePos x="0" y="0"/>
                <wp:positionH relativeFrom="column">
                  <wp:posOffset>0</wp:posOffset>
                </wp:positionH>
                <wp:positionV relativeFrom="paragraph">
                  <wp:posOffset>3588385</wp:posOffset>
                </wp:positionV>
                <wp:extent cx="5104765" cy="635"/>
                <wp:effectExtent l="0" t="0" r="635" b="12065"/>
                <wp:wrapTopAndBottom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49EA37" w14:textId="437D3D20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2-13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61A82" id="Text Box 81" o:spid="_x0000_s1039" type="#_x0000_t202" style="position:absolute;left:0;text-align:left;margin-left:0;margin-top:282.55pt;width:401.9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3aJMAIAAGcEAAAOAAAAZHJzL2Uyb0RvYy54bWysVMFu2zAMvQ/YPwi6L07aJSu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" stroked="f">
                <v:textbox style="mso-fit-shape-to-text:t" inset="0,0,0,0">
                  <w:txbxContent>
                    <w:p w14:paraId="3B49EA37" w14:textId="437D3D20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2-13</w:t>
                      </w:r>
                      <w:r>
                        <w:tab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E7A7929" w14:textId="5477FDD2" w:rsidR="00EE2DA7" w:rsidRDefault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72D07E95" w14:textId="3E3D5E34" w:rsidR="00EE2DA7" w:rsidRDefault="00751FB1" w:rsidP="003F587D">
      <w:pPr>
        <w:rPr>
          <w:rtl/>
        </w:rPr>
      </w:pPr>
      <w:r w:rsidRPr="00D909C1">
        <w:rPr>
          <w:rFonts w:ascii="David" w:hAnsi="David" w:cs="David"/>
          <w:noProof/>
          <w:rtl/>
        </w:rPr>
        <w:lastRenderedPageBreak/>
        <w:drawing>
          <wp:anchor distT="0" distB="0" distL="114300" distR="114300" simplePos="0" relativeHeight="251700224" behindDoc="0" locked="0" layoutInCell="1" allowOverlap="1" wp14:anchorId="22C26A6C" wp14:editId="79BD8AAD">
            <wp:simplePos x="0" y="0"/>
            <wp:positionH relativeFrom="margin">
              <wp:posOffset>-297815</wp:posOffset>
            </wp:positionH>
            <wp:positionV relativeFrom="paragraph">
              <wp:posOffset>427</wp:posOffset>
            </wp:positionV>
            <wp:extent cx="5962015" cy="4175760"/>
            <wp:effectExtent l="0" t="0" r="0" b="2540"/>
            <wp:wrapTopAndBottom/>
            <wp:docPr id="10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01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E696133" wp14:editId="777DF56C">
                <wp:simplePos x="0" y="0"/>
                <wp:positionH relativeFrom="column">
                  <wp:posOffset>-296986</wp:posOffset>
                </wp:positionH>
                <wp:positionV relativeFrom="paragraph">
                  <wp:posOffset>4280172</wp:posOffset>
                </wp:positionV>
                <wp:extent cx="5104765" cy="635"/>
                <wp:effectExtent l="0" t="0" r="635" b="12065"/>
                <wp:wrapTopAndBottom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9ED06A" w14:textId="5161506C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96133" id="Text Box 82" o:spid="_x0000_s1040" type="#_x0000_t202" style="position:absolute;left:0;text-align:left;margin-left:-23.4pt;margin-top:337pt;width:401.9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1qKMQIAAGcEAAAOAAAAZHJzL2Uyb0RvYy54bWysVMFu2zAMvQ/YPwi6L06yJi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" stroked="f">
                <v:textbox style="mso-fit-shape-to-text:t" inset="0,0,0,0">
                  <w:txbxContent>
                    <w:p w14:paraId="369ED06A" w14:textId="5161506C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3951A2E" w14:textId="4447C855" w:rsidR="00EE2DA7" w:rsidRDefault="004C04A4" w:rsidP="00EE2DA7">
      <w:pPr>
        <w:rPr>
          <w:rtl/>
        </w:rPr>
      </w:pPr>
      <w:ins w:id="190" w:author="יובל תמיר" w:date="2021-01-27T22:09:00Z">
        <w:r>
          <w:rPr>
            <w:rFonts w:hint="cs"/>
            <w:rtl/>
          </w:rPr>
          <w:t xml:space="preserve">למשל - </w:t>
        </w:r>
      </w:ins>
      <w:r w:rsidR="00EE2DA7" w:rsidRPr="00D909C1">
        <w:rPr>
          <w:rtl/>
        </w:rPr>
        <w:t>תיעוד של השרת (</w:t>
      </w:r>
      <w:del w:id="191" w:author="יובל תמיר" w:date="2021-01-27T22:10:00Z">
        <w:r w:rsidR="00EE2DA7" w:rsidRPr="00D909C1" w:rsidDel="004C04A4">
          <w:rPr>
            <w:rtl/>
          </w:rPr>
          <w:delText>התחלה</w:delText>
        </w:r>
      </w:del>
      <w:ins w:id="192" w:author="יובל תמיר" w:date="2021-01-27T22:10:00Z">
        <w:r>
          <w:rPr>
            <w:rFonts w:hint="cs"/>
            <w:rtl/>
          </w:rPr>
          <w:t xml:space="preserve">תמונה </w:t>
        </w:r>
        <w:r>
          <w:rPr>
            <w:rFonts w:hint="cs"/>
            <w:i/>
            <w:iCs/>
            <w:rtl/>
          </w:rPr>
          <w:t>2-13</w:t>
        </w:r>
      </w:ins>
      <w:r w:rsidR="00EE2DA7" w:rsidRPr="00D909C1">
        <w:rPr>
          <w:rtl/>
        </w:rPr>
        <w:t>) ושל ה</w:t>
      </w:r>
      <w:ins w:id="193" w:author="יובל תמיר" w:date="2021-01-27T22:10:00Z">
        <w:r>
          <w:rPr>
            <w:rFonts w:hint="cs"/>
            <w:rtl/>
          </w:rPr>
          <w:t>-</w:t>
        </w:r>
      </w:ins>
      <w:r w:rsidR="00EE2DA7" w:rsidRPr="00D909C1">
        <w:t>TOOLBOXES</w:t>
      </w:r>
      <w:r w:rsidR="00EE2DA7" w:rsidRPr="00D909C1">
        <w:rPr>
          <w:rtl/>
        </w:rPr>
        <w:t xml:space="preserve"> הזמינים שנטענו</w:t>
      </w:r>
      <w:ins w:id="194" w:author="יובל תמיר" w:date="2021-01-27T22:10:00Z">
        <w:r>
          <w:rPr>
            <w:rFonts w:hint="cs"/>
            <w:rtl/>
          </w:rPr>
          <w:t xml:space="preserve"> (תמונה </w:t>
        </w:r>
        <w:r>
          <w:rPr>
            <w:rFonts w:hint="cs"/>
            <w:i/>
            <w:iCs/>
            <w:rtl/>
          </w:rPr>
          <w:t>2-13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457C64C7" w14:textId="0CE88252" w:rsidR="00EE2DA7" w:rsidRDefault="00751FB1" w:rsidP="00EE2DA7">
      <w:pPr>
        <w:rPr>
          <w:rFonts w:ascii="David" w:hAnsi="David" w:cs="David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AF15ED4" wp14:editId="363D23B3">
                <wp:simplePos x="0" y="0"/>
                <wp:positionH relativeFrom="column">
                  <wp:posOffset>-241002</wp:posOffset>
                </wp:positionH>
                <wp:positionV relativeFrom="paragraph">
                  <wp:posOffset>3922745</wp:posOffset>
                </wp:positionV>
                <wp:extent cx="5104765" cy="635"/>
                <wp:effectExtent l="0" t="0" r="635" b="12065"/>
                <wp:wrapTopAndBottom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816755" w14:textId="747158A5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F15ED4" id="Text Box 83" o:spid="_x0000_s1041" type="#_x0000_t202" style="position:absolute;left:0;text-align:left;margin-left:-19pt;margin-top:308.9pt;width:401.9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" stroked="f">
                <v:textbox style="mso-fit-shape-to-text:t" inset="0,0,0,0">
                  <w:txbxContent>
                    <w:p w14:paraId="59816755" w14:textId="747158A5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701248" behindDoc="0" locked="0" layoutInCell="1" allowOverlap="1" wp14:anchorId="07394F3B" wp14:editId="628F606B">
            <wp:simplePos x="0" y="0"/>
            <wp:positionH relativeFrom="column">
              <wp:posOffset>-363751</wp:posOffset>
            </wp:positionH>
            <wp:positionV relativeFrom="paragraph">
              <wp:posOffset>557</wp:posOffset>
            </wp:positionV>
            <wp:extent cx="6686550" cy="3769360"/>
            <wp:effectExtent l="0" t="0" r="6350" b="2540"/>
            <wp:wrapTopAndBottom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49F6B" w14:textId="34466DA1" w:rsidR="00EE2DA7" w:rsidRPr="00D909C1" w:rsidRDefault="00EE2DA7" w:rsidP="00EE2DA7">
      <w:pPr>
        <w:rPr>
          <w:rFonts w:ascii="David" w:hAnsi="David" w:cs="David"/>
          <w:rtl/>
        </w:rPr>
      </w:pPr>
    </w:p>
    <w:p w14:paraId="43C0D3F4" w14:textId="75390BB9" w:rsidR="00547701" w:rsidRDefault="00547701" w:rsidP="003F587D">
      <w:pPr>
        <w:rPr>
          <w:rtl/>
        </w:rPr>
      </w:pPr>
    </w:p>
    <w:p w14:paraId="12B5A0B8" w14:textId="63A9CD3E" w:rsidR="00EE2DA7" w:rsidRPr="00D909C1" w:rsidRDefault="004C04A4">
      <w:pPr>
        <w:jc w:val="left"/>
        <w:rPr>
          <w:rtl/>
        </w:rPr>
        <w:pPrChange w:id="195" w:author="יובל תמיר" w:date="2021-01-27T22:11:00Z">
          <w:pPr/>
        </w:pPrChange>
      </w:pPr>
      <w:ins w:id="196" w:author="יובל תמיר" w:date="2021-01-27T22:10:00Z">
        <w:r>
          <w:rPr>
            <w:rFonts w:hint="cs"/>
            <w:rtl/>
          </w:rPr>
          <w:t xml:space="preserve">ובנוסף, </w:t>
        </w:r>
      </w:ins>
      <w:r w:rsidR="00EE2DA7" w:rsidRPr="00D909C1">
        <w:rPr>
          <w:rtl/>
        </w:rPr>
        <w:t>סיכום מעת לעת של המשתמשים ושל החיבורים הפעילים במערכת כרגע</w:t>
      </w:r>
      <w:ins w:id="197" w:author="יובל תמיר" w:date="2021-01-27T22:10:00Z">
        <w:r>
          <w:rPr>
            <w:rFonts w:hint="cs"/>
            <w:rtl/>
          </w:rPr>
          <w:t xml:space="preserve"> (תמונה </w:t>
        </w:r>
      </w:ins>
      <w:ins w:id="198" w:author="יובל תמיר" w:date="2021-01-27T22:11:00Z">
        <w:r>
          <w:rPr>
            <w:rFonts w:hint="cs"/>
            <w:i/>
            <w:iCs/>
            <w:rtl/>
          </w:rPr>
          <w:t>2-15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5CE36738" w14:textId="325831DD" w:rsidR="00EE2DA7" w:rsidRPr="00D909C1" w:rsidRDefault="00EE2DA7">
      <w:pPr>
        <w:jc w:val="left"/>
        <w:rPr>
          <w:rtl/>
        </w:rPr>
        <w:pPrChange w:id="199" w:author="יובל תמיר" w:date="2021-01-27T22:11:00Z">
          <w:pPr/>
        </w:pPrChange>
      </w:pPr>
      <w:r w:rsidRPr="00D909C1">
        <w:rPr>
          <w:rtl/>
        </w:rPr>
        <w:t xml:space="preserve">כמובן שלאחר הניקוי, </w:t>
      </w:r>
      <w:ins w:id="200" w:author="יובל תמיר" w:date="2021-01-27T22:12:00Z">
        <w:r w:rsidR="00A662AA">
          <w:rPr>
            <w:rFonts w:hint="cs"/>
            <w:rtl/>
          </w:rPr>
          <w:t>נש</w:t>
        </w:r>
      </w:ins>
      <w:del w:id="201" w:author="יובל תמיר" w:date="2021-01-27T22:11:00Z">
        <w:r w:rsidRPr="00D909C1" w:rsidDel="004C04A4">
          <w:rPr>
            <w:rtl/>
          </w:rPr>
          <w:delText xml:space="preserve">היה לנו </w:delText>
        </w:r>
      </w:del>
      <w:ins w:id="202" w:author="יובל תמיר" w:date="2021-01-27T22:11:00Z">
        <w:r w:rsidR="004C04A4">
          <w:rPr>
            <w:rFonts w:hint="cs"/>
            <w:rtl/>
          </w:rPr>
          <w:t xml:space="preserve">ארנו עם </w:t>
        </w:r>
      </w:ins>
      <w:r w:rsidRPr="00D909C1">
        <w:rPr>
          <w:rtl/>
        </w:rPr>
        <w:t xml:space="preserve">מידע </w:t>
      </w:r>
      <w:del w:id="203" w:author="יובל תמיר" w:date="2021-01-27T22:11:00Z">
        <w:r w:rsidRPr="00D909C1" w:rsidDel="004C04A4">
          <w:rPr>
            <w:rtl/>
          </w:rPr>
          <w:delText>נטו שנוכל להשתמש בו</w:delText>
        </w:r>
      </w:del>
      <w:ins w:id="204" w:author="יובל תמיר" w:date="2021-01-27T22:11:00Z">
        <w:r w:rsidR="004C04A4">
          <w:rPr>
            <w:rFonts w:hint="cs"/>
            <w:rtl/>
          </w:rPr>
          <w:t>נקי</w:t>
        </w:r>
      </w:ins>
      <w:r w:rsidRPr="00D909C1">
        <w:rPr>
          <w:rtl/>
        </w:rPr>
        <w:t>,</w:t>
      </w:r>
      <w:ins w:id="205" w:author="יובל תמיר" w:date="2021-01-27T22:11:00Z">
        <w:r w:rsidR="004C04A4">
          <w:rPr>
            <w:rFonts w:hint="cs"/>
            <w:rtl/>
          </w:rPr>
          <w:t xml:space="preserve"> אשר יכלנו להשתמש בו</w:t>
        </w:r>
      </w:ins>
      <w:r w:rsidRPr="00D909C1">
        <w:rPr>
          <w:rtl/>
        </w:rPr>
        <w:t xml:space="preserve"> לצורך בניית ה- </w:t>
      </w:r>
      <w:r w:rsidRPr="00D909C1">
        <w:t>SWF</w:t>
      </w:r>
      <w:ins w:id="206" w:author="יובל תמיר" w:date="2021-01-27T22:12:00Z">
        <w:r w:rsidR="00A662AA">
          <w:rPr>
            <w:rFonts w:hint="cs"/>
            <w:rtl/>
          </w:rPr>
          <w:t>.</w:t>
        </w:r>
        <w:r w:rsidR="00A662AA">
          <w:rPr>
            <w:rtl/>
          </w:rPr>
          <w:br/>
        </w:r>
      </w:ins>
      <w:ins w:id="207" w:author="יובל תמיר" w:date="2021-01-27T22:13:00Z">
        <w:r w:rsidR="00A662AA">
          <w:rPr>
            <w:rFonts w:hint="cs"/>
            <w:rtl/>
          </w:rPr>
          <w:t>כחלק משיטת ניקיון המידע, החלנו להשאיר את</w:t>
        </w:r>
      </w:ins>
      <w:ins w:id="208" w:author="יובל תמיר" w:date="2021-01-27T22:14:00Z">
        <w:r w:rsidR="00A662AA">
          <w:rPr>
            <w:rFonts w:hint="cs"/>
            <w:rtl/>
          </w:rPr>
          <w:t xml:space="preserve"> השורות בעלות </w:t>
        </w:r>
      </w:ins>
      <w:del w:id="209" w:author="יובל תמיר" w:date="2021-01-27T22:12:00Z">
        <w:r w:rsidRPr="00D909C1" w:rsidDel="00A662AA">
          <w:rPr>
            <w:rtl/>
          </w:rPr>
          <w:delText xml:space="preserve">, </w:delText>
        </w:r>
        <w:r w:rsidRPr="00D909C1" w:rsidDel="004C04A4">
          <w:rPr>
            <w:rtl/>
          </w:rPr>
          <w:delText xml:space="preserve">כי </w:delText>
        </w:r>
      </w:del>
      <w:ins w:id="210" w:author="יובל תמיר" w:date="2021-01-27T22:14:00Z">
        <w:r w:rsidR="00A662AA">
          <w:rPr>
            <w:rFonts w:hint="cs"/>
            <w:rtl/>
          </w:rPr>
          <w:t xml:space="preserve">הצורה </w:t>
        </w:r>
      </w:ins>
      <w:del w:id="211" w:author="יובל תמיר" w:date="2021-01-27T22:14:00Z">
        <w:r w:rsidRPr="00D909C1" w:rsidDel="00A662AA">
          <w:rPr>
            <w:rtl/>
          </w:rPr>
          <w:delText xml:space="preserve">כל שורה </w:delText>
        </w:r>
      </w:del>
      <w:ins w:id="212" w:author="יובל תמיר" w:date="2021-01-27T22:13:00Z">
        <w:r w:rsidR="00A662AA">
          <w:rPr>
            <w:rFonts w:hint="cs"/>
            <w:rtl/>
          </w:rPr>
          <w:t>של</w:t>
        </w:r>
      </w:ins>
      <w:del w:id="213" w:author="יובל תמיר" w:date="2021-01-27T22:12:00Z">
        <w:r w:rsidRPr="00D909C1" w:rsidDel="00A662AA">
          <w:rPr>
            <w:rtl/>
          </w:rPr>
          <w:delText>ש</w:delText>
        </w:r>
        <w:r w:rsidRPr="00D909C1" w:rsidDel="004C04A4">
          <w:rPr>
            <w:rtl/>
          </w:rPr>
          <w:delText>היא מהצורה של</w:delText>
        </w:r>
      </w:del>
      <w:r w:rsidRPr="00D909C1">
        <w:rPr>
          <w:rtl/>
        </w:rPr>
        <w:t xml:space="preserve"> </w:t>
      </w:r>
      <w:r w:rsidRPr="00D909C1">
        <w:t>IN</w:t>
      </w:r>
      <w:r w:rsidRPr="00D909C1">
        <w:rPr>
          <w:rtl/>
        </w:rPr>
        <w:t>/</w:t>
      </w:r>
      <w:r w:rsidRPr="00D909C1">
        <w:t>OUT</w:t>
      </w:r>
      <w:del w:id="214" w:author="יובל תמיר" w:date="2021-01-27T22:13:00Z">
        <w:r w:rsidRPr="00D909C1" w:rsidDel="00A662AA">
          <w:rPr>
            <w:rtl/>
          </w:rPr>
          <w:delText xml:space="preserve"> השארנו</w:delText>
        </w:r>
      </w:del>
      <w:r w:rsidRPr="00D909C1">
        <w:rPr>
          <w:rtl/>
        </w:rPr>
        <w:t>,</w:t>
      </w:r>
      <w:ins w:id="215" w:author="יובל תמיר" w:date="2021-01-27T22:14:00Z">
        <w:r w:rsidR="00A662AA">
          <w:rPr>
            <w:rFonts w:hint="cs"/>
            <w:rtl/>
          </w:rPr>
          <w:t xml:space="preserve"> ובאמצעותן</w:t>
        </w:r>
      </w:ins>
      <w:r w:rsidRPr="00D909C1">
        <w:rPr>
          <w:rtl/>
        </w:rPr>
        <w:t xml:space="preserve"> </w:t>
      </w:r>
      <w:del w:id="216" w:author="יובל תמיר" w:date="2021-01-27T22:13:00Z">
        <w:r w:rsidRPr="00D909C1" w:rsidDel="00A662AA">
          <w:rPr>
            <w:rtl/>
          </w:rPr>
          <w:delText>כך שנוכל</w:delText>
        </w:r>
      </w:del>
      <w:ins w:id="217" w:author="יובל תמיר" w:date="2021-01-27T22:13:00Z">
        <w:r w:rsidR="00A662AA">
          <w:rPr>
            <w:rFonts w:hint="cs"/>
            <w:rtl/>
          </w:rPr>
          <w:t>יכ</w:t>
        </w:r>
      </w:ins>
      <w:ins w:id="218" w:author="יובל תמיר" w:date="2021-01-27T22:14:00Z">
        <w:r w:rsidR="00A662AA">
          <w:rPr>
            <w:rFonts w:hint="cs"/>
            <w:rtl/>
          </w:rPr>
          <w:t>ו</w:t>
        </w:r>
      </w:ins>
      <w:ins w:id="219" w:author="יובל תמיר" w:date="2021-01-27T22:13:00Z">
        <w:r w:rsidR="00A662AA">
          <w:rPr>
            <w:rFonts w:hint="cs"/>
            <w:rtl/>
          </w:rPr>
          <w:t>לנו</w:t>
        </w:r>
      </w:ins>
      <w:r w:rsidRPr="00D909C1">
        <w:rPr>
          <w:rtl/>
        </w:rPr>
        <w:t xml:space="preserve"> לקבל את מלוא המידע הדרוש במשימה </w:t>
      </w:r>
      <w:del w:id="220" w:author="יובל תמיר" w:date="2021-01-27T22:13:00Z">
        <w:r w:rsidRPr="00D909C1" w:rsidDel="00A662AA">
          <w:rPr>
            <w:rtl/>
          </w:rPr>
          <w:delText xml:space="preserve">הזאת </w:delText>
        </w:r>
      </w:del>
      <w:ins w:id="221" w:author="יובל תמיר" w:date="2021-01-27T22:13:00Z">
        <w:r w:rsidR="00A662AA">
          <w:rPr>
            <w:rFonts w:hint="cs"/>
            <w:rtl/>
          </w:rPr>
          <w:t>הנוכחית</w:t>
        </w:r>
        <w:r w:rsidR="00A662AA" w:rsidRPr="00D909C1">
          <w:rPr>
            <w:rtl/>
          </w:rPr>
          <w:t xml:space="preserve"> </w:t>
        </w:r>
        <w:r w:rsidR="00A662AA">
          <w:rPr>
            <w:rFonts w:hint="cs"/>
            <w:rtl/>
          </w:rPr>
          <w:t>וב</w:t>
        </w:r>
      </w:ins>
      <w:del w:id="222" w:author="יובל תמיר" w:date="2021-01-27T22:13:00Z">
        <w:r w:rsidRPr="00D909C1" w:rsidDel="00A662AA">
          <w:rPr>
            <w:rtl/>
          </w:rPr>
          <w:delText>ול</w:delText>
        </w:r>
      </w:del>
      <w:r w:rsidRPr="00D909C1">
        <w:rPr>
          <w:rtl/>
        </w:rPr>
        <w:t>משימות הבאות.</w:t>
      </w:r>
    </w:p>
    <w:p w14:paraId="1AFBA7E9" w14:textId="2697F3F7" w:rsidR="00EE2DA7" w:rsidRPr="00D909C1" w:rsidRDefault="00EE2DA7">
      <w:pPr>
        <w:jc w:val="left"/>
        <w:rPr>
          <w:rtl/>
        </w:rPr>
        <w:pPrChange w:id="223" w:author="יובל תמיר" w:date="2021-01-27T22:11:00Z">
          <w:pPr/>
        </w:pPrChange>
      </w:pPr>
      <w:r w:rsidRPr="00D909C1">
        <w:rPr>
          <w:rtl/>
        </w:rPr>
        <w:t xml:space="preserve">אין כל כך מה להשוות בין התוצאות שהיינו מקבלים בלי הניקוי לעיל, </w:t>
      </w:r>
      <w:ins w:id="224" w:author="יובל תמיר" w:date="2021-01-27T22:14:00Z">
        <w:r w:rsidR="00A662AA">
          <w:rPr>
            <w:rFonts w:hint="cs"/>
            <w:rtl/>
          </w:rPr>
          <w:t>מכיוון</w:t>
        </w:r>
      </w:ins>
      <w:del w:id="225" w:author="יובל תמיר" w:date="2021-01-27T22:14:00Z">
        <w:r w:rsidRPr="00D909C1" w:rsidDel="00A662AA">
          <w:rPr>
            <w:rtl/>
          </w:rPr>
          <w:delText>כי</w:delText>
        </w:r>
      </w:del>
      <w:r w:rsidRPr="00D909C1">
        <w:rPr>
          <w:rtl/>
        </w:rPr>
        <w:t xml:space="preserve"> </w:t>
      </w:r>
      <w:ins w:id="226" w:author="יובל תמיר" w:date="2021-01-27T22:14:00Z">
        <w:r w:rsidR="00A662AA">
          <w:rPr>
            <w:rFonts w:hint="cs"/>
            <w:rtl/>
          </w:rPr>
          <w:t>ש</w:t>
        </w:r>
      </w:ins>
      <w:r w:rsidRPr="00D909C1">
        <w:rPr>
          <w:rtl/>
        </w:rPr>
        <w:t xml:space="preserve">כל מה שניקינו – </w:t>
      </w:r>
      <w:del w:id="227" w:author="יובל תמיר" w:date="2021-01-27T22:15:00Z">
        <w:r w:rsidRPr="00D909C1" w:rsidDel="007354BD">
          <w:rPr>
            <w:rtl/>
          </w:rPr>
          <w:delText xml:space="preserve">יכולים </w:delText>
        </w:r>
      </w:del>
      <w:ins w:id="228" w:author="יובל תמיר" w:date="2021-01-27T22:15:00Z">
        <w:r w:rsidR="007354BD">
          <w:rPr>
            <w:rFonts w:hint="cs"/>
            <w:rtl/>
          </w:rPr>
          <w:t>יכולנו</w:t>
        </w:r>
        <w:r w:rsidR="007354BD" w:rsidRPr="00D909C1">
          <w:rPr>
            <w:rtl/>
          </w:rPr>
          <w:t xml:space="preserve"> </w:t>
        </w:r>
      </w:ins>
      <w:r w:rsidRPr="00D909C1">
        <w:rPr>
          <w:rtl/>
        </w:rPr>
        <w:t>לקבל מהמידע שנשאר (חיבורים פעילים, שמות משתמשים, שעת התחלה סיום וכו'...).</w:t>
      </w:r>
    </w:p>
    <w:p w14:paraId="436563F2" w14:textId="4E7242D4" w:rsidR="00EE2DA7" w:rsidRDefault="00EE2DA7">
      <w:pPr>
        <w:jc w:val="left"/>
        <w:rPr>
          <w:rtl/>
        </w:rPr>
        <w:pPrChange w:id="229" w:author="יובל תמיר" w:date="2021-01-27T22:15:00Z">
          <w:pPr/>
        </w:pPrChange>
      </w:pPr>
      <w:r w:rsidRPr="00D909C1">
        <w:rPr>
          <w:rtl/>
        </w:rPr>
        <w:t xml:space="preserve">לכן, התוצאה הסופית של הלוג הנקי הייתה רק שורות של </w:t>
      </w:r>
      <w:r w:rsidRPr="00D909C1">
        <w:t>IN</w:t>
      </w:r>
      <w:ins w:id="230" w:author="יובל תמיר" w:date="2021-01-27T22:16:00Z">
        <w:r w:rsidR="007354BD">
          <w:t>/</w:t>
        </w:r>
      </w:ins>
      <w:del w:id="231" w:author="יובל תמיר" w:date="2021-01-27T22:15:00Z">
        <w:r w:rsidRPr="00D909C1" w:rsidDel="007354BD">
          <w:rPr>
            <w:rtl/>
          </w:rPr>
          <w:delText xml:space="preserve"> </w:delText>
        </w:r>
      </w:del>
      <w:r w:rsidRPr="00D909C1">
        <w:t>OUT</w:t>
      </w:r>
      <w:r w:rsidRPr="00D909C1">
        <w:rPr>
          <w:rtl/>
        </w:rPr>
        <w:t xml:space="preserve"> </w:t>
      </w:r>
      <w:del w:id="232" w:author="יובל תמיר" w:date="2021-01-27T22:16:00Z">
        <w:r w:rsidRPr="00D909C1" w:rsidDel="007354BD">
          <w:rPr>
            <w:rtl/>
          </w:rPr>
          <w:delText xml:space="preserve">כך </w:delText>
        </w:r>
      </w:del>
      <w:ins w:id="233" w:author="יובל תמיר" w:date="2021-01-27T22:16:00Z">
        <w:r w:rsidR="007354BD">
          <w:rPr>
            <w:rFonts w:hint="cs"/>
            <w:rtl/>
          </w:rPr>
          <w:t>ובאמצעותן יכולנו</w:t>
        </w:r>
      </w:ins>
      <w:del w:id="234" w:author="יובל תמיר" w:date="2021-01-27T22:16:00Z">
        <w:r w:rsidRPr="00D909C1" w:rsidDel="007354BD">
          <w:rPr>
            <w:rtl/>
          </w:rPr>
          <w:delText>שנוכל</w:delText>
        </w:r>
      </w:del>
      <w:r w:rsidRPr="00D909C1">
        <w:rPr>
          <w:rtl/>
        </w:rPr>
        <w:t xml:space="preserve"> לדעת עבור כל משתמש וכל משאב מי, מתי וכמה השתמשו בו למשל.</w:t>
      </w:r>
    </w:p>
    <w:p w14:paraId="2883BD82" w14:textId="5C401391" w:rsidR="00EE2DA7" w:rsidRDefault="00EE2DA7" w:rsidP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138641DE" w14:textId="2F0BFBCD" w:rsidR="00547701" w:rsidRDefault="00547701" w:rsidP="003F587D">
      <w:pPr>
        <w:pStyle w:val="Heading1"/>
        <w:bidi w:val="0"/>
        <w:jc w:val="right"/>
        <w:rPr>
          <w:rtl/>
        </w:rPr>
      </w:pPr>
      <w:bookmarkStart w:id="235" w:name="_Toc63019108"/>
      <w:r w:rsidRPr="00547701">
        <w:rPr>
          <w:rFonts w:hint="cs"/>
          <w:rtl/>
        </w:rPr>
        <w:lastRenderedPageBreak/>
        <w:t>שלב 3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התאמות בין התפלגויות לבין תוצאות ניתוח המידע</w:t>
      </w:r>
      <w:bookmarkEnd w:id="235"/>
    </w:p>
    <w:p w14:paraId="09B116D9" w14:textId="7BC850C4" w:rsidR="00EE2DA7" w:rsidRPr="00D909C1" w:rsidRDefault="00EE2DA7" w:rsidP="008E78F9">
      <w:pPr>
        <w:rPr>
          <w:rtl/>
        </w:rPr>
      </w:pPr>
      <w:r w:rsidRPr="00D909C1">
        <w:rPr>
          <w:rtl/>
        </w:rPr>
        <w:t>נתחיל ל</w:t>
      </w:r>
      <w:r w:rsidR="008E78F9">
        <w:rPr>
          <w:rFonts w:hint="cs"/>
          <w:rtl/>
        </w:rPr>
        <w:t>ה</w:t>
      </w:r>
      <w:r w:rsidRPr="00D909C1">
        <w:rPr>
          <w:rtl/>
        </w:rPr>
        <w:t>תא</w:t>
      </w:r>
      <w:r w:rsidR="008E78F9">
        <w:rPr>
          <w:rFonts w:hint="cs"/>
          <w:rtl/>
        </w:rPr>
        <w:t>י</w:t>
      </w:r>
      <w:r w:rsidRPr="00D909C1">
        <w:rPr>
          <w:rtl/>
        </w:rPr>
        <w:t>ם כל גרף להתפלגות מסוימת.</w:t>
      </w:r>
    </w:p>
    <w:p w14:paraId="69C647B0" w14:textId="4D7C37CC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2-1 - </w:t>
      </w:r>
      <w:r w:rsidR="00EE2DA7" w:rsidRPr="00D909C1">
        <w:rPr>
          <w:b/>
          <w:bCs/>
        </w:rPr>
        <w:t>Multiple Erlang distributions</w:t>
      </w:r>
      <w:r>
        <w:rPr>
          <w:b/>
          <w:bCs/>
        </w:rPr>
        <w:t>:</w:t>
      </w:r>
    </w:p>
    <w:p w14:paraId="76B9285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ניתן לראות שגרף זה "מורכב" משתי התפלגויות </w:t>
      </w:r>
      <w:r w:rsidRPr="00D909C1">
        <w:t>Erlang</w:t>
      </w:r>
      <w:r w:rsidRPr="00D909C1">
        <w:rPr>
          <w:rtl/>
        </w:rPr>
        <w:t xml:space="preserve">,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384E7A89" w14:textId="2F3DE98E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2-2 - </w:t>
      </w:r>
      <w:r w:rsidR="00EE2DA7" w:rsidRPr="00D909C1">
        <w:rPr>
          <w:b/>
          <w:bCs/>
        </w:rPr>
        <w:t>CDF of Erlang distribution</w:t>
      </w:r>
      <w:r>
        <w:rPr>
          <w:b/>
          <w:bCs/>
        </w:rPr>
        <w:t>:</w:t>
      </w:r>
    </w:p>
    <w:p w14:paraId="35BFB243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1,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Erlang</w:t>
      </w:r>
      <w:r w:rsidRPr="00D909C1">
        <w:rPr>
          <w:rtl/>
        </w:rPr>
        <w:t xml:space="preserve">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16267BAD" w14:textId="29810D21" w:rsidR="00EE2DA7" w:rsidRPr="008E78F9" w:rsidRDefault="008E78F9" w:rsidP="008E78F9">
      <w:pPr>
        <w:bidi w:val="0"/>
        <w:jc w:val="left"/>
        <w:rPr>
          <w:rtl/>
        </w:rPr>
      </w:pPr>
      <w:r>
        <w:rPr>
          <w:b/>
          <w:bCs/>
        </w:rPr>
        <w:t xml:space="preserve">Figure 2-3 -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 xml:space="preserve">with tail of exponential distribution: </w:t>
      </w:r>
      <w:r w:rsidR="00EE2DA7" w:rsidRPr="008E78F9">
        <w:t>More than one Hyper-Erlang</w:t>
      </w:r>
    </w:p>
    <w:p w14:paraId="5D634C53" w14:textId="77777777" w:rsidR="00EE2DA7" w:rsidRPr="00D909C1" w:rsidRDefault="00EE2DA7" w:rsidP="008E78F9">
      <w:r w:rsidRPr="00D909C1">
        <w:rPr>
          <w:rtl/>
        </w:rPr>
        <w:t xml:space="preserve">ניתן לראות שגרף זה הינו שילוב של שתי התפלגויות – 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 xml:space="preserve">user </w:t>
      </w:r>
      <w:r w:rsidRPr="00D909C1">
        <w:rPr>
          <w:rtl/>
        </w:rPr>
        <w:t xml:space="preserve"> רגיל והתפלגות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>special user</w:t>
      </w:r>
      <w:r w:rsidRPr="00D909C1">
        <w:rPr>
          <w:rtl/>
        </w:rPr>
        <w:t xml:space="preserve">. לכן, שילוב של שתיהן ייתן לנו </w:t>
      </w:r>
      <w:r w:rsidRPr="00D909C1">
        <w:t>Hyper-Erlang distribution</w:t>
      </w:r>
      <w:r w:rsidRPr="00D909C1">
        <w:rPr>
          <w:rtl/>
        </w:rPr>
        <w:t>, כאשר הפרמטרים יהיו</w:t>
      </w:r>
      <w:r w:rsidRPr="00D909C1">
        <w:rPr>
          <w:rtl/>
        </w:rPr>
        <w:br/>
      </w:r>
      <m:oMathPara>
        <m:oMath>
          <m:r>
            <w:rPr>
              <w:rFonts w:ascii="Cambria Math" w:hAnsi="Cambria Math"/>
            </w:rPr>
            <m:t>k=1,  p</m:t>
          </m:r>
          <m:r>
            <m:rPr>
              <m:sty m:val="p"/>
            </m:rP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user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  1-</m:t>
          </m:r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=P(special user)</m:t>
          </m:r>
        </m:oMath>
      </m:oMathPara>
    </w:p>
    <w:p w14:paraId="4573F9FF" w14:textId="40FE7295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2-4 - </w:t>
      </w:r>
      <w:r w:rsidR="00EE2DA7" w:rsidRPr="00D909C1">
        <w:rPr>
          <w:b/>
          <w:bCs/>
        </w:rPr>
        <w:t>CDF of Hyper-Erlang</w:t>
      </w:r>
      <w:r>
        <w:rPr>
          <w:b/>
          <w:bCs/>
        </w:rPr>
        <w:t>:</w:t>
      </w:r>
    </w:p>
    <w:p w14:paraId="0D4A906B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3,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Hyper-Erlang</w:t>
      </w:r>
      <w:r w:rsidRPr="00D909C1">
        <w:rPr>
          <w:rtl/>
        </w:rPr>
        <w:t xml:space="preserve"> כאשר ערכי הפרמטרים זהים לגרף ה-</w:t>
      </w:r>
      <w:r w:rsidRPr="00D909C1">
        <w:t>PDF</w:t>
      </w:r>
      <w:r w:rsidRPr="00D909C1">
        <w:rPr>
          <w:rtl/>
        </w:rPr>
        <w:t>.</w:t>
      </w:r>
    </w:p>
    <w:p w14:paraId="0093181D" w14:textId="0A96E65B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 xml:space="preserve">Figure 2-5 </w:t>
      </w:r>
      <w:r w:rsidR="00EE2DA7" w:rsidRPr="00D909C1">
        <w:rPr>
          <w:b/>
          <w:bCs/>
          <w:rtl/>
        </w:rPr>
        <w:t xml:space="preserve"> אין התפלגות שמתאימה להיסטוגרמות</w:t>
      </w:r>
    </w:p>
    <w:p w14:paraId="2610CFB4" w14:textId="749BB3DC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 xml:space="preserve">Figure 2-6 </w:t>
      </w:r>
      <w:r w:rsidR="00EE2DA7" w:rsidRPr="00D909C1">
        <w:rPr>
          <w:b/>
          <w:bCs/>
          <w:rtl/>
        </w:rPr>
        <w:t xml:space="preserve"> אין התפלגות שמתאימה להיסטוגרמות</w:t>
      </w:r>
    </w:p>
    <w:p w14:paraId="6DFCE496" w14:textId="365E244F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 xml:space="preserve">Figure 2-7 </w:t>
      </w:r>
      <w:r w:rsidR="00EE2DA7" w:rsidRPr="00D909C1">
        <w:rPr>
          <w:b/>
          <w:bCs/>
          <w:rtl/>
        </w:rPr>
        <w:t xml:space="preserve"> אין התפלגות שמתאימה להיסטוגרמות</w:t>
      </w:r>
    </w:p>
    <w:p w14:paraId="19DA3CAD" w14:textId="7F052F16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>Figure 2-8 Mixed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lognormal:</w:t>
      </w:r>
    </w:p>
    <w:p w14:paraId="6456838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לראות שגרף זה מתפלג בצורה "יחסית" נורמלית, אך גרף זה נמצא במרחב לוגריתמי (ציר ה-</w:t>
      </w:r>
      <w:r w:rsidRPr="00D909C1">
        <w:t>x</w:t>
      </w:r>
      <w:r w:rsidRPr="00D909C1">
        <w:rPr>
          <w:rtl/>
        </w:rPr>
        <w:t xml:space="preserve"> הינו סקאלה לוגריתמית), ולכן גרף זה מתאים להתפלגות לוג-נורמלית. בנוסף נשים לב שה-</w:t>
      </w:r>
      <w:r w:rsidRPr="00D909C1">
        <w:t>mean</w:t>
      </w:r>
      <w:r w:rsidRPr="00D909C1">
        <w:rPr>
          <w:rtl/>
        </w:rPr>
        <w:t xml:space="preserve"> וה-</w:t>
      </w:r>
      <w:r w:rsidRPr="00D909C1">
        <w:t xml:space="preserve"> standard deviation</w:t>
      </w:r>
      <w:r w:rsidRPr="00D909C1">
        <w:rPr>
          <w:rtl/>
        </w:rPr>
        <w:t>גם נמצאים במרחב לוגריתמי.</w:t>
      </w:r>
    </w:p>
    <w:p w14:paraId="38457084" w14:textId="28E1714F" w:rsidR="008E78F9" w:rsidRDefault="008E78F9" w:rsidP="008E78F9">
      <w:pPr>
        <w:bidi w:val="0"/>
        <w:jc w:val="left"/>
        <w:rPr>
          <w:b/>
          <w:bCs/>
        </w:rPr>
      </w:pPr>
      <w:r>
        <w:rPr>
          <w:b/>
          <w:bCs/>
        </w:rPr>
        <w:t>Figure 2-9 -</w:t>
      </w:r>
    </w:p>
    <w:p w14:paraId="65DA1B25" w14:textId="7943C765" w:rsidR="00EE2DA7" w:rsidRPr="00D909C1" w:rsidRDefault="00EE2DA7" w:rsidP="008E78F9">
      <w:pPr>
        <w:rPr>
          <w:rtl/>
        </w:rPr>
      </w:pPr>
      <w:r w:rsidRPr="00D909C1">
        <w:rPr>
          <w:rtl/>
        </w:rPr>
        <w:t>לפי המידע על התפלגות הלוג-נורמלית, אין צורה חד-משמעית לגבי ה-</w:t>
      </w:r>
      <w:r w:rsidRPr="00D909C1">
        <w:t>CDF</w:t>
      </w:r>
      <w:r w:rsidRPr="00D909C1">
        <w:rPr>
          <w:rtl/>
        </w:rPr>
        <w:t>.</w:t>
      </w:r>
    </w:p>
    <w:p w14:paraId="0C809ED5" w14:textId="60F8C929" w:rsidR="008E78F9" w:rsidRDefault="008E78F9" w:rsidP="008E78F9">
      <w:pPr>
        <w:bidi w:val="0"/>
        <w:jc w:val="left"/>
      </w:pPr>
      <w:r>
        <w:rPr>
          <w:b/>
          <w:bCs/>
        </w:rPr>
        <w:t xml:space="preserve">Figure 2-10 - </w:t>
      </w:r>
    </w:p>
    <w:p w14:paraId="182A36EB" w14:textId="57A79C4E" w:rsidR="00EE2DA7" w:rsidRPr="008E78F9" w:rsidRDefault="00EE2DA7" w:rsidP="008E78F9">
      <w:pPr>
        <w:rPr>
          <w:i/>
          <w:rtl/>
        </w:rPr>
      </w:pPr>
      <w:r w:rsidRPr="00D909C1">
        <w:rPr>
          <w:rFonts w:eastAsiaTheme="minorEastAsia"/>
          <w:rtl/>
        </w:rPr>
        <w:t>גרף זה מטעה קלות – ראשית, נשים לב שהוא נמצא במרחב לוגריתמי. אם נסתכל על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מ-</w:t>
      </w:r>
      <m:oMath>
        <m: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12</m:t>
            </m:r>
          </m:sup>
        </m:sSup>
      </m:oMath>
      <w:r w:rsidRPr="00D909C1">
        <w:rPr>
          <w:rFonts w:eastAsiaTheme="minorEastAsia"/>
          <w:rtl/>
        </w:rPr>
        <w:t xml:space="preserve"> , ניתן לחשוב שמדובר בהתפלגות לוג-נורמלית (מרחב לוגריתמי, התפלגות "יחסית" נורמלית).</w:t>
      </w:r>
      <w:r w:rsidRPr="00D909C1">
        <w:rPr>
          <w:rFonts w:eastAsiaTheme="minorEastAsia"/>
          <w:rtl/>
        </w:rPr>
        <w:br/>
        <w:t>מצד שני,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בתחילת הגרף עד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</m:oMath>
      <w:r w:rsidRPr="00D909C1">
        <w:rPr>
          <w:rFonts w:eastAsiaTheme="minorEastAsia"/>
        </w:rPr>
        <w:t xml:space="preserve"> </w:t>
      </w:r>
      <w:r w:rsidRPr="00D909C1">
        <w:rPr>
          <w:rFonts w:eastAsiaTheme="minorEastAsia"/>
          <w:rtl/>
        </w:rPr>
        <w:t>לא ברור לגמרי.</w:t>
      </w:r>
    </w:p>
    <w:p w14:paraId="26899C1B" w14:textId="78D437F3" w:rsidR="00EE2DA7" w:rsidRPr="00D909C1" w:rsidRDefault="008E78F9" w:rsidP="008E78F9">
      <w:pPr>
        <w:bidi w:val="0"/>
        <w:rPr>
          <w:b/>
          <w:bCs/>
          <w:rtl/>
        </w:rPr>
      </w:pPr>
      <w:r>
        <w:rPr>
          <w:b/>
          <w:bCs/>
        </w:rPr>
        <w:t xml:space="preserve">Figure 2-12 -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Normal distribution</w:t>
      </w:r>
      <w:r w:rsidR="00EE2DA7" w:rsidRPr="00D909C1">
        <w:rPr>
          <w:b/>
          <w:bCs/>
          <w:rtl/>
        </w:rPr>
        <w:t>:</w:t>
      </w:r>
    </w:p>
    <w:p w14:paraId="08367D45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לזהות בגרף זה "עקומת פעמון" אשר מאפיינת את העומס על המערכת (הסקנו שהעומס נובע ישירות מפיזור שעות העבודה בכל יום – עלייה בבקרים וירידה בערבים).</w:t>
      </w:r>
    </w:p>
    <w:p w14:paraId="578222DF" w14:textId="686808BB" w:rsidR="00BE3C38" w:rsidRDefault="00BE3C38" w:rsidP="003F587D">
      <w:pPr>
        <w:rPr>
          <w:rtl/>
        </w:rPr>
      </w:pPr>
    </w:p>
    <w:p w14:paraId="2075F36A" w14:textId="4ECF58A0" w:rsidR="00BE3C38" w:rsidRPr="00BE3C38" w:rsidRDefault="00EE2DA7" w:rsidP="008E78F9">
      <w:pPr>
        <w:bidi w:val="0"/>
        <w:spacing w:after="0" w:line="240" w:lineRule="auto"/>
        <w:jc w:val="left"/>
      </w:pPr>
      <w:r>
        <w:rPr>
          <w:rtl/>
        </w:rPr>
        <w:br w:type="page"/>
      </w:r>
    </w:p>
    <w:p w14:paraId="10566B58" w14:textId="1F32FE54" w:rsidR="00547701" w:rsidRDefault="00BE3C38" w:rsidP="003F587D">
      <w:pPr>
        <w:pStyle w:val="Heading1"/>
        <w:bidi w:val="0"/>
        <w:jc w:val="right"/>
        <w:rPr>
          <w:rtl/>
        </w:rPr>
      </w:pPr>
      <w:bookmarkStart w:id="236" w:name="_Toc63019109"/>
      <w:r>
        <w:rPr>
          <w:rFonts w:hint="cs"/>
          <w:rtl/>
        </w:rPr>
        <w:lastRenderedPageBreak/>
        <w:t xml:space="preserve">שלב 4 </w:t>
      </w:r>
      <w:r>
        <w:rPr>
          <w:rtl/>
        </w:rPr>
        <w:t>–</w:t>
      </w:r>
      <w:r>
        <w:rPr>
          <w:rFonts w:hint="cs"/>
          <w:rtl/>
        </w:rPr>
        <w:t xml:space="preserve"> התאמות בין גרפים לבין התפלגויות אמפיריות</w:t>
      </w:r>
      <w:bookmarkEnd w:id="236"/>
    </w:p>
    <w:p w14:paraId="1E4BCD2A" w14:textId="77777777" w:rsidR="008E78F9" w:rsidRPr="008E78F9" w:rsidRDefault="008E78F9" w:rsidP="008E78F9">
      <w:pPr>
        <w:bidi w:val="0"/>
        <w:rPr>
          <w:rtl/>
        </w:rPr>
      </w:pPr>
    </w:p>
    <w:p w14:paraId="5F567965" w14:textId="0A3D3FC0" w:rsidR="00EE2DA7" w:rsidRDefault="008E78F9" w:rsidP="008E78F9">
      <w:pPr>
        <w:pStyle w:val="Heading2"/>
        <w:bidi w:val="0"/>
        <w:jc w:val="left"/>
        <w:rPr>
          <w:rtl/>
        </w:rPr>
      </w:pPr>
      <w:bookmarkStart w:id="237" w:name="_Toc63019110"/>
      <w:r w:rsidRPr="003F587D">
        <w:t>NASA-Log File Graphs</w:t>
      </w:r>
      <w:bookmarkEnd w:id="237"/>
    </w:p>
    <w:p w14:paraId="10F4BE60" w14:textId="02539ED5" w:rsidR="008E78F9" w:rsidRDefault="008E78F9" w:rsidP="008E78F9">
      <w:pPr>
        <w:pStyle w:val="Heading3"/>
      </w:pPr>
      <w:bookmarkStart w:id="238" w:name="_Toc63019111"/>
      <w:r>
        <w:rPr>
          <w:lang w:val="en-IL"/>
        </w:rPr>
        <w:t>CDF of Runtimes time</w:t>
      </w:r>
      <w:r>
        <w:t xml:space="preserve"> – All users</w:t>
      </w:r>
      <w:bookmarkEnd w:id="238"/>
    </w:p>
    <w:p w14:paraId="147FED97" w14:textId="5EDF5341" w:rsidR="008E78F9" w:rsidRPr="008E78F9" w:rsidRDefault="00751FB1" w:rsidP="008E78F9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B8C9AF9" wp14:editId="3172D345">
                <wp:simplePos x="0" y="0"/>
                <wp:positionH relativeFrom="column">
                  <wp:posOffset>-194349</wp:posOffset>
                </wp:positionH>
                <wp:positionV relativeFrom="paragraph">
                  <wp:posOffset>7025756</wp:posOffset>
                </wp:positionV>
                <wp:extent cx="5104765" cy="635"/>
                <wp:effectExtent l="0" t="0" r="635" b="12065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7798A" w14:textId="16E93EFD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C9AF9" id="Text Box 85" o:spid="_x0000_s1042" type="#_x0000_t202" style="position:absolute;margin-left:-15.3pt;margin-top:553.2pt;width:401.9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" stroked="f">
                <v:textbox style="mso-fit-shape-to-text:t" inset="0,0,0,0">
                  <w:txbxContent>
                    <w:p w14:paraId="3587798A" w14:textId="16E93EFD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4EA5A94" wp14:editId="1D1FD536">
                <wp:simplePos x="0" y="0"/>
                <wp:positionH relativeFrom="column">
                  <wp:posOffset>-259663</wp:posOffset>
                </wp:positionH>
                <wp:positionV relativeFrom="paragraph">
                  <wp:posOffset>3069836</wp:posOffset>
                </wp:positionV>
                <wp:extent cx="5104765" cy="635"/>
                <wp:effectExtent l="0" t="0" r="635" b="12065"/>
                <wp:wrapTopAndBottom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D489CD" w14:textId="01D02D0C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A5A94" id="Text Box 84" o:spid="_x0000_s1043" type="#_x0000_t202" style="position:absolute;margin-left:-20.45pt;margin-top:241.7pt;width:401.9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" stroked="f">
                <v:textbox style="mso-fit-shape-to-text:t" inset="0,0,0,0">
                  <w:txbxContent>
                    <w:p w14:paraId="03D489CD" w14:textId="01D02D0C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3296" behindDoc="0" locked="0" layoutInCell="1" allowOverlap="1" wp14:anchorId="156C098D" wp14:editId="6943359B">
            <wp:simplePos x="0" y="0"/>
            <wp:positionH relativeFrom="margin">
              <wp:posOffset>-487680</wp:posOffset>
            </wp:positionH>
            <wp:positionV relativeFrom="paragraph">
              <wp:posOffset>187960</wp:posOffset>
            </wp:positionV>
            <wp:extent cx="6572885" cy="2882900"/>
            <wp:effectExtent l="0" t="0" r="5715" b="0"/>
            <wp:wrapTopAndBottom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A7C5F" w14:textId="214AC138" w:rsidR="00BE3C38" w:rsidRDefault="00751FB1" w:rsidP="003F587D">
      <w:pPr>
        <w:rPr>
          <w:rtl/>
        </w:rPr>
      </w:pPr>
      <w:r w:rsidRPr="00C9607D"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42787D7A" wp14:editId="526C75F7">
            <wp:simplePos x="0" y="0"/>
            <wp:positionH relativeFrom="margin">
              <wp:posOffset>-399571</wp:posOffset>
            </wp:positionH>
            <wp:positionV relativeFrom="paragraph">
              <wp:posOffset>3268540</wp:posOffset>
            </wp:positionV>
            <wp:extent cx="6487160" cy="3495040"/>
            <wp:effectExtent l="0" t="0" r="2540" b="0"/>
            <wp:wrapTopAndBottom/>
            <wp:docPr id="46" name="Picture 46" descr="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Engineering drawing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16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20FB7" w14:textId="2F47A180" w:rsidR="008E78F9" w:rsidRDefault="00751FB1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0D3A9FA" wp14:editId="25F66BD5">
                <wp:simplePos x="0" y="0"/>
                <wp:positionH relativeFrom="column">
                  <wp:posOffset>-82382</wp:posOffset>
                </wp:positionH>
                <wp:positionV relativeFrom="paragraph">
                  <wp:posOffset>5641392</wp:posOffset>
                </wp:positionV>
                <wp:extent cx="5104765" cy="635"/>
                <wp:effectExtent l="0" t="0" r="635" b="12065"/>
                <wp:wrapTopAndBottom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112B52" w14:textId="529A9F3B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3A9FA" id="Text Box 86" o:spid="_x0000_s1044" type="#_x0000_t202" style="position:absolute;left:0;text-align:left;margin-left:-6.5pt;margin-top:444.2pt;width:401.9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" stroked="f">
                <v:textbox style="mso-fit-shape-to-text:t" inset="0,0,0,0">
                  <w:txbxContent>
                    <w:p w14:paraId="57112B52" w14:textId="529A9F3B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7392" behindDoc="0" locked="0" layoutInCell="1" allowOverlap="1" wp14:anchorId="16272BE8" wp14:editId="7993A1D1">
            <wp:simplePos x="0" y="0"/>
            <wp:positionH relativeFrom="margin">
              <wp:posOffset>-233680</wp:posOffset>
            </wp:positionH>
            <wp:positionV relativeFrom="paragraph">
              <wp:posOffset>68437</wp:posOffset>
            </wp:positionV>
            <wp:extent cx="6335395" cy="5579745"/>
            <wp:effectExtent l="0" t="0" r="1905" b="0"/>
            <wp:wrapTopAndBottom/>
            <wp:docPr id="48" name="Picture 4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hap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2B002" w14:textId="05FDCFD8" w:rsidR="008E78F9" w:rsidRDefault="008E78F9">
      <w:pPr>
        <w:bidi w:val="0"/>
        <w:spacing w:after="0" w:line="240" w:lineRule="auto"/>
        <w:jc w:val="left"/>
        <w:rPr>
          <w:rtl/>
        </w:rPr>
      </w:pPr>
    </w:p>
    <w:p w14:paraId="49243E0D" w14:textId="3B75BFB0" w:rsidR="008E78F9" w:rsidRDefault="008E78F9" w:rsidP="003F587D">
      <w:pPr>
        <w:rPr>
          <w:rtl/>
        </w:rPr>
      </w:pPr>
    </w:p>
    <w:p w14:paraId="49240953" w14:textId="77777777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52A7430" w14:textId="5D00FB56" w:rsidR="008E78F9" w:rsidRDefault="00751FB1" w:rsidP="008E78F9">
      <w:pPr>
        <w:pStyle w:val="Heading3"/>
      </w:pPr>
      <w:bookmarkStart w:id="239" w:name="_Toc63019112"/>
      <w: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8425AC5" wp14:editId="2FB3CE28">
                <wp:simplePos x="0" y="0"/>
                <wp:positionH relativeFrom="column">
                  <wp:posOffset>-167951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FACBD0" w14:textId="3C749D72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425AC5" id="Text Box 88" o:spid="_x0000_s1045" type="#_x0000_t202" style="position:absolute;left:0;text-align:left;margin-left:-13.2pt;margin-top:562.45pt;width:401.9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" stroked="f">
                <v:textbox style="mso-fit-shape-to-text:t" inset="0,0,0,0">
                  <w:txbxContent>
                    <w:p w14:paraId="37FACBD0" w14:textId="3C749D72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lang w:val="en-IL"/>
        </w:rPr>
        <w:drawing>
          <wp:anchor distT="0" distB="0" distL="114300" distR="114300" simplePos="0" relativeHeight="251711488" behindDoc="1" locked="0" layoutInCell="1" allowOverlap="1" wp14:anchorId="4DE3B36A" wp14:editId="1FF8987E">
            <wp:simplePos x="0" y="0"/>
            <wp:positionH relativeFrom="margin">
              <wp:posOffset>-513715</wp:posOffset>
            </wp:positionH>
            <wp:positionV relativeFrom="paragraph">
              <wp:posOffset>3793646</wp:posOffset>
            </wp:positionV>
            <wp:extent cx="6831965" cy="3162935"/>
            <wp:effectExtent l="0" t="0" r="635" b="0"/>
            <wp:wrapTopAndBottom/>
            <wp:docPr id="51" name="Picture 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line 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B7DBC05" wp14:editId="1EFEE9F3">
                <wp:simplePos x="0" y="0"/>
                <wp:positionH relativeFrom="column">
                  <wp:posOffset>-298579</wp:posOffset>
                </wp:positionH>
                <wp:positionV relativeFrom="paragraph">
                  <wp:posOffset>3322657</wp:posOffset>
                </wp:positionV>
                <wp:extent cx="5104765" cy="635"/>
                <wp:effectExtent l="0" t="0" r="635" b="12065"/>
                <wp:wrapTopAndBottom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C65F2F" w14:textId="7B9218C9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DBC05" id="Text Box 87" o:spid="_x0000_s1046" type="#_x0000_t202" style="position:absolute;left:0;text-align:left;margin-left:-23.5pt;margin-top:261.65pt;width:401.9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xK4MAIAAGcEAAAOAAAAZHJzL2Uyb0RvYy54bWysVMGO2jAQvVfqP1i+lwAt7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" stroked="f">
                <v:textbox style="mso-fit-shape-to-text:t" inset="0,0,0,0">
                  <w:txbxContent>
                    <w:p w14:paraId="7FC65F2F" w14:textId="7B9218C9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lang w:val="en-IL"/>
        </w:rPr>
        <w:drawing>
          <wp:anchor distT="0" distB="0" distL="114300" distR="114300" simplePos="0" relativeHeight="251709440" behindDoc="1" locked="0" layoutInCell="1" allowOverlap="1" wp14:anchorId="7C9CB4F5" wp14:editId="3461D064">
            <wp:simplePos x="0" y="0"/>
            <wp:positionH relativeFrom="column">
              <wp:posOffset>-588010</wp:posOffset>
            </wp:positionH>
            <wp:positionV relativeFrom="paragraph">
              <wp:posOffset>326390</wp:posOffset>
            </wp:positionV>
            <wp:extent cx="6828155" cy="2994660"/>
            <wp:effectExtent l="0" t="0" r="4445" b="2540"/>
            <wp:wrapTopAndBottom/>
            <wp:docPr id="49" name="Picture 4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15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>
        <w:rPr>
          <w:lang w:val="en-IL"/>
        </w:rPr>
        <w:t>CDF of Runtimes time</w:t>
      </w:r>
      <w:r w:rsidR="008E78F9">
        <w:t xml:space="preserve"> – Other users</w:t>
      </w:r>
      <w:bookmarkEnd w:id="239"/>
    </w:p>
    <w:p w14:paraId="75396025" w14:textId="6BF56C0B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0412BE18" w14:textId="2BEE247E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0194E93C" w14:textId="48C450E1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2E5F966A" w14:textId="241A3B2C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1D5CD895" w14:textId="26B8FBD4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21A1BCA0" w14:textId="52A580CB" w:rsidR="008E78F9" w:rsidRDefault="00751FB1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604349" wp14:editId="27846040">
                <wp:simplePos x="0" y="0"/>
                <wp:positionH relativeFrom="column">
                  <wp:posOffset>-270587</wp:posOffset>
                </wp:positionH>
                <wp:positionV relativeFrom="paragraph">
                  <wp:posOffset>5059032</wp:posOffset>
                </wp:positionV>
                <wp:extent cx="5104765" cy="635"/>
                <wp:effectExtent l="0" t="0" r="635" b="12065"/>
                <wp:wrapTopAndBottom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3E7F9D" w14:textId="7945F745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604349" id="Text Box 89" o:spid="_x0000_s1047" type="#_x0000_t202" style="position:absolute;margin-left:-21.3pt;margin-top:398.35pt;width:401.9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ivRMAIAAGc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" stroked="f">
                <v:textbox style="mso-fit-shape-to-text:t" inset="0,0,0,0">
                  <w:txbxContent>
                    <w:p w14:paraId="773E7F9D" w14:textId="7945F745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28"/>
          <w:szCs w:val="28"/>
          <w:lang w:val="en-IL"/>
        </w:rPr>
        <w:drawing>
          <wp:anchor distT="0" distB="0" distL="114300" distR="114300" simplePos="0" relativeHeight="251712512" behindDoc="0" locked="0" layoutInCell="1" allowOverlap="1" wp14:anchorId="6FE85991" wp14:editId="1C6D3B83">
            <wp:simplePos x="0" y="0"/>
            <wp:positionH relativeFrom="column">
              <wp:posOffset>-475719</wp:posOffset>
            </wp:positionH>
            <wp:positionV relativeFrom="paragraph">
              <wp:posOffset>376</wp:posOffset>
            </wp:positionV>
            <wp:extent cx="6624320" cy="4883785"/>
            <wp:effectExtent l="0" t="0" r="5080" b="5715"/>
            <wp:wrapTopAndBottom/>
            <wp:docPr id="50" name="Picture 50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hape, polyg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FBB9F8" w14:textId="023D3014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6B9EFCC5" w14:textId="02996ADE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2A91430A" w14:textId="104BD22D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36F9102D" w14:textId="4A987736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511E58A7" w14:textId="77777777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5752605F" w14:textId="023C6474" w:rsidR="008E78F9" w:rsidRDefault="00751FB1" w:rsidP="008E78F9">
      <w:pPr>
        <w:pStyle w:val="Heading3"/>
        <w:bidi/>
      </w:pPr>
      <w:bookmarkStart w:id="240" w:name="_Toc63019113"/>
      <w: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6905AA" wp14:editId="2590D646">
                <wp:simplePos x="0" y="0"/>
                <wp:positionH relativeFrom="column">
                  <wp:posOffset>-317241</wp:posOffset>
                </wp:positionH>
                <wp:positionV relativeFrom="paragraph">
                  <wp:posOffset>7020664</wp:posOffset>
                </wp:positionV>
                <wp:extent cx="5104765" cy="635"/>
                <wp:effectExtent l="0" t="0" r="635" b="12065"/>
                <wp:wrapTopAndBottom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E471C1" w14:textId="5BF90FF0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6905AA" id="Text Box 91" o:spid="_x0000_s1048" type="#_x0000_t202" style="position:absolute;left:0;text-align:left;margin-left:-25pt;margin-top:552.8pt;width:401.95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" stroked="f">
                <v:textbox style="mso-fit-shape-to-text:t" inset="0,0,0,0">
                  <w:txbxContent>
                    <w:p w14:paraId="42E471C1" w14:textId="5BF90FF0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7950DBD" wp14:editId="4079126C">
                <wp:simplePos x="0" y="0"/>
                <wp:positionH relativeFrom="column">
                  <wp:posOffset>-241002</wp:posOffset>
                </wp:positionH>
                <wp:positionV relativeFrom="paragraph">
                  <wp:posOffset>3292086</wp:posOffset>
                </wp:positionV>
                <wp:extent cx="5104765" cy="635"/>
                <wp:effectExtent l="0" t="0" r="635" b="12065"/>
                <wp:wrapTopAndBottom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EE41A5" w14:textId="0A2EDD17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950DBD" id="Text Box 90" o:spid="_x0000_s1049" type="#_x0000_t202" style="position:absolute;left:0;text-align:left;margin-left:-19pt;margin-top:259.2pt;width:401.95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" stroked="f">
                <v:textbox style="mso-fit-shape-to-text:t" inset="0,0,0,0">
                  <w:txbxContent>
                    <w:p w14:paraId="48EE41A5" w14:textId="0A2EDD17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lang w:val="en-IL"/>
        </w:rPr>
        <w:drawing>
          <wp:anchor distT="0" distB="0" distL="114300" distR="114300" simplePos="0" relativeHeight="251714560" behindDoc="1" locked="0" layoutInCell="1" allowOverlap="1" wp14:anchorId="10EB014D" wp14:editId="7FC48EA6">
            <wp:simplePos x="0" y="0"/>
            <wp:positionH relativeFrom="margin">
              <wp:posOffset>-494665</wp:posOffset>
            </wp:positionH>
            <wp:positionV relativeFrom="paragraph">
              <wp:posOffset>372745</wp:posOffset>
            </wp:positionV>
            <wp:extent cx="6615430" cy="2901315"/>
            <wp:effectExtent l="0" t="0" r="1270" b="0"/>
            <wp:wrapTopAndBottom/>
            <wp:docPr id="52" name="Picture 5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char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543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>
        <w:rPr>
          <w:lang w:val="en-IL"/>
        </w:rPr>
        <w:t>CDF of Runtimes time</w:t>
      </w:r>
      <w:r w:rsidR="008E78F9">
        <w:t xml:space="preserve"> – </w:t>
      </w:r>
      <w:r w:rsidR="008E78F9">
        <w:rPr>
          <w:rFonts w:hint="cs"/>
        </w:rPr>
        <w:t>S</w:t>
      </w:r>
      <w:r w:rsidR="008E78F9">
        <w:t>pecial users</w:t>
      </w:r>
      <w:bookmarkEnd w:id="240"/>
    </w:p>
    <w:p w14:paraId="6BBDBD71" w14:textId="307B143D" w:rsidR="008E78F9" w:rsidRPr="008E78F9" w:rsidRDefault="00751FB1" w:rsidP="008E78F9">
      <w:pPr>
        <w:rPr>
          <w:rtl/>
        </w:rPr>
      </w:pPr>
      <w:r>
        <w:rPr>
          <w:rFonts w:cstheme="minorHAnsi"/>
          <w:b/>
          <w:bCs/>
          <w:noProof/>
          <w:sz w:val="28"/>
          <w:szCs w:val="28"/>
          <w:lang w:val="en-IL"/>
        </w:rPr>
        <w:drawing>
          <wp:anchor distT="0" distB="0" distL="114300" distR="114300" simplePos="0" relativeHeight="251716608" behindDoc="1" locked="0" layoutInCell="1" allowOverlap="1" wp14:anchorId="447326B2" wp14:editId="32A17935">
            <wp:simplePos x="0" y="0"/>
            <wp:positionH relativeFrom="margin">
              <wp:posOffset>-494030</wp:posOffset>
            </wp:positionH>
            <wp:positionV relativeFrom="paragraph">
              <wp:posOffset>3433303</wp:posOffset>
            </wp:positionV>
            <wp:extent cx="6690360" cy="3097530"/>
            <wp:effectExtent l="0" t="0" r="2540" b="1270"/>
            <wp:wrapTopAndBottom/>
            <wp:docPr id="54" name="Picture 54" descr="A picture containing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line 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36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E0BDEF" w14:textId="036A644D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6BD777C" w14:textId="594B7E62" w:rsidR="008E78F9" w:rsidRDefault="00751FB1" w:rsidP="00257E34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E3D3849" wp14:editId="77B3A651">
                <wp:simplePos x="0" y="0"/>
                <wp:positionH relativeFrom="column">
                  <wp:posOffset>38916</wp:posOffset>
                </wp:positionH>
                <wp:positionV relativeFrom="paragraph">
                  <wp:posOffset>4728172</wp:posOffset>
                </wp:positionV>
                <wp:extent cx="5104765" cy="635"/>
                <wp:effectExtent l="0" t="0" r="635" b="12065"/>
                <wp:wrapTopAndBottom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F9D099" w14:textId="646757BB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D3849" id="Text Box 92" o:spid="_x0000_s1050" type="#_x0000_t202" style="position:absolute;left:0;text-align:left;margin-left:3.05pt;margin-top:372.3pt;width:401.9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9LpMQIAAGcEAAAOAAAAZHJzL2Uyb0RvYy54bWysVMFu2zAMvQ/YPwi6L06yJtu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" stroked="f">
                <v:textbox style="mso-fit-shape-to-text:t" inset="0,0,0,0">
                  <w:txbxContent>
                    <w:p w14:paraId="36F9D099" w14:textId="646757BB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noProof/>
          <w:sz w:val="28"/>
          <w:szCs w:val="28"/>
          <w:lang w:val="en-IL"/>
        </w:rPr>
        <w:drawing>
          <wp:anchor distT="0" distB="0" distL="114300" distR="114300" simplePos="0" relativeHeight="251717632" behindDoc="0" locked="0" layoutInCell="1" allowOverlap="1" wp14:anchorId="5498968F" wp14:editId="420056E1">
            <wp:simplePos x="0" y="0"/>
            <wp:positionH relativeFrom="column">
              <wp:posOffset>-308092</wp:posOffset>
            </wp:positionH>
            <wp:positionV relativeFrom="paragraph">
              <wp:posOffset>0</wp:posOffset>
            </wp:positionV>
            <wp:extent cx="6242050" cy="4601845"/>
            <wp:effectExtent l="0" t="0" r="6350" b="0"/>
            <wp:wrapTopAndBottom/>
            <wp:docPr id="53" name="Picture 53" descr="Shape, arrow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, arrow, polyg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FAB1A" w14:textId="0BF1E0D8" w:rsidR="008E78F9" w:rsidRDefault="008E78F9" w:rsidP="003F587D">
      <w:pPr>
        <w:pStyle w:val="Heading1"/>
        <w:rPr>
          <w:rtl/>
        </w:rPr>
      </w:pPr>
    </w:p>
    <w:p w14:paraId="5A0ABE2D" w14:textId="3EDF76BC" w:rsidR="008E78F9" w:rsidRDefault="008E78F9" w:rsidP="003F587D">
      <w:pPr>
        <w:pStyle w:val="Heading1"/>
        <w:rPr>
          <w:rtl/>
        </w:rPr>
      </w:pPr>
    </w:p>
    <w:p w14:paraId="3DE7588E" w14:textId="3E1C61A8" w:rsidR="008E78F9" w:rsidRDefault="008E78F9" w:rsidP="003F587D">
      <w:pPr>
        <w:pStyle w:val="Heading1"/>
        <w:rPr>
          <w:rtl/>
        </w:rPr>
      </w:pPr>
    </w:p>
    <w:p w14:paraId="1F8C77A8" w14:textId="77777777" w:rsidR="008E78F9" w:rsidRDefault="008E78F9" w:rsidP="003F587D">
      <w:pPr>
        <w:pStyle w:val="Heading1"/>
        <w:rPr>
          <w:rtl/>
        </w:rPr>
      </w:pPr>
    </w:p>
    <w:p w14:paraId="5DD34785" w14:textId="77777777" w:rsidR="008E78F9" w:rsidRDefault="008E78F9" w:rsidP="003F587D">
      <w:pPr>
        <w:pStyle w:val="Heading1"/>
        <w:rPr>
          <w:rtl/>
        </w:rPr>
      </w:pPr>
    </w:p>
    <w:p w14:paraId="75C21721" w14:textId="77777777" w:rsidR="008E78F9" w:rsidRDefault="008E78F9" w:rsidP="003F587D">
      <w:pPr>
        <w:pStyle w:val="Heading1"/>
        <w:rPr>
          <w:rtl/>
        </w:rPr>
      </w:pPr>
    </w:p>
    <w:p w14:paraId="00240DBF" w14:textId="77777777" w:rsidR="008E78F9" w:rsidRDefault="008E78F9" w:rsidP="003F587D">
      <w:pPr>
        <w:pStyle w:val="Heading1"/>
        <w:rPr>
          <w:rtl/>
        </w:rPr>
      </w:pPr>
    </w:p>
    <w:p w14:paraId="088BCBBB" w14:textId="77777777" w:rsidR="008E78F9" w:rsidRDefault="008E78F9" w:rsidP="003F587D">
      <w:pPr>
        <w:pStyle w:val="Heading1"/>
        <w:rPr>
          <w:rtl/>
        </w:rPr>
      </w:pPr>
    </w:p>
    <w:p w14:paraId="6224682D" w14:textId="77777777" w:rsidR="008E78F9" w:rsidRDefault="008E78F9" w:rsidP="003F587D">
      <w:pPr>
        <w:pStyle w:val="Heading1"/>
        <w:rPr>
          <w:rtl/>
        </w:rPr>
      </w:pPr>
    </w:p>
    <w:p w14:paraId="63EE82C7" w14:textId="77777777" w:rsidR="008E78F9" w:rsidRDefault="008E78F9" w:rsidP="003F587D">
      <w:pPr>
        <w:pStyle w:val="Heading1"/>
        <w:rPr>
          <w:rtl/>
        </w:rPr>
      </w:pPr>
    </w:p>
    <w:p w14:paraId="5A1BEF3A" w14:textId="77777777" w:rsidR="008E78F9" w:rsidRDefault="008E78F9" w:rsidP="003F587D">
      <w:pPr>
        <w:pStyle w:val="Heading1"/>
        <w:rPr>
          <w:rtl/>
        </w:rPr>
      </w:pPr>
    </w:p>
    <w:p w14:paraId="58CE980D" w14:textId="77777777" w:rsidR="008E78F9" w:rsidRDefault="008E78F9" w:rsidP="003F587D">
      <w:pPr>
        <w:pStyle w:val="Heading1"/>
        <w:rPr>
          <w:rtl/>
        </w:rPr>
      </w:pPr>
    </w:p>
    <w:p w14:paraId="4C76C01E" w14:textId="77777777" w:rsidR="008E78F9" w:rsidRDefault="008E78F9" w:rsidP="003F587D">
      <w:pPr>
        <w:pStyle w:val="Heading1"/>
        <w:rPr>
          <w:rtl/>
        </w:rPr>
      </w:pPr>
    </w:p>
    <w:p w14:paraId="6027F237" w14:textId="77777777" w:rsidR="008E78F9" w:rsidRDefault="008E78F9" w:rsidP="003F587D">
      <w:pPr>
        <w:pStyle w:val="Heading1"/>
        <w:rPr>
          <w:rtl/>
        </w:rPr>
      </w:pPr>
    </w:p>
    <w:p w14:paraId="04DFB487" w14:textId="77777777" w:rsidR="008E78F9" w:rsidRDefault="008E78F9" w:rsidP="003F587D">
      <w:pPr>
        <w:pStyle w:val="Heading1"/>
        <w:rPr>
          <w:rtl/>
        </w:rPr>
      </w:pPr>
    </w:p>
    <w:p w14:paraId="1FBA3816" w14:textId="61E65B27" w:rsidR="008E78F9" w:rsidRPr="008E78F9" w:rsidRDefault="00751FB1" w:rsidP="008E78F9">
      <w:pPr>
        <w:pStyle w:val="Heading3"/>
        <w:rPr>
          <w:rtl/>
        </w:rPr>
      </w:pPr>
      <w:bookmarkStart w:id="241" w:name="_Toc63019114"/>
      <w: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5982D11" wp14:editId="2211CD7B">
                <wp:simplePos x="0" y="0"/>
                <wp:positionH relativeFrom="column">
                  <wp:posOffset>1594</wp:posOffset>
                </wp:positionH>
                <wp:positionV relativeFrom="paragraph">
                  <wp:posOffset>7444338</wp:posOffset>
                </wp:positionV>
                <wp:extent cx="5104765" cy="635"/>
                <wp:effectExtent l="0" t="0" r="635" b="12065"/>
                <wp:wrapTopAndBottom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B8845B" w14:textId="70599575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82D11" id="Text Box 96" o:spid="_x0000_s1051" type="#_x0000_t202" style="position:absolute;left:0;text-align:left;margin-left:.15pt;margin-top:586.15pt;width:401.95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" stroked="f">
                <v:textbox style="mso-fit-shape-to-text:t" inset="0,0,0,0">
                  <w:txbxContent>
                    <w:p w14:paraId="5CB8845B" w14:textId="70599575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sz w:val="34"/>
          <w:szCs w:val="34"/>
        </w:rPr>
        <w:drawing>
          <wp:anchor distT="0" distB="0" distL="114300" distR="114300" simplePos="0" relativeHeight="251720704" behindDoc="0" locked="0" layoutInCell="1" allowOverlap="1" wp14:anchorId="2737575B" wp14:editId="2004B610">
            <wp:simplePos x="0" y="0"/>
            <wp:positionH relativeFrom="column">
              <wp:posOffset>-475615</wp:posOffset>
            </wp:positionH>
            <wp:positionV relativeFrom="paragraph">
              <wp:posOffset>3722370</wp:posOffset>
            </wp:positionV>
            <wp:extent cx="6649720" cy="3582670"/>
            <wp:effectExtent l="0" t="0" r="5080" b="0"/>
            <wp:wrapTopAndBottom/>
            <wp:docPr id="44" name="Picture 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72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BBAF95B" wp14:editId="6FC93723">
                <wp:simplePos x="0" y="0"/>
                <wp:positionH relativeFrom="column">
                  <wp:posOffset>1594</wp:posOffset>
                </wp:positionH>
                <wp:positionV relativeFrom="paragraph">
                  <wp:posOffset>3315076</wp:posOffset>
                </wp:positionV>
                <wp:extent cx="5104765" cy="635"/>
                <wp:effectExtent l="0" t="0" r="635" b="12065"/>
                <wp:wrapTopAndBottom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88A37" w14:textId="29686CDF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AF95B" id="Text Box 93" o:spid="_x0000_s1052" type="#_x0000_t202" style="position:absolute;left:0;text-align:left;margin-left:.15pt;margin-top:261.05pt;width:401.9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/pCMQIAAGcEAAAOAAAAZHJzL2Uyb0RvYy54bWysVMFu2zAMvQ/YPwi6L07SJdu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" stroked="f">
                <v:textbox style="mso-fit-shape-to-text:t" inset="0,0,0,0">
                  <w:txbxContent>
                    <w:p w14:paraId="07788A37" w14:textId="29686CDF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sz w:val="34"/>
          <w:szCs w:val="34"/>
        </w:rPr>
        <w:drawing>
          <wp:anchor distT="0" distB="0" distL="114300" distR="114300" simplePos="0" relativeHeight="251719680" behindDoc="0" locked="0" layoutInCell="1" allowOverlap="1" wp14:anchorId="54D8A6A3" wp14:editId="155523D1">
            <wp:simplePos x="0" y="0"/>
            <wp:positionH relativeFrom="margin">
              <wp:posOffset>-420370</wp:posOffset>
            </wp:positionH>
            <wp:positionV relativeFrom="paragraph">
              <wp:posOffset>320675</wp:posOffset>
            </wp:positionV>
            <wp:extent cx="6594475" cy="2882900"/>
            <wp:effectExtent l="0" t="0" r="0" b="0"/>
            <wp:wrapTopAndBottom/>
            <wp:docPr id="42" name="Picture 4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histo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 w:rsidRPr="008E78F9">
        <w:t>CDF of Interarrival time</w:t>
      </w:r>
      <w:bookmarkEnd w:id="241"/>
    </w:p>
    <w:p w14:paraId="3DCA43DE" w14:textId="145C70ED" w:rsidR="008E78F9" w:rsidRDefault="008E78F9" w:rsidP="003F587D">
      <w:pPr>
        <w:pStyle w:val="Heading1"/>
        <w:rPr>
          <w:rtl/>
        </w:rPr>
      </w:pPr>
    </w:p>
    <w:p w14:paraId="278BC5BC" w14:textId="2F963B06" w:rsidR="008E78F9" w:rsidRDefault="008E78F9" w:rsidP="003F587D">
      <w:pPr>
        <w:pStyle w:val="Heading1"/>
        <w:rPr>
          <w:rtl/>
        </w:rPr>
      </w:pPr>
    </w:p>
    <w:p w14:paraId="43F59A76" w14:textId="2AD5BB38" w:rsidR="008E78F9" w:rsidRDefault="008E78F9" w:rsidP="003F587D">
      <w:pPr>
        <w:pStyle w:val="Heading1"/>
        <w:rPr>
          <w:rtl/>
        </w:rPr>
      </w:pPr>
    </w:p>
    <w:p w14:paraId="628C5DA8" w14:textId="2C6B4B1A" w:rsidR="008E78F9" w:rsidRDefault="00751FB1" w:rsidP="00B440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5BCCE10" wp14:editId="7E4BC431">
                <wp:simplePos x="0" y="0"/>
                <wp:positionH relativeFrom="column">
                  <wp:posOffset>-54389</wp:posOffset>
                </wp:positionH>
                <wp:positionV relativeFrom="paragraph">
                  <wp:posOffset>5788077</wp:posOffset>
                </wp:positionV>
                <wp:extent cx="5104765" cy="635"/>
                <wp:effectExtent l="0" t="0" r="635" b="12065"/>
                <wp:wrapTopAndBottom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2AEA4" w14:textId="2B2CE9D5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CCE10" id="Text Box 97" o:spid="_x0000_s1053" type="#_x0000_t202" style="position:absolute;left:0;text-align:left;margin-left:-4.3pt;margin-top:455.75pt;width:401.9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rtUMAIAAGc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" stroked="f">
                <v:textbox style="mso-fit-shape-to-text:t" inset="0,0,0,0">
                  <w:txbxContent>
                    <w:p w14:paraId="38F2AEA4" w14:textId="2B2CE9D5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22752" behindDoc="0" locked="0" layoutInCell="1" allowOverlap="1" wp14:anchorId="4273D47F" wp14:editId="3BB27FA4">
            <wp:simplePos x="0" y="0"/>
            <wp:positionH relativeFrom="margin">
              <wp:posOffset>-279996</wp:posOffset>
            </wp:positionH>
            <wp:positionV relativeFrom="paragraph">
              <wp:posOffset>154383</wp:posOffset>
            </wp:positionV>
            <wp:extent cx="6316345" cy="5563235"/>
            <wp:effectExtent l="0" t="0" r="0" b="0"/>
            <wp:wrapTopAndBottom/>
            <wp:docPr id="43" name="Picture 4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hap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345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AC4C0" w14:textId="652DE306" w:rsidR="008E78F9" w:rsidRDefault="008E78F9" w:rsidP="003F587D">
      <w:pPr>
        <w:pStyle w:val="Heading1"/>
      </w:pPr>
    </w:p>
    <w:p w14:paraId="48BDCDC8" w14:textId="4B61C83A" w:rsidR="008E78F9" w:rsidRDefault="008E78F9" w:rsidP="008E78F9"/>
    <w:p w14:paraId="0801F8BD" w14:textId="79E31004" w:rsidR="008E78F9" w:rsidRPr="008E78F9" w:rsidRDefault="008E78F9" w:rsidP="008E78F9"/>
    <w:p w14:paraId="06118647" w14:textId="77777777" w:rsidR="008E78F9" w:rsidRDefault="008E78F9" w:rsidP="003F587D">
      <w:pPr>
        <w:pStyle w:val="Heading1"/>
      </w:pPr>
    </w:p>
    <w:p w14:paraId="1811EF65" w14:textId="77777777" w:rsidR="008E78F9" w:rsidRDefault="008E78F9" w:rsidP="003F587D">
      <w:pPr>
        <w:pStyle w:val="Heading1"/>
      </w:pPr>
    </w:p>
    <w:p w14:paraId="0CC04E2C" w14:textId="7067A7FC" w:rsidR="008E78F9" w:rsidRDefault="008E78F9" w:rsidP="003F587D">
      <w:pPr>
        <w:pStyle w:val="Heading1"/>
      </w:pPr>
    </w:p>
    <w:p w14:paraId="53A46BC0" w14:textId="65C692AB" w:rsidR="008E78F9" w:rsidRDefault="008E78F9" w:rsidP="008E78F9"/>
    <w:p w14:paraId="0DF595DF" w14:textId="21834722" w:rsidR="008E78F9" w:rsidRDefault="008E78F9" w:rsidP="008E78F9"/>
    <w:p w14:paraId="730B7D7F" w14:textId="1ADA6F2B" w:rsidR="008E78F9" w:rsidRDefault="008E78F9" w:rsidP="008E78F9"/>
    <w:p w14:paraId="35051281" w14:textId="4D0E71BD" w:rsidR="008E78F9" w:rsidRDefault="008E78F9" w:rsidP="008E78F9">
      <w:pPr>
        <w:pStyle w:val="Heading2"/>
      </w:pPr>
      <w:bookmarkStart w:id="242" w:name="_Toc63019115"/>
      <w:r w:rsidRPr="00D909C1">
        <w:lastRenderedPageBreak/>
        <w:t>MATLAB-Log File Graphs</w:t>
      </w:r>
      <w:bookmarkEnd w:id="242"/>
    </w:p>
    <w:p w14:paraId="3E2E2C50" w14:textId="5D43DD08" w:rsidR="008E78F9" w:rsidRPr="008E78F9" w:rsidRDefault="00751FB1" w:rsidP="008E78F9">
      <w:pPr>
        <w:pStyle w:val="Heading3"/>
        <w:bidi/>
      </w:pPr>
      <w:bookmarkStart w:id="243" w:name="_Toc63019116"/>
      <w: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346CD55" wp14:editId="49D78986">
                <wp:simplePos x="0" y="0"/>
                <wp:positionH relativeFrom="column">
                  <wp:posOffset>-119704</wp:posOffset>
                </wp:positionH>
                <wp:positionV relativeFrom="paragraph">
                  <wp:posOffset>3385470</wp:posOffset>
                </wp:positionV>
                <wp:extent cx="5104765" cy="635"/>
                <wp:effectExtent l="0" t="0" r="635" b="12065"/>
                <wp:wrapTopAndBottom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355724" w14:textId="32C9343F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6CD55" id="Text Box 98" o:spid="_x0000_s1054" type="#_x0000_t202" style="position:absolute;left:0;text-align:left;margin-left:-9.45pt;margin-top:266.55pt;width:401.95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" stroked="f">
                <v:textbox style="mso-fit-shape-to-text:t" inset="0,0,0,0">
                  <w:txbxContent>
                    <w:p w14:paraId="7D355724" w14:textId="32C9343F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lang w:val="en-IL"/>
        </w:rPr>
        <w:drawing>
          <wp:anchor distT="0" distB="0" distL="114300" distR="114300" simplePos="0" relativeHeight="251723776" behindDoc="0" locked="0" layoutInCell="1" allowOverlap="1" wp14:anchorId="4742F182" wp14:editId="6CC3B670">
            <wp:simplePos x="0" y="0"/>
            <wp:positionH relativeFrom="column">
              <wp:posOffset>-532001</wp:posOffset>
            </wp:positionH>
            <wp:positionV relativeFrom="paragraph">
              <wp:posOffset>410210</wp:posOffset>
            </wp:positionV>
            <wp:extent cx="6807835" cy="2976245"/>
            <wp:effectExtent l="0" t="0" r="0" b="0"/>
            <wp:wrapTopAndBottom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rPr>
          <w:lang w:val="en-IL"/>
        </w:rPr>
        <w:t>CDF of Runtimes</w:t>
      </w:r>
      <w:bookmarkEnd w:id="243"/>
    </w:p>
    <w:p w14:paraId="48E78C2D" w14:textId="4ABEF5A8" w:rsidR="008E78F9" w:rsidRPr="00751FB1" w:rsidRDefault="00751FB1" w:rsidP="008E78F9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87733D6" wp14:editId="2B3AE1F2">
                <wp:simplePos x="0" y="0"/>
                <wp:positionH relativeFrom="column">
                  <wp:posOffset>-213010</wp:posOffset>
                </wp:positionH>
                <wp:positionV relativeFrom="paragraph">
                  <wp:posOffset>7023580</wp:posOffset>
                </wp:positionV>
                <wp:extent cx="5104765" cy="635"/>
                <wp:effectExtent l="0" t="0" r="635" b="12065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01DDE9" w14:textId="1AE3197B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733D6" id="Text Box 99" o:spid="_x0000_s1055" type="#_x0000_t202" style="position:absolute;left:0;text-align:left;margin-left:-16.75pt;margin-top:553.05pt;width:401.9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" stroked="f">
                <v:textbox style="mso-fit-shape-to-text:t" inset="0,0,0,0">
                  <w:txbxContent>
                    <w:p w14:paraId="4B01DDE9" w14:textId="1AE3197B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  <w:lang w:val="en-IL"/>
        </w:rPr>
        <w:drawing>
          <wp:anchor distT="0" distB="0" distL="114300" distR="114300" simplePos="0" relativeHeight="251724800" behindDoc="0" locked="0" layoutInCell="1" allowOverlap="1" wp14:anchorId="6696D090" wp14:editId="0CFAD31D">
            <wp:simplePos x="0" y="0"/>
            <wp:positionH relativeFrom="column">
              <wp:posOffset>-527387</wp:posOffset>
            </wp:positionH>
            <wp:positionV relativeFrom="paragraph">
              <wp:posOffset>3691139</wp:posOffset>
            </wp:positionV>
            <wp:extent cx="6852285" cy="3171825"/>
            <wp:effectExtent l="0" t="0" r="5715" b="3175"/>
            <wp:wrapTopAndBottom/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F8164" w14:textId="5D84CD25" w:rsidR="008E78F9" w:rsidRDefault="008E78F9" w:rsidP="003F587D">
      <w:pPr>
        <w:pStyle w:val="Heading1"/>
      </w:pPr>
    </w:p>
    <w:p w14:paraId="4BEB0C29" w14:textId="0A8880AF" w:rsidR="008E78F9" w:rsidRDefault="008E78F9" w:rsidP="003F587D">
      <w:pPr>
        <w:pStyle w:val="Heading1"/>
      </w:pPr>
    </w:p>
    <w:p w14:paraId="47B4FDBB" w14:textId="0576B8F7" w:rsidR="008E78F9" w:rsidRDefault="008E78F9" w:rsidP="008E78F9"/>
    <w:p w14:paraId="36A2A0E4" w14:textId="0A8213D9" w:rsidR="008E78F9" w:rsidRDefault="00751FB1" w:rsidP="008E78F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7FCC151" wp14:editId="0D81BCFB">
                <wp:simplePos x="0" y="0"/>
                <wp:positionH relativeFrom="column">
                  <wp:posOffset>-203679</wp:posOffset>
                </wp:positionH>
                <wp:positionV relativeFrom="paragraph">
                  <wp:posOffset>4807196</wp:posOffset>
                </wp:positionV>
                <wp:extent cx="5104765" cy="635"/>
                <wp:effectExtent l="0" t="0" r="635" b="12065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36092C" w14:textId="3B4017E4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CC151" id="Text Box 100" o:spid="_x0000_s1056" type="#_x0000_t202" style="position:absolute;left:0;text-align:left;margin-left:-16.05pt;margin-top:378.5pt;width:401.9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" stroked="f">
                <v:textbox style="mso-fit-shape-to-text:t" inset="0,0,0,0">
                  <w:txbxContent>
                    <w:p w14:paraId="3936092C" w14:textId="3B4017E4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  <w:lang w:val="en-IL"/>
        </w:rPr>
        <w:drawing>
          <wp:anchor distT="0" distB="0" distL="114300" distR="114300" simplePos="0" relativeHeight="251726848" behindDoc="0" locked="0" layoutInCell="1" allowOverlap="1" wp14:anchorId="6973A6EE" wp14:editId="453B9A90">
            <wp:simplePos x="0" y="0"/>
            <wp:positionH relativeFrom="margin">
              <wp:posOffset>-429558</wp:posOffset>
            </wp:positionH>
            <wp:positionV relativeFrom="paragraph">
              <wp:posOffset>130</wp:posOffset>
            </wp:positionV>
            <wp:extent cx="6577965" cy="4629785"/>
            <wp:effectExtent l="0" t="0" r="635" b="5715"/>
            <wp:wrapTopAndBottom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5BCAF" w14:textId="0BC7C94C" w:rsidR="008E78F9" w:rsidRDefault="008E78F9" w:rsidP="008E78F9"/>
    <w:p w14:paraId="3810170D" w14:textId="47CF92D9" w:rsidR="008E78F9" w:rsidRDefault="008E78F9" w:rsidP="008E78F9"/>
    <w:p w14:paraId="2FBB18BF" w14:textId="4EA8D650" w:rsidR="008E78F9" w:rsidRDefault="008E78F9" w:rsidP="008E78F9"/>
    <w:p w14:paraId="2078B540" w14:textId="79311CB3" w:rsidR="008E78F9" w:rsidRDefault="008E78F9" w:rsidP="008E78F9"/>
    <w:p w14:paraId="6C2705F9" w14:textId="6FD9DC2B" w:rsidR="008E78F9" w:rsidRDefault="008E78F9" w:rsidP="008E78F9"/>
    <w:p w14:paraId="13E03FC8" w14:textId="1CFB8D56" w:rsidR="008E78F9" w:rsidRDefault="008E78F9" w:rsidP="008E78F9"/>
    <w:p w14:paraId="7969E020" w14:textId="6DC81B31" w:rsidR="008E78F9" w:rsidRDefault="008E78F9" w:rsidP="008E78F9"/>
    <w:p w14:paraId="30C81279" w14:textId="0679868D" w:rsidR="008E78F9" w:rsidRDefault="008E78F9" w:rsidP="008E78F9"/>
    <w:p w14:paraId="7F2B737C" w14:textId="40FA58F4" w:rsidR="008E78F9" w:rsidRDefault="008E78F9" w:rsidP="008E78F9"/>
    <w:p w14:paraId="5F335AAF" w14:textId="502AE7CE" w:rsidR="008E78F9" w:rsidRDefault="008E78F9" w:rsidP="008E78F9"/>
    <w:p w14:paraId="72CD591B" w14:textId="4AE05459" w:rsidR="008E78F9" w:rsidRDefault="008E78F9" w:rsidP="008E78F9"/>
    <w:p w14:paraId="1B10B7C5" w14:textId="0F836209" w:rsidR="008E78F9" w:rsidRDefault="00751FB1" w:rsidP="008E78F9">
      <w:pPr>
        <w:pStyle w:val="Heading3"/>
        <w:bidi/>
      </w:pPr>
      <w:bookmarkStart w:id="244" w:name="_Toc63019117"/>
      <w: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C60DA3E" wp14:editId="1AA554B1">
                <wp:simplePos x="0" y="0"/>
                <wp:positionH relativeFrom="column">
                  <wp:posOffset>-129034</wp:posOffset>
                </wp:positionH>
                <wp:positionV relativeFrom="paragraph">
                  <wp:posOffset>7524491</wp:posOffset>
                </wp:positionV>
                <wp:extent cx="5104765" cy="635"/>
                <wp:effectExtent l="0" t="0" r="635" b="12065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79C42D" w14:textId="090D040E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0DA3E" id="Text Box 102" o:spid="_x0000_s1057" type="#_x0000_t202" style="position:absolute;left:0;text-align:left;margin-left:-10.15pt;margin-top:592.5pt;width:401.9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" stroked="f">
                <v:textbox style="mso-fit-shape-to-text:t" inset="0,0,0,0">
                  <w:txbxContent>
                    <w:p w14:paraId="1F79C42D" w14:textId="090D040E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2604B05" wp14:editId="53AEBDA0">
                <wp:simplePos x="0" y="0"/>
                <wp:positionH relativeFrom="column">
                  <wp:posOffset>-213010</wp:posOffset>
                </wp:positionH>
                <wp:positionV relativeFrom="paragraph">
                  <wp:posOffset>3348018</wp:posOffset>
                </wp:positionV>
                <wp:extent cx="5104765" cy="635"/>
                <wp:effectExtent l="0" t="0" r="635" b="12065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75E26D" w14:textId="597CB006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04B05" id="Text Box 101" o:spid="_x0000_s1058" type="#_x0000_t202" style="position:absolute;left:0;text-align:left;margin-left:-16.75pt;margin-top:263.6pt;width:401.95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" stroked="f">
                <v:textbox style="mso-fit-shape-to-text:t" inset="0,0,0,0">
                  <w:txbxContent>
                    <w:p w14:paraId="6F75E26D" w14:textId="597CB006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lang w:val="en-IL"/>
        </w:rPr>
        <w:drawing>
          <wp:anchor distT="0" distB="0" distL="114300" distR="114300" simplePos="0" relativeHeight="251727872" behindDoc="0" locked="0" layoutInCell="1" allowOverlap="1" wp14:anchorId="6AF70957" wp14:editId="71AD8D39">
            <wp:simplePos x="0" y="0"/>
            <wp:positionH relativeFrom="column">
              <wp:posOffset>-541655</wp:posOffset>
            </wp:positionH>
            <wp:positionV relativeFrom="paragraph">
              <wp:posOffset>335280</wp:posOffset>
            </wp:positionV>
            <wp:extent cx="6792595" cy="2969260"/>
            <wp:effectExtent l="0" t="0" r="1905" b="2540"/>
            <wp:wrapTopAndBottom/>
            <wp:docPr id="39" name="Picture 3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histo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59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rPr>
          <w:lang w:val="en-IL"/>
        </w:rPr>
        <w:t>CDF of Interarrival time</w:t>
      </w:r>
      <w:bookmarkEnd w:id="244"/>
    </w:p>
    <w:p w14:paraId="4AF4F730" w14:textId="543BCE78" w:rsidR="008E78F9" w:rsidRPr="008E78F9" w:rsidRDefault="00751FB1" w:rsidP="008E78F9">
      <w:r>
        <w:rPr>
          <w:rFonts w:cstheme="minorHAnsi"/>
          <w:b/>
          <w:bCs/>
          <w:i/>
          <w:iCs/>
          <w:noProof/>
          <w:sz w:val="28"/>
          <w:szCs w:val="28"/>
          <w:lang w:val="en-IL"/>
        </w:rPr>
        <w:drawing>
          <wp:anchor distT="0" distB="0" distL="114300" distR="114300" simplePos="0" relativeHeight="251728896" behindDoc="0" locked="0" layoutInCell="1" allowOverlap="1" wp14:anchorId="1B434D0D" wp14:editId="2A0FA557">
            <wp:simplePos x="0" y="0"/>
            <wp:positionH relativeFrom="column">
              <wp:posOffset>-541655</wp:posOffset>
            </wp:positionH>
            <wp:positionV relativeFrom="paragraph">
              <wp:posOffset>3321219</wp:posOffset>
            </wp:positionV>
            <wp:extent cx="6885940" cy="3709670"/>
            <wp:effectExtent l="0" t="0" r="0" b="0"/>
            <wp:wrapTopAndBottom/>
            <wp:docPr id="41" name="Picture 4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bar char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594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2328E" w14:textId="052F0DB4" w:rsidR="008E78F9" w:rsidRDefault="008E78F9" w:rsidP="003F587D">
      <w:pPr>
        <w:pStyle w:val="Heading1"/>
      </w:pPr>
    </w:p>
    <w:p w14:paraId="0ACE138D" w14:textId="1ED0CB83" w:rsidR="008E78F9" w:rsidRDefault="008E78F9" w:rsidP="008E78F9"/>
    <w:p w14:paraId="4B1C1869" w14:textId="5810C90F" w:rsidR="008E78F9" w:rsidRDefault="00751FB1" w:rsidP="008E78F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E4F0DCE" wp14:editId="3546C828">
                <wp:simplePos x="0" y="0"/>
                <wp:positionH relativeFrom="column">
                  <wp:posOffset>-35728</wp:posOffset>
                </wp:positionH>
                <wp:positionV relativeFrom="paragraph">
                  <wp:posOffset>4759234</wp:posOffset>
                </wp:positionV>
                <wp:extent cx="5104765" cy="635"/>
                <wp:effectExtent l="0" t="0" r="635" b="12065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614056" w14:textId="16FE1A8B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F0DCE" id="Text Box 103" o:spid="_x0000_s1059" type="#_x0000_t202" style="position:absolute;left:0;text-align:left;margin-left:-2.8pt;margin-top:374.75pt;width:401.95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" stroked="f">
                <v:textbox style="mso-fit-shape-to-text:t" inset="0,0,0,0">
                  <w:txbxContent>
                    <w:p w14:paraId="53614056" w14:textId="16FE1A8B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noProof/>
          <w:sz w:val="28"/>
          <w:szCs w:val="28"/>
          <w:lang w:val="en-IL"/>
        </w:rPr>
        <w:drawing>
          <wp:anchor distT="0" distB="0" distL="114300" distR="114300" simplePos="0" relativeHeight="251730944" behindDoc="0" locked="0" layoutInCell="1" allowOverlap="1" wp14:anchorId="6996CB63" wp14:editId="7779804B">
            <wp:simplePos x="0" y="0"/>
            <wp:positionH relativeFrom="column">
              <wp:posOffset>-401242</wp:posOffset>
            </wp:positionH>
            <wp:positionV relativeFrom="paragraph">
              <wp:posOffset>531</wp:posOffset>
            </wp:positionV>
            <wp:extent cx="6586855" cy="4550410"/>
            <wp:effectExtent l="0" t="0" r="4445" b="0"/>
            <wp:wrapTopAndBottom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6855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3D8E1" w14:textId="4D29CFAC" w:rsidR="008E78F9" w:rsidRPr="008E78F9" w:rsidRDefault="008E78F9" w:rsidP="008E78F9"/>
    <w:p w14:paraId="6AEEF23D" w14:textId="77777777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1CBF0817" w14:textId="3E54BCD9" w:rsidR="00751FB1" w:rsidRDefault="00BE3C38" w:rsidP="00751FB1">
      <w:pPr>
        <w:pStyle w:val="Heading1"/>
        <w:rPr>
          <w:rtl/>
        </w:rPr>
      </w:pPr>
      <w:bookmarkStart w:id="245" w:name="_Toc63019118"/>
      <w:r>
        <w:rPr>
          <w:rFonts w:hint="cs"/>
          <w:rtl/>
        </w:rPr>
        <w:lastRenderedPageBreak/>
        <w:t xml:space="preserve">שלב 5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התפלגות </w:t>
      </w:r>
      <w:r>
        <w:t>Zipf</w:t>
      </w:r>
      <w:bookmarkEnd w:id="245"/>
    </w:p>
    <w:p w14:paraId="2D6F06F3" w14:textId="4DE4755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נראה ש-</w:t>
      </w:r>
      <w:r>
        <w:t>figure 2-6</w:t>
      </w:r>
      <w:r>
        <w:rPr>
          <w:rFonts w:hint="cs"/>
          <w:rtl/>
        </w:rPr>
        <w:t xml:space="preserve"> (כמות 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 במערכת) יכול להיות מתואר לפי התפלגות </w:t>
      </w:r>
      <w:r>
        <w:t>Zipf</w:t>
      </w:r>
      <w:r>
        <w:rPr>
          <w:rFonts w:hint="cs"/>
          <w:rtl/>
        </w:rPr>
        <w:t>.</w:t>
      </w:r>
    </w:p>
    <w:p w14:paraId="176A5D97" w14:textId="7777777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 xml:space="preserve">בדומה לגרף </w:t>
      </w:r>
      <w:r>
        <w:t>Zipf</w:t>
      </w:r>
      <w:r>
        <w:rPr>
          <w:rFonts w:hint="cs"/>
          <w:rtl/>
        </w:rPr>
        <w:t xml:space="preserve"> של הסתברות הופעות מילים בקטע טקסט, נייצר גרף לפי אותו אופן. באמצעות גרף מספר 6 אשר מתאר לנו את כמות ה-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, נוכל למצוא את ההסתברות להופעת </w:t>
      </w:r>
      <w:r>
        <w:t>job</w:t>
      </w:r>
      <w:r>
        <w:rPr>
          <w:rFonts w:hint="cs"/>
          <w:rtl/>
        </w:rPr>
        <w:t xml:space="preserve"> של </w:t>
      </w:r>
      <w:r>
        <w:t xml:space="preserve">user </w:t>
      </w:r>
      <w:r>
        <w:rPr>
          <w:rFonts w:hint="cs"/>
          <w:rtl/>
        </w:rPr>
        <w:t xml:space="preserve"> ספציפי.</w:t>
      </w:r>
    </w:p>
    <w:p w14:paraId="0173563B" w14:textId="411216DF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A65F46F" wp14:editId="0B3BAE51">
                <wp:simplePos x="0" y="0"/>
                <wp:positionH relativeFrom="column">
                  <wp:posOffset>-63915</wp:posOffset>
                </wp:positionH>
                <wp:positionV relativeFrom="paragraph">
                  <wp:posOffset>2806998</wp:posOffset>
                </wp:positionV>
                <wp:extent cx="5104765" cy="635"/>
                <wp:effectExtent l="0" t="0" r="635" b="4445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39E02" w14:textId="7E210576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5F46F" id="Text Box 105" o:spid="_x0000_s1060" type="#_x0000_t202" style="position:absolute;left:0;text-align:left;margin-left:-5.05pt;margin-top:221pt;width:401.9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" stroked="f">
                <v:textbox style="mso-fit-shape-to-text:t" inset="0,0,0,0">
                  <w:txbxContent>
                    <w:p w14:paraId="27B39E02" w14:textId="7E210576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32992" behindDoc="0" locked="0" layoutInCell="1" allowOverlap="1" wp14:anchorId="5CA6DD3F" wp14:editId="0B9B10A7">
            <wp:simplePos x="0" y="0"/>
            <wp:positionH relativeFrom="column">
              <wp:posOffset>-569595</wp:posOffset>
            </wp:positionH>
            <wp:positionV relativeFrom="paragraph">
              <wp:posOffset>225425</wp:posOffset>
            </wp:positionV>
            <wp:extent cx="6594475" cy="2693670"/>
            <wp:effectExtent l="0" t="0" r="0" b="0"/>
            <wp:wrapTopAndBottom/>
            <wp:docPr id="16" name="Picture 1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ipf_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נציג זאת בגרף: </w:t>
      </w:r>
    </w:p>
    <w:p w14:paraId="54C74FA0" w14:textId="2983DD4B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DCB1F62" wp14:editId="56DA851F">
                <wp:simplePos x="0" y="0"/>
                <wp:positionH relativeFrom="column">
                  <wp:posOffset>173445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69619" w14:textId="196AB204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B1F62" id="Text Box 106" o:spid="_x0000_s1061" type="#_x0000_t202" style="position:absolute;left:0;text-align:left;margin-left:13.65pt;margin-top:562.45pt;width:401.9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" stroked="f">
                <v:textbox style="mso-fit-shape-to-text:t" inset="0,0,0,0">
                  <w:txbxContent>
                    <w:p w14:paraId="7D469619" w14:textId="196AB204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51FB1">
        <w:rPr>
          <w:noProof/>
          <w:rtl/>
        </w:rPr>
        <w:drawing>
          <wp:anchor distT="0" distB="0" distL="114300" distR="114300" simplePos="0" relativeHeight="251735040" behindDoc="0" locked="0" layoutInCell="1" allowOverlap="1" wp14:anchorId="42792C4D" wp14:editId="1831E7C8">
            <wp:simplePos x="0" y="0"/>
            <wp:positionH relativeFrom="column">
              <wp:posOffset>568960</wp:posOffset>
            </wp:positionH>
            <wp:positionV relativeFrom="paragraph">
              <wp:posOffset>3318510</wp:posOffset>
            </wp:positionV>
            <wp:extent cx="4711065" cy="3822065"/>
            <wp:effectExtent l="0" t="0" r="635" b="635"/>
            <wp:wrapTopAndBottom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4" t="7577" r="5758" b="3290"/>
                    <a:stretch/>
                  </pic:blipFill>
                  <pic:spPr bwMode="auto">
                    <a:xfrm>
                      <a:off x="0" y="0"/>
                      <a:ext cx="4711065" cy="382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1FB1">
        <w:rPr>
          <w:rFonts w:hint="cs"/>
          <w:rtl/>
        </w:rPr>
        <w:t>ציר ה-</w:t>
      </w:r>
      <w:r w:rsidRPr="00751FB1">
        <w:t>x</w:t>
      </w:r>
      <w:r w:rsidRPr="00751FB1">
        <w:rPr>
          <w:rFonts w:hint="cs"/>
          <w:rtl/>
        </w:rPr>
        <w:t xml:space="preserve"> יהיה המספר הסידורי של ה-</w:t>
      </w:r>
      <w:r w:rsidRPr="00751FB1">
        <w:t>users</w:t>
      </w:r>
      <w:r w:rsidRPr="00751FB1">
        <w:rPr>
          <w:rFonts w:hint="cs"/>
          <w:rtl/>
        </w:rPr>
        <w:t>, וציר ה-</w:t>
      </w:r>
      <w:r w:rsidRPr="00751FB1">
        <w:t>y</w:t>
      </w:r>
      <w:r w:rsidRPr="00751FB1">
        <w:rPr>
          <w:rFonts w:hint="cs"/>
          <w:rtl/>
        </w:rPr>
        <w:t xml:space="preserve"> יהיה ההסתברות להופעת </w:t>
      </w:r>
      <w:r w:rsidRPr="00751FB1">
        <w:t xml:space="preserve">job </w:t>
      </w:r>
      <w:r w:rsidRPr="00751FB1">
        <w:rPr>
          <w:rFonts w:hint="cs"/>
          <w:rtl/>
        </w:rPr>
        <w:t xml:space="preserve"> מאותו </w:t>
      </w:r>
      <w:r w:rsidRPr="00751FB1">
        <w:t>user</w:t>
      </w:r>
      <w:r w:rsidRPr="00751FB1">
        <w:rPr>
          <w:rFonts w:hint="cs"/>
          <w:rtl/>
        </w:rPr>
        <w:t xml:space="preserve">. הקו האדום מתאר את הפונקציה שנוצרת משימוש בהתפלגות </w:t>
      </w:r>
      <w:r w:rsidRPr="00751FB1">
        <w:t>Zipf</w:t>
      </w:r>
      <w:r w:rsidRPr="00751FB1">
        <w:rPr>
          <w:rFonts w:hint="cs"/>
          <w:rtl/>
        </w:rPr>
        <w:t xml:space="preserve"> על הערכים הנ"ל.</w:t>
      </w:r>
    </w:p>
    <w:p w14:paraId="00A1BEBF" w14:textId="1FBDF0B0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lastRenderedPageBreak/>
        <w:t>בשביל לראות יותר בנוחות את הגרף, נהפוך את העמודות לקו רציף ונייצג את צירים בסקאלה לוגריתמית:</w:t>
      </w:r>
    </w:p>
    <w:p w14:paraId="581F43CE" w14:textId="075A9721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ניתן לראות שההתאמה לא טובה כפי שציפינו. ננסה לקבץ מספר דגימות יחדיו בשביל התאמה טובה יותר.</w:t>
      </w:r>
    </w:p>
    <w:p w14:paraId="194387D8" w14:textId="348B96D6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3CA1689" wp14:editId="4D959E40">
                <wp:simplePos x="0" y="0"/>
                <wp:positionH relativeFrom="column">
                  <wp:posOffset>253521</wp:posOffset>
                </wp:positionH>
                <wp:positionV relativeFrom="paragraph">
                  <wp:posOffset>4991631</wp:posOffset>
                </wp:positionV>
                <wp:extent cx="5104765" cy="635"/>
                <wp:effectExtent l="0" t="0" r="635" b="12065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CD5825" w14:textId="5BADCD54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A1689" id="Text Box 107" o:spid="_x0000_s1062" type="#_x0000_t202" style="position:absolute;left:0;text-align:left;margin-left:19.95pt;margin-top:393.05pt;width:401.9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" stroked="f">
                <v:textbox style="mso-fit-shape-to-text:t" inset="0,0,0,0">
                  <w:txbxContent>
                    <w:p w14:paraId="42CD5825" w14:textId="5BADCD54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7088" behindDoc="0" locked="0" layoutInCell="1" allowOverlap="1" wp14:anchorId="18D6D2C6" wp14:editId="7FE4D8BC">
            <wp:simplePos x="0" y="0"/>
            <wp:positionH relativeFrom="column">
              <wp:posOffset>-9706</wp:posOffset>
            </wp:positionH>
            <wp:positionV relativeFrom="paragraph">
              <wp:posOffset>416560</wp:posOffset>
            </wp:positionV>
            <wp:extent cx="5934075" cy="4487545"/>
            <wp:effectExtent l="0" t="0" r="0" b="0"/>
            <wp:wrapTopAndBottom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-semples bucket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" t="6098" r="1255" b="6811"/>
                    <a:stretch/>
                  </pic:blipFill>
                  <pic:spPr bwMode="auto">
                    <a:xfrm>
                      <a:off x="0" y="0"/>
                      <a:ext cx="5934075" cy="448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בגרף הבא, נעשה קיבוץ על 5 דגימות. ניתן לראות שישנו שיפור קל.</w:t>
      </w:r>
    </w:p>
    <w:p w14:paraId="1F410376" w14:textId="0061EA8B" w:rsidR="00751FB1" w:rsidRDefault="00751FB1" w:rsidP="00751FB1"/>
    <w:p w14:paraId="3F0E89D6" w14:textId="64AF4F8C" w:rsidR="00751FB1" w:rsidRDefault="00751FB1" w:rsidP="00751FB1"/>
    <w:p w14:paraId="18E51016" w14:textId="77777777" w:rsidR="00751FB1" w:rsidRDefault="00751FB1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6453AAD8" w14:textId="4AECD4AC" w:rsidR="00751FB1" w:rsidRDefault="00751FB1" w:rsidP="00751FB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AE0F922" wp14:editId="095B9C30">
                <wp:simplePos x="0" y="0"/>
                <wp:positionH relativeFrom="column">
                  <wp:posOffset>328166</wp:posOffset>
                </wp:positionH>
                <wp:positionV relativeFrom="paragraph">
                  <wp:posOffset>4684188</wp:posOffset>
                </wp:positionV>
                <wp:extent cx="5104765" cy="635"/>
                <wp:effectExtent l="0" t="0" r="635" b="12065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E56568" w14:textId="0AD0E76B" w:rsidR="000753D4" w:rsidRPr="004866C4" w:rsidRDefault="000753D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0F922" id="Text Box 108" o:spid="_x0000_s1063" type="#_x0000_t202" style="position:absolute;left:0;text-align:left;margin-left:25.85pt;margin-top:368.85pt;width:401.95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" stroked="f">
                <v:textbox style="mso-fit-shape-to-text:t" inset="0,0,0,0">
                  <w:txbxContent>
                    <w:p w14:paraId="0BE56568" w14:textId="0AD0E76B" w:rsidR="000753D4" w:rsidRPr="004866C4" w:rsidRDefault="000753D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9136" behindDoc="0" locked="0" layoutInCell="1" allowOverlap="1" wp14:anchorId="3230A34C" wp14:editId="1A838288">
            <wp:simplePos x="0" y="0"/>
            <wp:positionH relativeFrom="column">
              <wp:posOffset>-18415</wp:posOffset>
            </wp:positionH>
            <wp:positionV relativeFrom="paragraph">
              <wp:posOffset>297361</wp:posOffset>
            </wp:positionV>
            <wp:extent cx="5793740" cy="4386580"/>
            <wp:effectExtent l="0" t="0" r="0" b="0"/>
            <wp:wrapTopAndBottom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-semples bucket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" t="6098" r="1375" b="6811"/>
                    <a:stretch/>
                  </pic:blipFill>
                  <pic:spPr bwMode="auto">
                    <a:xfrm>
                      <a:off x="0" y="0"/>
                      <a:ext cx="5793740" cy="438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ננסה לקבץ כמות גדולה יותר של דגימות </w:t>
      </w:r>
      <w:r>
        <w:rPr>
          <w:rtl/>
        </w:rPr>
        <w:t>–</w:t>
      </w:r>
      <w:r>
        <w:rPr>
          <w:rFonts w:hint="cs"/>
          <w:rtl/>
        </w:rPr>
        <w:t xml:space="preserve"> הפעם נקבץ 7 דגימות ונראה את הגרף הבא:</w:t>
      </w:r>
    </w:p>
    <w:p w14:paraId="1B7E3F7B" w14:textId="7BAD85A4" w:rsidR="00751FB1" w:rsidRDefault="00751FB1" w:rsidP="00751FB1">
      <w:pPr>
        <w:rPr>
          <w:rtl/>
        </w:rPr>
      </w:pPr>
    </w:p>
    <w:p w14:paraId="51999491" w14:textId="77777777" w:rsidR="00751FB1" w:rsidRDefault="00751FB1" w:rsidP="00751FB1"/>
    <w:p w14:paraId="226F1B50" w14:textId="3664BC53" w:rsidR="00751FB1" w:rsidRDefault="00751FB1" w:rsidP="00751FB1">
      <w:r>
        <w:rPr>
          <w:rFonts w:hint="cs"/>
          <w:rtl/>
        </w:rPr>
        <w:t>נשים לב שה-</w:t>
      </w:r>
      <w:r>
        <w:t>fitting</w:t>
      </w:r>
      <w:r>
        <w:rPr>
          <w:rFonts w:hint="cs"/>
          <w:rtl/>
        </w:rPr>
        <w:t xml:space="preserve"> בגרף עם קיבוץ של 7 דגימות יותר מתאים לפונקציית ה-</w:t>
      </w:r>
      <w:r>
        <w:t>Zipf</w:t>
      </w:r>
      <w:r>
        <w:rPr>
          <w:rFonts w:hint="cs"/>
          <w:rtl/>
        </w:rPr>
        <w:t>.</w:t>
      </w:r>
    </w:p>
    <w:p w14:paraId="3F3C50FC" w14:textId="3FAC19C2" w:rsidR="00BE3C38" w:rsidRDefault="00BE3C38" w:rsidP="003F587D">
      <w:pPr>
        <w:rPr>
          <w:rtl/>
        </w:rPr>
      </w:pPr>
    </w:p>
    <w:p w14:paraId="36E253F9" w14:textId="435DD6AE" w:rsidR="00751FB1" w:rsidRDefault="00751FB1" w:rsidP="003F587D">
      <w:pPr>
        <w:pStyle w:val="Heading1"/>
      </w:pPr>
    </w:p>
    <w:p w14:paraId="0AE0BE47" w14:textId="4038B3B0" w:rsidR="00751FB1" w:rsidRDefault="00751FB1" w:rsidP="003F587D">
      <w:pPr>
        <w:pStyle w:val="Heading1"/>
      </w:pPr>
    </w:p>
    <w:p w14:paraId="203FE85F" w14:textId="7A4C1B1C" w:rsidR="00751FB1" w:rsidRDefault="00751FB1" w:rsidP="003F587D">
      <w:pPr>
        <w:pStyle w:val="Heading1"/>
      </w:pPr>
    </w:p>
    <w:p w14:paraId="10740256" w14:textId="7A9B021F" w:rsidR="00751FB1" w:rsidRDefault="00751FB1" w:rsidP="003F587D">
      <w:pPr>
        <w:pStyle w:val="Heading1"/>
      </w:pPr>
    </w:p>
    <w:p w14:paraId="51AB8D75" w14:textId="2BE1319A" w:rsidR="00751FB1" w:rsidRDefault="00751FB1" w:rsidP="003F587D">
      <w:pPr>
        <w:pStyle w:val="Heading1"/>
      </w:pPr>
    </w:p>
    <w:p w14:paraId="749F2C6D" w14:textId="795334E8" w:rsidR="00751FB1" w:rsidRDefault="00751FB1" w:rsidP="003F587D">
      <w:pPr>
        <w:pStyle w:val="Heading1"/>
      </w:pPr>
    </w:p>
    <w:p w14:paraId="3762BD2B" w14:textId="2C6E55BD" w:rsidR="00751FB1" w:rsidRDefault="00751FB1" w:rsidP="003F587D">
      <w:pPr>
        <w:pStyle w:val="Heading1"/>
      </w:pPr>
    </w:p>
    <w:p w14:paraId="6F9F3A43" w14:textId="0BDC08CB" w:rsidR="00751FB1" w:rsidRDefault="00751FB1" w:rsidP="00751FB1"/>
    <w:p w14:paraId="53772D67" w14:textId="221C8F22" w:rsidR="00751FB1" w:rsidRPr="00751FB1" w:rsidRDefault="00751FB1" w:rsidP="00751FB1"/>
    <w:p w14:paraId="5B8AD0B4" w14:textId="77777777" w:rsidR="00751FB1" w:rsidRDefault="00751FB1" w:rsidP="003F587D">
      <w:pPr>
        <w:pStyle w:val="Heading1"/>
      </w:pPr>
    </w:p>
    <w:p w14:paraId="5DF748D5" w14:textId="1BDFDBD2" w:rsidR="00BE3C38" w:rsidRDefault="00BE3C38" w:rsidP="003F587D">
      <w:pPr>
        <w:pStyle w:val="Heading1"/>
        <w:rPr>
          <w:rtl/>
        </w:rPr>
      </w:pPr>
      <w:bookmarkStart w:id="246" w:name="_Toc63019119"/>
      <w:r>
        <w:rPr>
          <w:rFonts w:hint="cs"/>
          <w:rtl/>
        </w:rPr>
        <w:lastRenderedPageBreak/>
        <w:t>שלב 6</w:t>
      </w:r>
      <w:bookmarkEnd w:id="246"/>
    </w:p>
    <w:p w14:paraId="471C02D9" w14:textId="0408725B" w:rsidR="00EE2DA7" w:rsidRDefault="00751FB1" w:rsidP="00751FB1">
      <w:pPr>
        <w:pStyle w:val="Heading3"/>
        <w:rPr>
          <w:ins w:id="247" w:author="יובל תמיר" w:date="2021-01-27T22:25:00Z"/>
          <w:rtl/>
        </w:rPr>
      </w:pPr>
      <w:bookmarkStart w:id="248" w:name="_Toc63019120"/>
      <w:r w:rsidRPr="003F587D">
        <w:t>NASA-Log File</w:t>
      </w:r>
      <w:bookmarkEnd w:id="248"/>
    </w:p>
    <w:p w14:paraId="5317C63A" w14:textId="692B6B84" w:rsidR="00E875B9" w:rsidRDefault="00E875B9" w:rsidP="00EE149D">
      <w:pPr>
        <w:rPr>
          <w:ins w:id="249" w:author="יובל תמיר" w:date="2021-01-27T22:28:00Z"/>
          <w:rtl/>
        </w:rPr>
      </w:pPr>
      <w:ins w:id="250" w:author="יובל תמיר" w:date="2021-01-27T22:25:00Z">
        <w:r>
          <w:rPr>
            <w:rFonts w:hint="cs"/>
            <w:rtl/>
          </w:rPr>
          <w:t>אם נסתכל על גרף ה-</w:t>
        </w:r>
        <w:r>
          <w:rPr>
            <w:rFonts w:hint="cs"/>
          </w:rPr>
          <w:t>CDF</w:t>
        </w:r>
        <w:r>
          <w:rPr>
            <w:rFonts w:hint="cs"/>
            <w:rtl/>
          </w:rPr>
          <w:t xml:space="preserve"> (גרף </w:t>
        </w:r>
      </w:ins>
      <w:ins w:id="251" w:author="יובל תמיר" w:date="2021-01-27T22:26:00Z">
        <w:r w:rsidR="00B804BC">
          <w:rPr>
            <w:rFonts w:hint="cs"/>
            <w:i/>
            <w:iCs/>
            <w:rtl/>
          </w:rPr>
          <w:t>2-4</w:t>
        </w:r>
        <w:r w:rsidR="00B804BC">
          <w:rPr>
            <w:rFonts w:hint="cs"/>
            <w:rtl/>
          </w:rPr>
          <w:t>), ניתן לראות ש</w:t>
        </w:r>
      </w:ins>
      <w:ins w:id="252" w:author="יובל תמיר" w:date="2021-01-27T22:27:00Z">
        <w:r w:rsidR="00B804BC">
          <w:rPr>
            <w:rFonts w:hint="cs"/>
            <w:rtl/>
          </w:rPr>
          <w:t>ל</w:t>
        </w:r>
      </w:ins>
      <w:ins w:id="253" w:author="יובל תמיר" w:date="2021-01-27T22:26:00Z">
        <w:r w:rsidR="00B804BC">
          <w:rPr>
            <w:rFonts w:hint="cs"/>
            <w:rtl/>
          </w:rPr>
          <w:t>רוב ה-</w:t>
        </w:r>
        <w:r w:rsidR="00B804BC">
          <w:t>Jobs</w:t>
        </w:r>
        <w:r w:rsidR="00B804BC">
          <w:rPr>
            <w:rFonts w:hint="cs"/>
            <w:rtl/>
          </w:rPr>
          <w:t xml:space="preserve"> </w:t>
        </w:r>
      </w:ins>
      <w:ins w:id="254" w:author="יובל תמיר" w:date="2021-01-27T22:27:00Z">
        <w:r w:rsidR="00B804BC">
          <w:rPr>
            <w:rFonts w:hint="cs"/>
            <w:rtl/>
          </w:rPr>
          <w:t xml:space="preserve">יש </w:t>
        </w:r>
        <w:r w:rsidR="00B804BC">
          <w:t>Run time</w:t>
        </w:r>
        <w:r w:rsidR="00B804BC">
          <w:rPr>
            <w:rFonts w:hint="cs"/>
            <w:rtl/>
          </w:rPr>
          <w:t xml:space="preserve"> הקטן יותר מ-12,000 </w:t>
        </w:r>
      </w:ins>
      <w:ins w:id="255" w:author="יובל תמיר" w:date="2021-01-27T22:28:00Z">
        <w:r w:rsidR="00B804BC">
          <w:rPr>
            <w:rFonts w:hint="cs"/>
            <w:rtl/>
          </w:rPr>
          <w:t xml:space="preserve">שניות </w:t>
        </w:r>
      </w:ins>
      <w:ins w:id="256" w:author="יובל תמיר" w:date="2021-01-27T22:27:00Z">
        <w:r w:rsidR="00B804BC">
          <w:rPr>
            <w:rFonts w:hint="cs"/>
            <w:rtl/>
          </w:rPr>
          <w:t>(פחות או יותר).</w:t>
        </w:r>
      </w:ins>
    </w:p>
    <w:p w14:paraId="09F1976F" w14:textId="2FFAD15E" w:rsidR="00820229" w:rsidDel="00306815" w:rsidRDefault="00820229" w:rsidP="00EE149D">
      <w:pPr>
        <w:rPr>
          <w:del w:id="257" w:author="יובל תמיר" w:date="2021-01-27T22:30:00Z"/>
          <w:rtl/>
        </w:rPr>
      </w:pPr>
      <w:ins w:id="258" w:author="יובל תמיר" w:date="2021-01-27T22:28:00Z">
        <w:r>
          <w:rPr>
            <w:rFonts w:hint="cs"/>
            <w:rtl/>
          </w:rPr>
          <w:t xml:space="preserve">מצד שני, המשתמשים במחשב של </w:t>
        </w:r>
        <w:r>
          <w:t>NASA</w:t>
        </w:r>
        <w:r>
          <w:rPr>
            <w:rFonts w:hint="cs"/>
            <w:rtl/>
          </w:rPr>
          <w:t xml:space="preserve"> לא "אוהבים" לחכו</w:t>
        </w:r>
      </w:ins>
      <w:ins w:id="259" w:author="יובל תמיר" w:date="2021-01-27T22:29:00Z">
        <w:r>
          <w:rPr>
            <w:rFonts w:hint="cs"/>
            <w:rtl/>
          </w:rPr>
          <w:t>ת עד אשר ה-</w:t>
        </w:r>
        <w:r>
          <w:t>Job</w:t>
        </w:r>
        <w:r>
          <w:rPr>
            <w:rFonts w:hint="cs"/>
            <w:rtl/>
          </w:rPr>
          <w:t xml:space="preserve"> הקודם מסתיים, והם מתחילים להריץ את ה-</w:t>
        </w:r>
        <w:r>
          <w:t>Job</w:t>
        </w:r>
        <w:r>
          <w:rPr>
            <w:rFonts w:hint="cs"/>
            <w:rtl/>
          </w:rPr>
          <w:t xml:space="preserve"> שלהם במקביל עם ה-</w:t>
        </w:r>
        <w:r>
          <w:t>Job</w:t>
        </w:r>
        <w:r>
          <w:rPr>
            <w:rFonts w:hint="cs"/>
            <w:rtl/>
          </w:rPr>
          <w:t xml:space="preserve"> הקודם (שעוד לא נגמר). כתוצאה מתופעה זו, אנחנו מסיקים שזה לא חובה </w:t>
        </w:r>
      </w:ins>
      <w:ins w:id="260" w:author="יובל תמיר" w:date="2021-01-27T22:30:00Z">
        <w:r>
          <w:rPr>
            <w:rFonts w:hint="cs"/>
            <w:rtl/>
          </w:rPr>
          <w:t>של-</w:t>
        </w:r>
        <w:r>
          <w:t>Jobs</w:t>
        </w:r>
        <w:r>
          <w:rPr>
            <w:rFonts w:hint="cs"/>
            <w:rtl/>
          </w:rPr>
          <w:t xml:space="preserve"> ארוכים יותר, יש </w:t>
        </w:r>
        <w:r>
          <w:t>Interarrival</w:t>
        </w:r>
        <w:r>
          <w:rPr>
            <w:rFonts w:hint="cs"/>
            <w:rtl/>
          </w:rPr>
          <w:t xml:space="preserve"> ארוכים יותר.</w:t>
        </w:r>
      </w:ins>
    </w:p>
    <w:p w14:paraId="443ED040" w14:textId="267C3135" w:rsidR="00306815" w:rsidRDefault="00306815" w:rsidP="00EE149D">
      <w:pPr>
        <w:rPr>
          <w:ins w:id="261" w:author="יובל תמיר" w:date="2021-01-27T22:30:00Z"/>
          <w:rtl/>
        </w:rPr>
      </w:pPr>
    </w:p>
    <w:p w14:paraId="4E90D1BA" w14:textId="77366721" w:rsidR="00EE149D" w:rsidRPr="00490C43" w:rsidRDefault="00EE149D" w:rsidP="00EE149D">
      <w:pPr>
        <w:rPr>
          <w:ins w:id="262" w:author="יובל תמיר" w:date="2021-01-27T22:30:00Z"/>
          <w:rtl/>
        </w:rPr>
      </w:pPr>
      <w:r>
        <w:rPr>
          <w:noProof/>
          <w:sz w:val="34"/>
          <w:szCs w:val="34"/>
        </w:rPr>
        <w:drawing>
          <wp:anchor distT="0" distB="0" distL="114300" distR="114300" simplePos="0" relativeHeight="251741184" behindDoc="0" locked="0" layoutInCell="1" allowOverlap="1" wp14:anchorId="07C37916" wp14:editId="23B77167">
            <wp:simplePos x="0" y="0"/>
            <wp:positionH relativeFrom="margin">
              <wp:posOffset>1287145</wp:posOffset>
            </wp:positionH>
            <wp:positionV relativeFrom="paragraph">
              <wp:posOffset>610235</wp:posOffset>
            </wp:positionV>
            <wp:extent cx="3482975" cy="2475865"/>
            <wp:effectExtent l="0" t="0" r="3175" b="635"/>
            <wp:wrapTopAndBottom/>
            <wp:docPr id="35" name="Picture 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catter char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03583A6" wp14:editId="115F8C3C">
                <wp:simplePos x="0" y="0"/>
                <wp:positionH relativeFrom="column">
                  <wp:posOffset>352425</wp:posOffset>
                </wp:positionH>
                <wp:positionV relativeFrom="paragraph">
                  <wp:posOffset>2895600</wp:posOffset>
                </wp:positionV>
                <wp:extent cx="2590800" cy="635"/>
                <wp:effectExtent l="0" t="0" r="0" b="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F5C768" w14:textId="6460F9F0" w:rsidR="000753D4" w:rsidRPr="00EE149D" w:rsidRDefault="000753D4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6-2</w:t>
                            </w:r>
                            <w:r w:rsidR="00EE149D">
                              <w:rPr>
                                <w:lang w:val="en-IL"/>
                              </w:rPr>
                              <w:t>: Positive think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3583A6" id="Text Box 110" o:spid="_x0000_s1064" type="#_x0000_t202" style="position:absolute;left:0;text-align:left;margin-left:27.75pt;margin-top:228pt;width:204pt;height:.05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" stroked="f">
                <v:textbox style="mso-fit-shape-to-text:t" inset="0,0,0,0">
                  <w:txbxContent>
                    <w:p w14:paraId="0DF5C768" w14:textId="6460F9F0" w:rsidR="000753D4" w:rsidRPr="00EE149D" w:rsidRDefault="000753D4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6-2</w:t>
                      </w:r>
                      <w:r w:rsidR="00EE149D">
                        <w:rPr>
                          <w:lang w:val="en-IL"/>
                        </w:rPr>
                        <w:t>: Positive think time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8B0686" wp14:editId="125439A9">
                <wp:simplePos x="0" y="0"/>
                <wp:positionH relativeFrom="column">
                  <wp:posOffset>476250</wp:posOffset>
                </wp:positionH>
                <wp:positionV relativeFrom="paragraph">
                  <wp:posOffset>409575</wp:posOffset>
                </wp:positionV>
                <wp:extent cx="2781300" cy="635"/>
                <wp:effectExtent l="0" t="0" r="0" b="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E51892" w14:textId="1610616F" w:rsidR="000753D4" w:rsidRPr="00EE149D" w:rsidRDefault="000753D4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val="en-IL"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6-1</w:t>
                            </w:r>
                            <w:r w:rsidR="00EE149D">
                              <w:rPr>
                                <w:lang w:val="en-IL" w:bidi="ar-SA"/>
                              </w:rPr>
                              <w:t>: Negative think times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8B0686" id="Text Box 109" o:spid="_x0000_s1065" type="#_x0000_t202" style="position:absolute;left:0;text-align:left;margin-left:37.5pt;margin-top:32.25pt;width:219pt;height:.05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" stroked="f">
                <v:textbox style="mso-fit-shape-to-text:t" inset="0,0,0,0">
                  <w:txbxContent>
                    <w:p w14:paraId="05E51892" w14:textId="1610616F" w:rsidR="000753D4" w:rsidRPr="00EE149D" w:rsidRDefault="000753D4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val="en-IL"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6-1</w:t>
                      </w:r>
                      <w:r w:rsidR="00EE149D">
                        <w:rPr>
                          <w:lang w:val="en-IL" w:bidi="ar-SA"/>
                        </w:rPr>
                        <w:t>: Negative think times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63" w:author="יובל תמיר" w:date="2021-01-27T22:30:00Z">
        <w:r w:rsidR="00306815">
          <w:rPr>
            <w:rFonts w:hint="cs"/>
            <w:rtl/>
          </w:rPr>
          <w:t>ניתן לשים לב לזאת גם בגרף ה-</w:t>
        </w:r>
        <w:r w:rsidR="00306815">
          <w:rPr>
            <w:rFonts w:hint="cs"/>
          </w:rPr>
          <w:t>CDF</w:t>
        </w:r>
      </w:ins>
      <w:ins w:id="264" w:author="יובל תמיר" w:date="2021-01-27T22:31:00Z">
        <w:r w:rsidR="00306815">
          <w:rPr>
            <w:rFonts w:hint="cs"/>
            <w:rtl/>
          </w:rPr>
          <w:t xml:space="preserve"> של זמני ה-</w:t>
        </w:r>
        <w:r w:rsidR="00306815">
          <w:t>Interarrival</w:t>
        </w:r>
        <w:r w:rsidR="00306815">
          <w:rPr>
            <w:rFonts w:hint="cs"/>
            <w:rtl/>
          </w:rPr>
          <w:t xml:space="preserve"> (גרף </w:t>
        </w:r>
        <w:r w:rsidR="00306815">
          <w:rPr>
            <w:rFonts w:hint="cs"/>
            <w:i/>
            <w:iCs/>
            <w:rtl/>
          </w:rPr>
          <w:t>2-2</w:t>
        </w:r>
        <w:r w:rsidR="00306815">
          <w:rPr>
            <w:rFonts w:hint="cs"/>
            <w:rtl/>
          </w:rPr>
          <w:t>).</w:t>
        </w:r>
      </w:ins>
    </w:p>
    <w:p w14:paraId="55F21F0B" w14:textId="6FA88C89" w:rsidR="00751FB1" w:rsidRPr="00434483" w:rsidDel="00B804BC" w:rsidRDefault="00EE149D">
      <w:pPr>
        <w:jc w:val="left"/>
        <w:rPr>
          <w:del w:id="265" w:author="יובל תמיר" w:date="2021-01-27T22:28:00Z"/>
          <w:lang w:val="en-IL"/>
        </w:rPr>
        <w:pPrChange w:id="266" w:author="יובל תמיר" w:date="2021-01-27T22:30:00Z">
          <w:pPr>
            <w:jc w:val="right"/>
          </w:pPr>
        </w:pPrChange>
      </w:pPr>
      <w:r>
        <w:rPr>
          <w:rFonts w:hint="cs"/>
          <w:rtl/>
          <w:lang w:val="en-IL"/>
        </w:rPr>
        <w:t>גרפים 6-1 ו6-2 מייצגים את ה</w:t>
      </w:r>
      <w:r>
        <w:rPr>
          <w:rFonts w:hint="cs"/>
          <w:lang w:val="en-IL"/>
        </w:rPr>
        <w:t>THINKTIMES</w:t>
      </w:r>
      <w:r>
        <w:rPr>
          <w:rFonts w:hint="cs"/>
          <w:rtl/>
          <w:lang w:val="en-IL"/>
        </w:rPr>
        <w:t xml:space="preserve"> לעומת ה</w:t>
      </w:r>
      <w:r>
        <w:rPr>
          <w:rFonts w:hint="cs"/>
          <w:lang w:val="en-IL"/>
        </w:rPr>
        <w:t>RUNTIMES</w:t>
      </w:r>
      <w:r>
        <w:rPr>
          <w:rFonts w:hint="cs"/>
          <w:rtl/>
          <w:lang w:val="en-IL"/>
        </w:rPr>
        <w:t xml:space="preserve"> בציר האופקי. גרף 6-1 מייצג את החלק השלילי של ה</w:t>
      </w:r>
      <w:r>
        <w:rPr>
          <w:rFonts w:hint="cs"/>
          <w:lang w:val="en-IL"/>
        </w:rPr>
        <w:t>THINKTIMES</w:t>
      </w:r>
      <w:r>
        <w:rPr>
          <w:rFonts w:hint="cs"/>
          <w:rtl/>
          <w:lang w:val="en-IL"/>
        </w:rPr>
        <w:t xml:space="preserve">, וגרף 6-2 משלימו. </w:t>
      </w:r>
      <w:del w:id="267" w:author="יובל תמיר" w:date="2021-01-27T22:28:00Z">
        <w:r w:rsidR="00751FB1" w:rsidRPr="00434483" w:rsidDel="00B804BC">
          <w:rPr>
            <w:lang w:val="en-IL"/>
          </w:rPr>
          <w:delText>If we look at the CDF graph of the run times, we can see that most of the jobs have run time less than 12,000 (less or more).</w:delText>
        </w:r>
      </w:del>
    </w:p>
    <w:p w14:paraId="449DCE60" w14:textId="0B235733" w:rsidR="00751FB1" w:rsidRPr="00434483" w:rsidDel="00306815" w:rsidRDefault="00751FB1">
      <w:pPr>
        <w:jc w:val="left"/>
        <w:rPr>
          <w:del w:id="268" w:author="יובל תמיר" w:date="2021-01-27T22:31:00Z"/>
          <w:lang w:val="en-IL"/>
        </w:rPr>
        <w:pPrChange w:id="269" w:author="יובל תמיר" w:date="2021-01-27T22:30:00Z">
          <w:pPr>
            <w:jc w:val="right"/>
          </w:pPr>
        </w:pPrChange>
      </w:pPr>
      <w:del w:id="270" w:author="יובל תמיר" w:date="2021-01-27T22:30:00Z">
        <w:r w:rsidRPr="00434483" w:rsidDel="00820229">
          <w:rPr>
            <w:lang w:val="en-IL"/>
          </w:rPr>
          <w:delText>On the other hand, users in NASA don't like to wait until the previous job is completed and they start to run in parallel with the previous jobs, as a result,</w:delText>
        </w:r>
        <w:r w:rsidDel="00820229">
          <w:rPr>
            <w:lang w:val="en-IL"/>
          </w:rPr>
          <w:delText xml:space="preserve"> </w:delText>
        </w:r>
        <w:r w:rsidRPr="00434483" w:rsidDel="00820229">
          <w:rPr>
            <w:lang w:val="en-IL"/>
          </w:rPr>
          <w:delText>we get that its not a must that longer jobs have longer interar</w:delText>
        </w:r>
        <w:r w:rsidDel="00820229">
          <w:rPr>
            <w:lang w:val="en-IL"/>
          </w:rPr>
          <w:delText>r</w:delText>
        </w:r>
        <w:r w:rsidRPr="00434483" w:rsidDel="00820229">
          <w:rPr>
            <w:lang w:val="en-IL"/>
          </w:rPr>
          <w:delText>ival time.</w:delText>
        </w:r>
      </w:del>
    </w:p>
    <w:p w14:paraId="2945A418" w14:textId="1AF9AB89" w:rsidR="00B5101A" w:rsidRPr="00B5101A" w:rsidRDefault="00B804BC">
      <w:pPr>
        <w:jc w:val="left"/>
        <w:rPr>
          <w:lang w:val="en-IL"/>
        </w:rPr>
        <w:pPrChange w:id="271" w:author="יובל תמיר" w:date="2021-01-27T22:31:00Z">
          <w:pPr>
            <w:jc w:val="right"/>
          </w:pPr>
        </w:pPrChange>
      </w:pPr>
      <w:r>
        <w:rPr>
          <w:rFonts w:cstheme="minorHAnsi"/>
          <w:noProof/>
          <w:sz w:val="34"/>
          <w:szCs w:val="34"/>
        </w:rPr>
        <w:drawing>
          <wp:anchor distT="0" distB="0" distL="114300" distR="114300" simplePos="0" relativeHeight="251742208" behindDoc="0" locked="0" layoutInCell="1" allowOverlap="1" wp14:anchorId="7DBD269A" wp14:editId="7D1F5E50">
            <wp:simplePos x="0" y="0"/>
            <wp:positionH relativeFrom="margin">
              <wp:posOffset>1287145</wp:posOffset>
            </wp:positionH>
            <wp:positionV relativeFrom="paragraph">
              <wp:posOffset>2795905</wp:posOffset>
            </wp:positionV>
            <wp:extent cx="3481070" cy="2461895"/>
            <wp:effectExtent l="0" t="0" r="0" b="1905"/>
            <wp:wrapTopAndBottom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del w:id="272" w:author="יובל תמיר" w:date="2021-01-27T22:31:00Z">
        <w:r w:rsidR="00751FB1" w:rsidRPr="00434483" w:rsidDel="00306815">
          <w:rPr>
            <w:lang w:val="en-IL"/>
          </w:rPr>
          <w:delText>This can be also noticed in the CDF graph of interarrival times</w:delText>
        </w:r>
        <w:r w:rsidR="00751FB1" w:rsidDel="00306815">
          <w:rPr>
            <w:lang w:val="en-IL"/>
          </w:rPr>
          <w:delText>.</w:delText>
        </w:r>
      </w:del>
    </w:p>
    <w:p w14:paraId="54B4E46E" w14:textId="439E9C30" w:rsidR="00B5101A" w:rsidRDefault="00B36410" w:rsidP="003F587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498C68D" wp14:editId="49DCF712">
                <wp:simplePos x="0" y="0"/>
                <wp:positionH relativeFrom="column">
                  <wp:posOffset>247650</wp:posOffset>
                </wp:positionH>
                <wp:positionV relativeFrom="paragraph">
                  <wp:posOffset>5572125</wp:posOffset>
                </wp:positionV>
                <wp:extent cx="4495800" cy="258445"/>
                <wp:effectExtent l="0" t="0" r="0" b="8255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2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78A62" w14:textId="64707C38" w:rsidR="000753D4" w:rsidRPr="00EE149D" w:rsidRDefault="000753D4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6-4</w:t>
                            </w:r>
                            <w:r w:rsidR="00EE149D">
                              <w:rPr>
                                <w:lang w:val="en-IL"/>
                              </w:rPr>
                              <w:t xml:space="preserve">:  </w:t>
                            </w:r>
                            <w:r w:rsidR="00B36410">
                              <w:rPr>
                                <w:lang w:val="en-IL"/>
                              </w:rPr>
                              <w:t>a zoom in at Figure 6-3, outlier is removed.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C68D" id="Text Box 112" o:spid="_x0000_s1066" type="#_x0000_t202" style="position:absolute;left:0;text-align:left;margin-left:19.5pt;margin-top:438.75pt;width:354pt;height:20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" filled="f" stroked="f">
                <v:textbox inset="0,0,0,0">
                  <w:txbxContent>
                    <w:p w14:paraId="34E78A62" w14:textId="64707C38" w:rsidR="000753D4" w:rsidRPr="00EE149D" w:rsidRDefault="000753D4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6-4</w:t>
                      </w:r>
                      <w:r w:rsidR="00EE149D">
                        <w:rPr>
                          <w:lang w:val="en-IL"/>
                        </w:rPr>
                        <w:t xml:space="preserve">:  </w:t>
                      </w:r>
                      <w:r w:rsidR="00B36410">
                        <w:rPr>
                          <w:lang w:val="en-IL"/>
                        </w:rPr>
                        <w:t>a zoom in at Figure 6-3, outlier is removed.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2A819E9" wp14:editId="659A1D02">
                <wp:simplePos x="0" y="0"/>
                <wp:positionH relativeFrom="column">
                  <wp:posOffset>247650</wp:posOffset>
                </wp:positionH>
                <wp:positionV relativeFrom="paragraph">
                  <wp:posOffset>2686050</wp:posOffset>
                </wp:positionV>
                <wp:extent cx="5124450" cy="635"/>
                <wp:effectExtent l="0" t="0" r="0" b="10795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D62282" w14:textId="28FC37F7" w:rsidR="000753D4" w:rsidRPr="00EE149D" w:rsidRDefault="000753D4" w:rsidP="00EE149D">
                            <w:pPr>
                              <w:pStyle w:val="Caption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</w:t>
                            </w:r>
                            <w:r w:rsidR="00EE149D">
                              <w:rPr>
                                <w:lang w:val="en-IL"/>
                              </w:rPr>
                              <w:t xml:space="preserve">3: at </w:t>
                            </w:r>
                            <w:r w:rsidR="00EE149D">
                              <w:rPr>
                                <w:rFonts w:hint="cs"/>
                                <w:rtl/>
                              </w:rPr>
                              <w:t>500000</w:t>
                            </w:r>
                            <w:r w:rsidR="00EE149D">
                              <w:rPr>
                                <w:lang w:val="en-IL"/>
                              </w:rPr>
                              <w:t xml:space="preserve"> an outlier can be observed.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A819E9" id="Text Box 111" o:spid="_x0000_s1067" type="#_x0000_t202" style="position:absolute;left:0;text-align:left;margin-left:19.5pt;margin-top:211.5pt;width:403.5pt;height:.05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" filled="f" stroked="f">
                <v:textbox style="mso-fit-shape-to-text:t" inset="0,0,0,0">
                  <w:txbxContent>
                    <w:p w14:paraId="00D62282" w14:textId="28FC37F7" w:rsidR="000753D4" w:rsidRPr="00EE149D" w:rsidRDefault="000753D4" w:rsidP="00EE149D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</w:t>
                      </w:r>
                      <w:r w:rsidR="00EE149D">
                        <w:rPr>
                          <w:lang w:val="en-IL"/>
                        </w:rPr>
                        <w:t xml:space="preserve">3: at </w:t>
                      </w:r>
                      <w:r w:rsidR="00EE149D">
                        <w:rPr>
                          <w:rFonts w:hint="cs"/>
                          <w:rtl/>
                        </w:rPr>
                        <w:t>500000</w:t>
                      </w:r>
                      <w:r w:rsidR="00EE149D">
                        <w:rPr>
                          <w:lang w:val="en-IL"/>
                        </w:rPr>
                        <w:t xml:space="preserve"> an outlier can be observed.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rFonts w:cstheme="minorHAnsi"/>
          <w:b/>
          <w:bCs/>
          <w:noProof/>
          <w:sz w:val="34"/>
          <w:szCs w:val="34"/>
          <w:u w:val="single"/>
          <w:lang w:val="en-IL"/>
        </w:rPr>
        <w:drawing>
          <wp:anchor distT="0" distB="0" distL="114300" distR="114300" simplePos="0" relativeHeight="251748352" behindDoc="0" locked="0" layoutInCell="1" allowOverlap="1" wp14:anchorId="72978DEE" wp14:editId="0EF9F03A">
            <wp:simplePos x="0" y="0"/>
            <wp:positionH relativeFrom="margin">
              <wp:posOffset>919480</wp:posOffset>
            </wp:positionH>
            <wp:positionV relativeFrom="paragraph">
              <wp:posOffset>2908300</wp:posOffset>
            </wp:positionV>
            <wp:extent cx="4257040" cy="2774315"/>
            <wp:effectExtent l="0" t="0" r="0" b="6985"/>
            <wp:wrapTopAndBottom/>
            <wp:docPr id="55" name="Picture 5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49D">
        <w:rPr>
          <w:rFonts w:ascii="David" w:hAnsi="David" w:cs="David"/>
          <w:noProof/>
        </w:rPr>
        <w:drawing>
          <wp:anchor distT="0" distB="0" distL="114300" distR="114300" simplePos="0" relativeHeight="251746304" behindDoc="0" locked="0" layoutInCell="1" allowOverlap="1" wp14:anchorId="0AAB251D" wp14:editId="17ADB610">
            <wp:simplePos x="0" y="0"/>
            <wp:positionH relativeFrom="margin">
              <wp:posOffset>851535</wp:posOffset>
            </wp:positionH>
            <wp:positionV relativeFrom="paragraph">
              <wp:posOffset>0</wp:posOffset>
            </wp:positionV>
            <wp:extent cx="4328795" cy="2778760"/>
            <wp:effectExtent l="0" t="0" r="0" b="2540"/>
            <wp:wrapTopAndBottom/>
            <wp:docPr id="31" name="Picture 3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657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DFB0E1E" wp14:editId="3BE5E080">
                <wp:simplePos x="0" y="0"/>
                <wp:positionH relativeFrom="column">
                  <wp:posOffset>250543</wp:posOffset>
                </wp:positionH>
                <wp:positionV relativeFrom="paragraph">
                  <wp:posOffset>7895660</wp:posOffset>
                </wp:positionV>
                <wp:extent cx="885825" cy="635"/>
                <wp:effectExtent l="0" t="0" r="3175" b="4445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CF339" w14:textId="2B87A084" w:rsidR="000753D4" w:rsidRPr="004866C4" w:rsidRDefault="000753D4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FB0E1E" id="Text Box 113" o:spid="_x0000_s1068" type="#_x0000_t202" style="position:absolute;left:0;text-align:left;margin-left:19.75pt;margin-top:621.7pt;width:69.75pt;height:.05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" stroked="f">
                <v:textbox style="mso-fit-shape-to-text:t" inset="0,0,0,0">
                  <w:txbxContent>
                    <w:p w14:paraId="64DCF339" w14:textId="2B87A084" w:rsidR="000753D4" w:rsidRPr="004866C4" w:rsidRDefault="000753D4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657">
        <w:rPr>
          <w:rFonts w:ascii="David" w:hAnsi="David" w:cs="David"/>
          <w:noProof/>
        </w:rPr>
        <w:drawing>
          <wp:anchor distT="0" distB="0" distL="114300" distR="114300" simplePos="0" relativeHeight="251744256" behindDoc="0" locked="0" layoutInCell="1" allowOverlap="1" wp14:anchorId="37A6E06A" wp14:editId="6D311CBB">
            <wp:simplePos x="0" y="0"/>
            <wp:positionH relativeFrom="margin">
              <wp:posOffset>1073150</wp:posOffset>
            </wp:positionH>
            <wp:positionV relativeFrom="paragraph">
              <wp:posOffset>6188710</wp:posOffset>
            </wp:positionV>
            <wp:extent cx="4476750" cy="1642110"/>
            <wp:effectExtent l="0" t="0" r="0" b="6350"/>
            <wp:wrapTopAndBottom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גרף 6-3 מתאר את ה</w:t>
      </w:r>
      <w:r>
        <w:rPr>
          <w:rFonts w:hint="cs"/>
        </w:rPr>
        <w:t>INTERARRIVALS</w:t>
      </w:r>
      <w:r>
        <w:rPr>
          <w:rFonts w:hint="cs"/>
          <w:rtl/>
        </w:rPr>
        <w:t>, אך ניתן להבחין ב</w:t>
      </w:r>
      <w:r>
        <w:rPr>
          <w:rFonts w:hint="cs"/>
        </w:rPr>
        <w:t>INTERARRIVAL</w:t>
      </w:r>
      <w:r>
        <w:rPr>
          <w:rFonts w:hint="cs"/>
          <w:rtl/>
        </w:rPr>
        <w:t xml:space="preserve"> </w:t>
      </w:r>
      <w:r w:rsidR="0037406F">
        <w:rPr>
          <w:rFonts w:hint="cs"/>
          <w:rtl/>
        </w:rPr>
        <w:t>שנמצא בסביבות ה500,000. מן הסתם, הנקודה הזאת יוצאת מן הכלל, לכן בנינו את הגרף עם זום אין והצגנו אותו באיור 6-4.</w:t>
      </w:r>
      <w:r>
        <w:rPr>
          <w:rFonts w:hint="cs"/>
          <w:rtl/>
        </w:rPr>
        <w:t xml:space="preserve"> </w:t>
      </w:r>
    </w:p>
    <w:p w14:paraId="3A0277DE" w14:textId="4F792795" w:rsidR="00751FB1" w:rsidRPr="00751FB1" w:rsidRDefault="00751FB1" w:rsidP="003F587D">
      <w:pPr>
        <w:rPr>
          <w:rtl/>
        </w:rPr>
      </w:pPr>
    </w:p>
    <w:p w14:paraId="3865939C" w14:textId="33DC502C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lastRenderedPageBreak/>
        <w:br w:type="page"/>
      </w:r>
    </w:p>
    <w:p w14:paraId="2843FF82" w14:textId="02659141" w:rsidR="00751FB1" w:rsidRDefault="00751FB1" w:rsidP="00751FB1">
      <w:pPr>
        <w:pStyle w:val="Heading2"/>
      </w:pPr>
      <w:bookmarkStart w:id="273" w:name="_Toc63019121"/>
      <w:r w:rsidRPr="00D909C1">
        <w:lastRenderedPageBreak/>
        <w:t>MATLAB-Log File</w:t>
      </w:r>
      <w:bookmarkEnd w:id="273"/>
    </w:p>
    <w:p w14:paraId="06B47E9E" w14:textId="0C4360A3" w:rsidR="0022198F" w:rsidRPr="0022198F" w:rsidDel="0022198F" w:rsidRDefault="00751FB1" w:rsidP="00490C43">
      <w:pPr>
        <w:jc w:val="right"/>
        <w:rPr>
          <w:del w:id="274" w:author="יובל תמיר" w:date="2021-01-27T22:40:00Z"/>
          <w:rFonts w:cstheme="minorHAnsi"/>
          <w:lang w:val="en-IL"/>
        </w:rPr>
      </w:pPr>
      <w:del w:id="275" w:author="יובל תמיר" w:date="2021-01-27T22:40:00Z">
        <w:r w:rsidDel="0022198F">
          <w:rPr>
            <w:rFonts w:cstheme="minorHAnsi"/>
            <w:b/>
            <w:bCs/>
            <w:u w:val="single"/>
            <w:lang w:val="en-IL"/>
          </w:rPr>
          <w:delText>Run Times – Think Times Correlation Coefficient:</w:delText>
        </w:r>
        <w:r w:rsidDel="0022198F">
          <w:rPr>
            <w:rFonts w:cstheme="minorHAnsi"/>
            <w:lang w:val="en-IL"/>
          </w:rPr>
          <w:delText xml:space="preserve"> -</w:delText>
        </w:r>
        <w:r w:rsidRPr="00434483" w:rsidDel="0022198F">
          <w:rPr>
            <w:rFonts w:cstheme="minorHAnsi"/>
            <w:lang w:val="en-IL"/>
          </w:rPr>
          <w:delText>0.06555923348325185</w:delText>
        </w:r>
      </w:del>
    </w:p>
    <w:p w14:paraId="2640DC4A" w14:textId="32FE8AA4" w:rsidR="00751FB1" w:rsidRPr="0022198F" w:rsidRDefault="0022198F">
      <w:pPr>
        <w:jc w:val="left"/>
        <w:rPr>
          <w:rFonts w:cstheme="minorHAnsi"/>
          <w:rPrChange w:id="276" w:author="יובל תמיר" w:date="2021-01-27T22:40:00Z">
            <w:rPr>
              <w:rFonts w:cstheme="minorHAnsi"/>
              <w:lang w:val="en-IL"/>
            </w:rPr>
          </w:rPrChange>
        </w:rPr>
        <w:pPrChange w:id="277" w:author="יובל תמיר" w:date="2021-01-27T22:40:00Z">
          <w:pPr>
            <w:jc w:val="right"/>
          </w:pPr>
        </w:pPrChange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3EDE82C" wp14:editId="37B88642">
                <wp:simplePos x="0" y="0"/>
                <wp:positionH relativeFrom="column">
                  <wp:posOffset>320526</wp:posOffset>
                </wp:positionH>
                <wp:positionV relativeFrom="paragraph">
                  <wp:posOffset>3658011</wp:posOffset>
                </wp:positionV>
                <wp:extent cx="885825" cy="635"/>
                <wp:effectExtent l="0" t="0" r="3175" b="4445"/>
                <wp:wrapTopAndBottom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971527" w14:textId="275DACDA" w:rsidR="000753D4" w:rsidRPr="004866C4" w:rsidRDefault="000753D4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EDE82C" id="Text Box 115" o:spid="_x0000_s1069" type="#_x0000_t202" style="position:absolute;left:0;text-align:left;margin-left:25.25pt;margin-top:288.05pt;width:69.75pt;height:.05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" stroked="f">
                <v:textbox style="mso-fit-shape-to-text:t" inset="0,0,0,0">
                  <w:txbxContent>
                    <w:p w14:paraId="5E971527" w14:textId="275DACDA" w:rsidR="000753D4" w:rsidRPr="004866C4" w:rsidRDefault="000753D4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</w:t>
                      </w:r>
                      <w:r>
                        <w:rPr>
                          <w:rFonts w:hint="cs"/>
                          <w:rtl/>
                        </w:rPr>
                        <w:t>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78" w:author="יובל תמיר" w:date="2021-01-27T22:40:00Z">
        <w:r>
          <w:rPr>
            <w:rFonts w:cstheme="minorHAnsi" w:hint="cs"/>
            <w:rtl/>
            <w:lang w:val="en-IL"/>
          </w:rPr>
          <w:t xml:space="preserve">מקדם הקורלציה בין </w:t>
        </w:r>
        <w:r>
          <w:rPr>
            <w:rFonts w:cstheme="minorHAnsi"/>
          </w:rPr>
          <w:t>Run Times</w:t>
        </w:r>
        <w:r>
          <w:rPr>
            <w:rFonts w:cstheme="minorHAnsi" w:hint="cs"/>
            <w:rtl/>
          </w:rPr>
          <w:t xml:space="preserve"> לבין </w:t>
        </w:r>
        <w:r>
          <w:rPr>
            <w:rFonts w:cstheme="minorHAnsi"/>
          </w:rPr>
          <w:t>Think Times</w:t>
        </w:r>
        <w:r>
          <w:rPr>
            <w:rFonts w:cstheme="minorHAnsi" w:hint="cs"/>
            <w:rtl/>
          </w:rPr>
          <w:t xml:space="preserve"> הוא: </w:t>
        </w:r>
        <w:r>
          <w:rPr>
            <w:rFonts w:cstheme="minorHAnsi"/>
            <w:lang w:val="en-IL"/>
          </w:rPr>
          <w:t>-</w:t>
        </w:r>
        <w:r w:rsidRPr="00434483">
          <w:rPr>
            <w:rFonts w:cstheme="minorHAnsi"/>
            <w:lang w:val="en-IL"/>
          </w:rPr>
          <w:t>0.06555923348325185</w:t>
        </w:r>
      </w:ins>
    </w:p>
    <w:p w14:paraId="0D820A16" w14:textId="1BADC783" w:rsidR="00751FB1" w:rsidRPr="00751FB1" w:rsidRDefault="0022198F" w:rsidP="00751FB1">
      <w:pPr>
        <w:rPr>
          <w:rtl/>
          <w:lang w:val="en-IL"/>
        </w:rPr>
      </w:pPr>
      <w:r>
        <w:rPr>
          <w:rFonts w:cstheme="minorHAnsi"/>
          <w:noProof/>
          <w:lang w:val="en-IL"/>
        </w:rPr>
        <w:drawing>
          <wp:anchor distT="0" distB="0" distL="114300" distR="114300" simplePos="0" relativeHeight="251749376" behindDoc="0" locked="0" layoutInCell="1" allowOverlap="1" wp14:anchorId="0D133691" wp14:editId="3D0354BD">
            <wp:simplePos x="0" y="0"/>
            <wp:positionH relativeFrom="column">
              <wp:posOffset>410210</wp:posOffset>
            </wp:positionH>
            <wp:positionV relativeFrom="paragraph">
              <wp:posOffset>271257</wp:posOffset>
            </wp:positionV>
            <wp:extent cx="5104765" cy="3323590"/>
            <wp:effectExtent l="0" t="0" r="635" b="3810"/>
            <wp:wrapTopAndBottom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98811" w14:textId="77777777" w:rsidR="00751FB1" w:rsidRDefault="00751FB1" w:rsidP="003F587D">
      <w:pPr>
        <w:pStyle w:val="Heading1"/>
        <w:rPr>
          <w:rtl/>
        </w:rPr>
      </w:pPr>
    </w:p>
    <w:p w14:paraId="47F1CF2F" w14:textId="77777777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6EAD1B6" w14:textId="53DDB8E8" w:rsidR="00BE3C38" w:rsidRDefault="00BE3C38" w:rsidP="003F587D">
      <w:pPr>
        <w:pStyle w:val="Heading1"/>
        <w:rPr>
          <w:rtl/>
        </w:rPr>
      </w:pPr>
      <w:bookmarkStart w:id="279" w:name="_Toc63019122"/>
      <w:r>
        <w:rPr>
          <w:rFonts w:hint="cs"/>
          <w:rtl/>
        </w:rPr>
        <w:lastRenderedPageBreak/>
        <w:t xml:space="preserve">שלב 7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</w:t>
      </w:r>
      <w:r>
        <w:t>Hyper distribution</w:t>
      </w:r>
      <w:bookmarkEnd w:id="279"/>
    </w:p>
    <w:p w14:paraId="18D4F634" w14:textId="00525238" w:rsidR="00EE2DA7" w:rsidRDefault="00F23FC0">
      <w:pPr>
        <w:bidi w:val="0"/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89718FE" wp14:editId="43D6AA6E">
                <wp:simplePos x="0" y="0"/>
                <wp:positionH relativeFrom="column">
                  <wp:posOffset>652132</wp:posOffset>
                </wp:positionH>
                <wp:positionV relativeFrom="paragraph">
                  <wp:posOffset>7426001</wp:posOffset>
                </wp:positionV>
                <wp:extent cx="885825" cy="635"/>
                <wp:effectExtent l="0" t="0" r="3175" b="4445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7DF1A0" w14:textId="663193AC" w:rsidR="000753D4" w:rsidRPr="004866C4" w:rsidRDefault="000753D4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9718FE" id="Text Box 117" o:spid="_x0000_s1070" type="#_x0000_t202" style="position:absolute;margin-left:51.35pt;margin-top:584.7pt;width:69.75pt;height:.05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" stroked="f">
                <v:textbox style="mso-fit-shape-to-text:t" inset="0,0,0,0">
                  <w:txbxContent>
                    <w:p w14:paraId="497DF1A0" w14:textId="663193AC" w:rsidR="000753D4" w:rsidRPr="004866C4" w:rsidRDefault="000753D4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F7A122C" wp14:editId="1D551AA6">
                <wp:simplePos x="0" y="0"/>
                <wp:positionH relativeFrom="column">
                  <wp:posOffset>653143</wp:posOffset>
                </wp:positionH>
                <wp:positionV relativeFrom="paragraph">
                  <wp:posOffset>3395785</wp:posOffset>
                </wp:positionV>
                <wp:extent cx="885825" cy="635"/>
                <wp:effectExtent l="0" t="0" r="3175" b="4445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9C9509" w14:textId="7F04E64D" w:rsidR="000753D4" w:rsidRPr="004866C4" w:rsidRDefault="000753D4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7A122C" id="Text Box 116" o:spid="_x0000_s1071" type="#_x0000_t202" style="position:absolute;margin-left:51.45pt;margin-top:267.4pt;width:69.75pt;height:.05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" stroked="f">
                <v:textbox style="mso-fit-shape-to-text:t" inset="0,0,0,0">
                  <w:txbxContent>
                    <w:p w14:paraId="059C9509" w14:textId="7F04E64D" w:rsidR="000753D4" w:rsidRPr="004866C4" w:rsidRDefault="000753D4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36A2D0F2" wp14:editId="64EC203A">
            <wp:simplePos x="0" y="0"/>
            <wp:positionH relativeFrom="margin">
              <wp:posOffset>251460</wp:posOffset>
            </wp:positionH>
            <wp:positionV relativeFrom="page">
              <wp:posOffset>5038505</wp:posOffset>
            </wp:positionV>
            <wp:extent cx="5383530" cy="3554730"/>
            <wp:effectExtent l="0" t="0" r="1270" b="1270"/>
            <wp:wrapTopAndBottom/>
            <wp:docPr id="59" name="Picture 5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814912" behindDoc="0" locked="0" layoutInCell="1" allowOverlap="1" wp14:anchorId="521ED9DD" wp14:editId="519D4DAD">
            <wp:simplePos x="0" y="0"/>
            <wp:positionH relativeFrom="margin">
              <wp:posOffset>428897</wp:posOffset>
            </wp:positionH>
            <wp:positionV relativeFrom="paragraph">
              <wp:posOffset>189865</wp:posOffset>
            </wp:positionV>
            <wp:extent cx="4758055" cy="3261360"/>
            <wp:effectExtent l="0" t="0" r="4445" b="2540"/>
            <wp:wrapTopAndBottom/>
            <wp:docPr id="58" name="Picture 5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histogram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>
        <w:rPr>
          <w:rtl/>
        </w:rPr>
        <w:br w:type="page"/>
      </w:r>
    </w:p>
    <w:p w14:paraId="7128DA79" w14:textId="66A00630" w:rsidR="00FD2A69" w:rsidRPr="004911C7" w:rsidRDefault="004911C7" w:rsidP="00FD2A69">
      <w:pPr>
        <w:spacing w:after="0" w:line="240" w:lineRule="auto"/>
        <w:jc w:val="left"/>
        <w:rPr>
          <w:rFonts w:hint="cs"/>
          <w:rtl/>
          <w:lang w:val="en-IL"/>
        </w:rPr>
      </w:pPr>
      <w:r>
        <w:rPr>
          <w:rFonts w:hint="cs"/>
          <w:rtl/>
        </w:rPr>
        <w:lastRenderedPageBreak/>
        <w:t>ראינו כנכון, להשתמש בשתי ההתפלגויות המצוינות באיור 7-2, וכך בנינו את ה</w:t>
      </w:r>
      <w:r>
        <w:rPr>
          <w:lang w:val="en-IL" w:bidi="ar-SA"/>
        </w:rPr>
        <w:t>Hyper Distribution</w:t>
      </w:r>
      <w:r>
        <w:rPr>
          <w:rFonts w:hint="cs"/>
          <w:rtl/>
          <w:lang w:val="en-IL"/>
        </w:rPr>
        <w:t>.</w:t>
      </w:r>
    </w:p>
    <w:p w14:paraId="592E727B" w14:textId="18297425" w:rsidR="00F23FC0" w:rsidRDefault="00F23FC0" w:rsidP="00F23FC0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F1C62B6" wp14:editId="1AB9C250">
                <wp:simplePos x="0" y="0"/>
                <wp:positionH relativeFrom="column">
                  <wp:posOffset>568960</wp:posOffset>
                </wp:positionH>
                <wp:positionV relativeFrom="paragraph">
                  <wp:posOffset>3764228</wp:posOffset>
                </wp:positionV>
                <wp:extent cx="885825" cy="238125"/>
                <wp:effectExtent l="0" t="0" r="3175" b="3175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C6EE04" w14:textId="48AFBAF4" w:rsidR="000753D4" w:rsidRPr="004866C4" w:rsidRDefault="000753D4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280" w:name="_Hlk63021359"/>
                            <w:bookmarkStart w:id="281" w:name="_Hlk63021360"/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7-3</w:t>
                            </w:r>
                            <w:bookmarkEnd w:id="280"/>
                            <w:bookmarkEnd w:id="2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C62B6" id="Text Box 118" o:spid="_x0000_s1072" type="#_x0000_t202" style="position:absolute;margin-left:44.8pt;margin-top:296.4pt;width:69.75pt;height:18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" stroked="f">
                <v:textbox inset="0,0,0,0">
                  <w:txbxContent>
                    <w:p w14:paraId="71C6EE04" w14:textId="48AFBAF4" w:rsidR="000753D4" w:rsidRPr="004866C4" w:rsidRDefault="000753D4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bookmarkStart w:id="282" w:name="_Hlk63021359"/>
                      <w:bookmarkStart w:id="283" w:name="_Hlk63021360"/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7-3</w:t>
                      </w:r>
                      <w:bookmarkEnd w:id="282"/>
                      <w:bookmarkEnd w:id="28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9008" behindDoc="0" locked="0" layoutInCell="1" allowOverlap="1" wp14:anchorId="47BD4CCB" wp14:editId="63603015">
            <wp:simplePos x="0" y="0"/>
            <wp:positionH relativeFrom="margin">
              <wp:posOffset>139700</wp:posOffset>
            </wp:positionH>
            <wp:positionV relativeFrom="margin">
              <wp:posOffset>205222</wp:posOffset>
            </wp:positionV>
            <wp:extent cx="5548630" cy="3554730"/>
            <wp:effectExtent l="0" t="0" r="1270" b="1270"/>
            <wp:wrapTopAndBottom/>
            <wp:docPr id="60" name="Picture 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D1FEE63" w14:textId="6CBC8AE5" w:rsidR="00BE3C38" w:rsidRDefault="00BE3C38" w:rsidP="003F587D">
      <w:pPr>
        <w:rPr>
          <w:rtl/>
        </w:rPr>
      </w:pPr>
    </w:p>
    <w:p w14:paraId="1DBBEE2A" w14:textId="737362F5" w:rsidR="00FD2A69" w:rsidRDefault="00FD2A69" w:rsidP="00FD2A69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בשלב זה, השתמשנו בשיטה של </w:t>
      </w:r>
      <w:r>
        <w:rPr>
          <w:rFonts w:hint="cs"/>
        </w:rPr>
        <w:t>EXPECTATION MAXIMIZATION</w:t>
      </w:r>
      <w:r>
        <w:rPr>
          <w:rFonts w:hint="cs"/>
          <w:rtl/>
        </w:rPr>
        <w:t xml:space="preserve">, במטלב, כך בכל איטירציה בדקנו את המרחק בין הפרמטרים של ההסתברויות שקיבלנו בריצה האחרונה, לבין הריצה הנוכחית, עד שההפרש היה קטן מאפסילון, שלאחר כמה ריצות קבענו על </w:t>
      </w:r>
      <w:r w:rsidRPr="00FD2A69">
        <w:rPr>
          <w:rFonts w:cs="Calibri Light"/>
          <w:rtl/>
        </w:rPr>
        <w:t>0.0001</w:t>
      </w:r>
      <w:r>
        <w:rPr>
          <w:rFonts w:cs="Calibri Light" w:hint="cs"/>
          <w:rtl/>
        </w:rPr>
        <w:t xml:space="preserve"> (הקוד של התהליך נמצא בתיקייה </w:t>
      </w:r>
      <w:r>
        <w:rPr>
          <w:rFonts w:cs="Calibri Light"/>
          <w:lang w:val="en-IL" w:bidi="ar-SA"/>
        </w:rPr>
        <w:t>EM_Code</w:t>
      </w:r>
      <w:r>
        <w:rPr>
          <w:rFonts w:cs="Calibri Light" w:hint="cs"/>
          <w:rtl/>
          <w:lang w:val="en-IL"/>
        </w:rPr>
        <w:t>).</w:t>
      </w:r>
    </w:p>
    <w:p w14:paraId="13DC5B23" w14:textId="77777777" w:rsidR="00FD2A69" w:rsidRDefault="00FD2A69" w:rsidP="00FD2A69">
      <w:pPr>
        <w:spacing w:after="0" w:line="240" w:lineRule="auto"/>
        <w:rPr>
          <w:rtl/>
          <w:lang w:val="en-I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4B57AC8" wp14:editId="48039D55">
                <wp:simplePos x="0" y="0"/>
                <wp:positionH relativeFrom="margin">
                  <wp:align>left</wp:align>
                </wp:positionH>
                <wp:positionV relativeFrom="paragraph">
                  <wp:posOffset>2116455</wp:posOffset>
                </wp:positionV>
                <wp:extent cx="3867150" cy="260985"/>
                <wp:effectExtent l="0" t="0" r="0" b="5715"/>
                <wp:wrapTopAndBottom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5C793E" w14:textId="02BC605B" w:rsidR="00FD2A69" w:rsidRPr="00FD2A69" w:rsidRDefault="00FD2A69" w:rsidP="00FD2A69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val="en-IL"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4</w:t>
                            </w:r>
                            <w:r>
                              <w:rPr>
                                <w:lang w:val="en-IL" w:bidi="ar-SA"/>
                              </w:rPr>
                              <w:t>: Parameters distance calculation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57AC8" id="Text Box 295" o:spid="_x0000_s1073" type="#_x0000_t202" style="position:absolute;left:0;text-align:left;margin-left:0;margin-top:166.65pt;width:304.5pt;height:20.55pt;z-index:252024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" stroked="f">
                <v:textbox inset="0,0,0,0">
                  <w:txbxContent>
                    <w:p w14:paraId="1A5C793E" w14:textId="02BC605B" w:rsidR="00FD2A69" w:rsidRPr="00FD2A69" w:rsidRDefault="00FD2A69" w:rsidP="00FD2A69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val="en-IL"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4</w:t>
                      </w:r>
                      <w:r>
                        <w:rPr>
                          <w:lang w:val="en-IL" w:bidi="ar-SA"/>
                        </w:rPr>
                        <w:t>: Parameters distance calculation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rtl/>
        </w:rPr>
        <w:drawing>
          <wp:anchor distT="0" distB="0" distL="114300" distR="114300" simplePos="0" relativeHeight="252022784" behindDoc="0" locked="0" layoutInCell="1" allowOverlap="1" wp14:anchorId="287684C1" wp14:editId="4BFEF90C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731510" cy="2118360"/>
            <wp:effectExtent l="0" t="0" r="2540" b="0"/>
            <wp:wrapSquare wrapText="bothSides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  <w:lang w:val="en-IL"/>
        </w:rPr>
        <w:t xml:space="preserve">את המדידה של המרחק, היא בעצם דומה לשטח בין שני הגרפים המינימלי. באיור 7-4 ניתן לראות את פונקציית מדידת המרחק. את הפרמטרים שקיבלנו, החזרנו לפייתון, ואכן בנינו את שתי ההתפלגויות, גאוסיאנית ולוגלוגיסטית. </w:t>
      </w:r>
    </w:p>
    <w:p w14:paraId="23BBE38E" w14:textId="3E0AC070" w:rsidR="00F23FC0" w:rsidRPr="00B26296" w:rsidRDefault="00FD2A69" w:rsidP="00FD2A69">
      <w:pPr>
        <w:spacing w:after="0" w:line="240" w:lineRule="auto"/>
        <w:rPr>
          <w:b/>
          <w:bCs/>
          <w:sz w:val="32"/>
          <w:szCs w:val="32"/>
          <w:lang w:val="en-I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D85636D" wp14:editId="215EF973">
                <wp:simplePos x="0" y="0"/>
                <wp:positionH relativeFrom="margin">
                  <wp:align>left</wp:align>
                </wp:positionH>
                <wp:positionV relativeFrom="paragraph">
                  <wp:posOffset>6089015</wp:posOffset>
                </wp:positionV>
                <wp:extent cx="4619625" cy="260985"/>
                <wp:effectExtent l="0" t="0" r="9525" b="5715"/>
                <wp:wrapTopAndBottom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9625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54D9BB" w14:textId="53946E25" w:rsidR="00FD2A69" w:rsidRPr="00FD2A69" w:rsidRDefault="00FD2A69" w:rsidP="00FD2A69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val="en-IL"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</w:t>
                            </w:r>
                            <w:r>
                              <w:rPr>
                                <w:lang w:val="en-IL" w:bidi="ar-SA"/>
                              </w:rPr>
                              <w:t xml:space="preserve">: </w:t>
                            </w:r>
                            <w:r>
                              <w:rPr>
                                <w:lang w:val="en-IL" w:bidi="ar-SA"/>
                              </w:rPr>
                              <w:t>Loop runs until the distance is minimal – less than epsilon.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5636D" id="Text Box 297" o:spid="_x0000_s1074" type="#_x0000_t202" style="position:absolute;left:0;text-align:left;margin-left:0;margin-top:479.45pt;width:363.75pt;height:20.55pt;z-index:25202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" stroked="f">
                <v:textbox inset="0,0,0,0">
                  <w:txbxContent>
                    <w:p w14:paraId="3654D9BB" w14:textId="53946E25" w:rsidR="00FD2A69" w:rsidRPr="00FD2A69" w:rsidRDefault="00FD2A69" w:rsidP="00FD2A69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val="en-IL"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5</w:t>
                      </w:r>
                      <w:r>
                        <w:rPr>
                          <w:lang w:val="en-IL" w:bidi="ar-SA"/>
                        </w:rPr>
                        <w:t xml:space="preserve">: </w:t>
                      </w:r>
                      <w:r>
                        <w:rPr>
                          <w:lang w:val="en-IL" w:bidi="ar-SA"/>
                        </w:rPr>
                        <w:t>Loop runs until the distance is minimal – less than epsilon.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rtl/>
        </w:rPr>
        <w:drawing>
          <wp:anchor distT="0" distB="0" distL="114300" distR="114300" simplePos="0" relativeHeight="252025856" behindDoc="0" locked="0" layoutInCell="1" allowOverlap="1" wp14:anchorId="5B4CEC30" wp14:editId="4FD53D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6022975"/>
            <wp:effectExtent l="0" t="0" r="2540" b="0"/>
            <wp:wrapSquare wrapText="bothSides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3FC0">
        <w:rPr>
          <w:rtl/>
        </w:rPr>
        <w:br w:type="page"/>
      </w:r>
    </w:p>
    <w:p w14:paraId="2586B620" w14:textId="31DBAC94" w:rsidR="0052585B" w:rsidRDefault="00BE3C38" w:rsidP="0052585B">
      <w:pPr>
        <w:pStyle w:val="Heading1"/>
        <w:rPr>
          <w:rtl/>
        </w:rPr>
      </w:pPr>
      <w:bookmarkStart w:id="284" w:name="_Toc63019123"/>
      <w:r>
        <w:rPr>
          <w:rFonts w:hint="cs"/>
          <w:rtl/>
        </w:rPr>
        <w:lastRenderedPageBreak/>
        <w:t xml:space="preserve">שלב 8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מודל המדמה את המידע הראשונ</w:t>
      </w:r>
      <w:r w:rsidR="00257E34">
        <w:rPr>
          <w:rFonts w:hint="cs"/>
          <w:rtl/>
        </w:rPr>
        <w:t>י</w:t>
      </w:r>
      <w:bookmarkEnd w:id="284"/>
    </w:p>
    <w:p w14:paraId="53787811" w14:textId="1FD36709" w:rsidR="0042309A" w:rsidRDefault="0042309A" w:rsidP="0042309A">
      <w:pPr>
        <w:rPr>
          <w:rtl/>
        </w:rPr>
      </w:pPr>
    </w:p>
    <w:p w14:paraId="0C2474C0" w14:textId="572FCDDF" w:rsidR="0042309A" w:rsidRDefault="006772F5" w:rsidP="006772F5">
      <w:pPr>
        <w:jc w:val="left"/>
        <w:rPr>
          <w:rtl/>
          <w:lang w:val="en-IL"/>
        </w:rPr>
      </w:pPr>
      <w:r>
        <w:rPr>
          <w:rFonts w:hint="cs"/>
          <w:rtl/>
        </w:rPr>
        <w:t>ביצירת ה-</w:t>
      </w:r>
      <w:r>
        <w:t>Traces</w:t>
      </w:r>
      <w:r>
        <w:rPr>
          <w:rFonts w:hint="cs"/>
          <w:rtl/>
        </w:rPr>
        <w:t xml:space="preserve"> שלנו, </w:t>
      </w:r>
      <w:r w:rsidR="0042309A">
        <w:rPr>
          <w:rFonts w:hint="cs"/>
          <w:rtl/>
        </w:rPr>
        <w:t xml:space="preserve">השתמשנו בעיקרון </w:t>
      </w:r>
      <w:r>
        <w:t>User Resampling</w:t>
      </w:r>
      <w:r>
        <w:rPr>
          <w:rFonts w:hint="cs"/>
          <w:rtl/>
        </w:rPr>
        <w:t>. עשינו זאת על ידי</w:t>
      </w:r>
      <w:r w:rsidR="0042309A">
        <w:rPr>
          <w:rFonts w:hint="cs"/>
          <w:rtl/>
        </w:rPr>
        <w:t xml:space="preserve"> כך שחילקנו את </w:t>
      </w:r>
      <w:r>
        <w:rPr>
          <w:rFonts w:hint="cs"/>
          <w:rtl/>
        </w:rPr>
        <w:t>ה-</w:t>
      </w:r>
      <w:r>
        <w:t>Users</w:t>
      </w:r>
      <w:r w:rsidR="0042309A">
        <w:rPr>
          <w:rFonts w:hint="cs"/>
          <w:rtl/>
        </w:rPr>
        <w:t xml:space="preserve"> שלנו ל- 7 </w:t>
      </w:r>
      <w:r>
        <w:t>Clusters</w:t>
      </w:r>
      <w:r w:rsidR="0042309A">
        <w:rPr>
          <w:rFonts w:hint="cs"/>
          <w:rtl/>
        </w:rPr>
        <w:t xml:space="preserve"> (השתמשנו ב </w:t>
      </w:r>
      <w:r w:rsidR="0042309A">
        <w:rPr>
          <w:lang w:val="en-IL" w:bidi="ar-SA"/>
        </w:rPr>
        <w:t>K-MEANS</w:t>
      </w:r>
      <w:r w:rsidR="0042309A">
        <w:rPr>
          <w:rFonts w:hint="cs"/>
          <w:rtl/>
          <w:lang w:val="en-IL"/>
        </w:rPr>
        <w:t xml:space="preserve"> </w:t>
      </w:r>
      <w:r>
        <w:rPr>
          <w:rFonts w:hint="cs"/>
          <w:rtl/>
          <w:lang w:val="en-IL"/>
        </w:rPr>
        <w:t>ו</w:t>
      </w:r>
      <w:r w:rsidR="0042309A">
        <w:rPr>
          <w:rFonts w:hint="cs"/>
          <w:rtl/>
          <w:lang w:val="en-IL"/>
        </w:rPr>
        <w:t xml:space="preserve">בחרנו את המספר 7 משום שיש לנו 69 </w:t>
      </w:r>
      <w:r>
        <w:t>Users</w:t>
      </w:r>
      <w:r w:rsidR="0042309A">
        <w:rPr>
          <w:rFonts w:hint="cs"/>
          <w:rtl/>
          <w:lang w:val="en-IL"/>
        </w:rPr>
        <w:t>, ו</w:t>
      </w:r>
      <w:r>
        <w:rPr>
          <w:rFonts w:hint="cs"/>
          <w:rtl/>
          <w:lang w:val="en-IL"/>
        </w:rPr>
        <w:t>-</w:t>
      </w:r>
      <w:r w:rsidR="0042309A">
        <w:rPr>
          <w:rFonts w:hint="cs"/>
          <w:rtl/>
          <w:lang w:val="en-IL"/>
        </w:rPr>
        <w:t xml:space="preserve">10% מהכמות הזו היא בערך 7 </w:t>
      </w:r>
      <w:r>
        <w:t>Users</w:t>
      </w:r>
      <w:r>
        <w:rPr>
          <w:rFonts w:hint="cs"/>
          <w:rtl/>
          <w:lang w:val="en-IL"/>
        </w:rPr>
        <w:t>)</w:t>
      </w:r>
      <w:r w:rsidR="0042309A">
        <w:rPr>
          <w:rFonts w:hint="cs"/>
          <w:rtl/>
          <w:lang w:val="en-IL"/>
        </w:rPr>
        <w:t>. לאחר מכן, בחנו את הקבוצות שקיבלנו, בחרנו נציגים מכל קבוצה</w:t>
      </w:r>
      <w:r>
        <w:rPr>
          <w:rFonts w:hint="cs"/>
          <w:rtl/>
          <w:lang w:val="en-IL"/>
        </w:rPr>
        <w:t xml:space="preserve"> </w:t>
      </w:r>
      <w:r>
        <w:rPr>
          <w:rtl/>
          <w:lang w:val="en-IL"/>
        </w:rPr>
        <w:t>–</w:t>
      </w:r>
      <w:r w:rsidR="0042309A">
        <w:rPr>
          <w:rFonts w:hint="cs"/>
          <w:rtl/>
          <w:lang w:val="en-IL"/>
        </w:rPr>
        <w:t xml:space="preserve"> </w:t>
      </w:r>
      <w:r>
        <w:rPr>
          <w:rFonts w:hint="cs"/>
          <w:rtl/>
          <w:lang w:val="en-IL"/>
        </w:rPr>
        <w:t xml:space="preserve">על מנת לדאוג </w:t>
      </w:r>
      <w:r w:rsidR="0042309A">
        <w:rPr>
          <w:rFonts w:hint="cs"/>
          <w:rtl/>
          <w:lang w:val="en-IL"/>
        </w:rPr>
        <w:t xml:space="preserve">שהיה לנו לפחות שני </w:t>
      </w:r>
      <w:r>
        <w:t>Long term users</w:t>
      </w:r>
      <w:r w:rsidR="0042309A">
        <w:rPr>
          <w:rFonts w:hint="cs"/>
          <w:rtl/>
          <w:lang w:val="en-IL"/>
        </w:rPr>
        <w:t>, וה</w:t>
      </w:r>
      <w:r>
        <w:rPr>
          <w:rFonts w:hint="cs"/>
          <w:rtl/>
          <w:lang w:val="en-IL"/>
        </w:rPr>
        <w:t>נותרים יהיו</w:t>
      </w:r>
      <w:r w:rsidR="0042309A">
        <w:rPr>
          <w:rFonts w:hint="cs"/>
          <w:rtl/>
          <w:lang w:val="en-IL"/>
        </w:rPr>
        <w:t xml:space="preserve"> </w:t>
      </w:r>
      <w:r>
        <w:t>Short term users</w:t>
      </w:r>
      <w:r w:rsidR="0042309A">
        <w:rPr>
          <w:rFonts w:hint="cs"/>
          <w:rtl/>
          <w:lang w:val="en-IL"/>
        </w:rPr>
        <w:t>.</w:t>
      </w:r>
    </w:p>
    <w:p w14:paraId="71F22D26" w14:textId="381FC9A4" w:rsidR="0042309A" w:rsidRDefault="0042309A" w:rsidP="006772F5">
      <w:pPr>
        <w:jc w:val="left"/>
        <w:rPr>
          <w:rtl/>
          <w:lang w:val="en-IL"/>
        </w:rPr>
      </w:pPr>
      <w:r>
        <w:rPr>
          <w:rFonts w:hint="cs"/>
          <w:rtl/>
          <w:lang w:val="en-IL"/>
        </w:rPr>
        <w:t xml:space="preserve">לאחר מכן, יצרנו קובץ </w:t>
      </w:r>
      <w:r w:rsidR="00FE29C0">
        <w:rPr>
          <w:rFonts w:hint="cs"/>
          <w:rtl/>
          <w:lang w:val="en-IL"/>
        </w:rPr>
        <w:t>קונפיגורצי</w:t>
      </w:r>
      <w:r w:rsidR="00FE29C0">
        <w:rPr>
          <w:rFonts w:hint="eastAsia"/>
          <w:rtl/>
          <w:lang w:val="en-IL"/>
        </w:rPr>
        <w:t>ה</w:t>
      </w:r>
      <w:r>
        <w:rPr>
          <w:rFonts w:hint="cs"/>
          <w:rtl/>
          <w:lang w:val="en-IL"/>
        </w:rPr>
        <w:t xml:space="preserve"> בפורמט הבא:</w:t>
      </w:r>
    </w:p>
    <w:p w14:paraId="2ACF007C" w14:textId="76E30385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rtl/>
          <w:lang w:val="en-IL" w:bidi="ar-SA"/>
        </w:rPr>
        <w:t>"</w:t>
      </w:r>
      <w:r w:rsidRPr="0042309A">
        <w:rPr>
          <w:b/>
          <w:bCs/>
          <w:color w:val="C00000"/>
          <w:lang w:val="en-IL" w:bidi="ar-SA"/>
        </w:rPr>
        <w:t>Residence User1:&lt;ResidenceTime1&gt; User2:&lt;ResidenceTime2&gt; .... User69:&lt;ResidenceTime69&gt;”</w:t>
      </w:r>
    </w:p>
    <w:p w14:paraId="625270D5" w14:textId="627A817F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 xml:space="preserve">// </w:t>
      </w:r>
      <w:r w:rsidRPr="0042309A">
        <w:rPr>
          <w:b/>
          <w:bCs/>
          <w:color w:val="C00000"/>
          <w:lang w:val="en-IL" w:bidi="ar-SA"/>
        </w:rPr>
        <w:t>For Example: Residence User1:4892 User2:12099 User3:123 .... User69:3</w:t>
      </w:r>
    </w:p>
    <w:p w14:paraId="1B34845C" w14:textId="74B2B79D" w:rsidR="0042309A" w:rsidRPr="0042309A" w:rsidRDefault="0042309A" w:rsidP="0042309A">
      <w:pPr>
        <w:bidi w:val="0"/>
        <w:rPr>
          <w:rFonts w:cs="Calibri Light"/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>"</w:t>
      </w:r>
      <w:r w:rsidRPr="0042309A">
        <w:rPr>
          <w:b/>
          <w:bCs/>
          <w:color w:val="C00000"/>
          <w:lang w:val="en-IL" w:bidi="ar-SA"/>
        </w:rPr>
        <w:t>Activity Week1:&lt;NumberOfNewUsers1&gt; Week2:&lt;NumberOfNewUsers2&gt; .... Week13:&lt;NumberOfNewUsers13&gt;”</w:t>
      </w:r>
    </w:p>
    <w:p w14:paraId="41EEF543" w14:textId="3D8B11BE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>"</w:t>
      </w:r>
      <w:r w:rsidRPr="0042309A">
        <w:rPr>
          <w:b/>
          <w:bCs/>
          <w:color w:val="C00000"/>
          <w:lang w:val="en-IL" w:bidi="ar-SA"/>
        </w:rPr>
        <w:t>Random_Seed 1</w:t>
      </w:r>
      <w:r w:rsidRPr="0042309A">
        <w:rPr>
          <w:rFonts w:cs="Calibri Light"/>
          <w:b/>
          <w:bCs/>
          <w:color w:val="C00000"/>
          <w:rtl/>
          <w:lang w:val="en-IL" w:bidi="ar-SA"/>
        </w:rPr>
        <w:t>"</w:t>
      </w:r>
    </w:p>
    <w:p w14:paraId="0743E34F" w14:textId="2B1E8BBC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lang w:val="en-IL" w:bidi="ar-SA"/>
        </w:rPr>
        <w:t>&lt;</w:t>
      </w:r>
      <w:r w:rsidRPr="0042309A">
        <w:rPr>
          <w:b/>
          <w:bCs/>
          <w:color w:val="C00000"/>
          <w:lang w:val="en-IL" w:bidi="ar-SA"/>
        </w:rPr>
        <w:t>Jobs of the first user chosen</w:t>
      </w:r>
      <w:r w:rsidRPr="0042309A">
        <w:rPr>
          <w:rFonts w:cs="Calibri Light"/>
          <w:b/>
          <w:bCs/>
          <w:color w:val="C00000"/>
          <w:lang w:val="en-IL" w:bidi="ar-SA"/>
        </w:rPr>
        <w:t>&gt;</w:t>
      </w:r>
    </w:p>
    <w:p w14:paraId="52740A9D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 xml:space="preserve">             .</w:t>
      </w:r>
    </w:p>
    <w:p w14:paraId="48C81CB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</w:p>
    <w:p w14:paraId="4002D06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</w:p>
    <w:p w14:paraId="4702E307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</w:p>
    <w:p w14:paraId="54CC5FE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</w:t>
      </w:r>
    </w:p>
    <w:p w14:paraId="3F8905E0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</w:p>
    <w:p w14:paraId="06B3491B" w14:textId="6BFAE2F9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lang w:val="en-IL" w:bidi="ar-SA"/>
        </w:rPr>
        <w:t>&lt;</w:t>
      </w:r>
      <w:r w:rsidRPr="0042309A">
        <w:rPr>
          <w:b/>
          <w:bCs/>
          <w:color w:val="C00000"/>
          <w:lang w:val="en-IL" w:bidi="ar-SA"/>
        </w:rPr>
        <w:t>Jobs of the last user chosen</w:t>
      </w:r>
      <w:r w:rsidRPr="0042309A">
        <w:rPr>
          <w:rFonts w:cs="Calibri Light"/>
          <w:b/>
          <w:bCs/>
          <w:color w:val="C00000"/>
          <w:lang w:val="en-IL" w:bidi="ar-SA"/>
        </w:rPr>
        <w:t>&gt;</w:t>
      </w:r>
    </w:p>
    <w:p w14:paraId="2708456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</w:p>
    <w:p w14:paraId="035B9441" w14:textId="77777777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 xml:space="preserve">// </w:t>
      </w:r>
      <w:r w:rsidRPr="0042309A">
        <w:rPr>
          <w:b/>
          <w:bCs/>
          <w:color w:val="C00000"/>
          <w:lang w:val="en-IL" w:bidi="ar-SA"/>
        </w:rPr>
        <w:t>The number of users chosen must be 2 long term users (i.e are active the whole time) and 6-7 short-term users (you could add more if you want)</w:t>
      </w:r>
    </w:p>
    <w:p w14:paraId="48E689FA" w14:textId="77777777" w:rsidR="0052585B" w:rsidRDefault="0052585B" w:rsidP="0052585B">
      <w:pPr>
        <w:pStyle w:val="Heading1"/>
        <w:rPr>
          <w:rtl/>
        </w:rPr>
      </w:pPr>
    </w:p>
    <w:p w14:paraId="79A37857" w14:textId="5CF24743" w:rsidR="004F0FC4" w:rsidRDefault="004F0FC4" w:rsidP="004F0FC4">
      <w:pPr>
        <w:rPr>
          <w:rtl/>
        </w:rPr>
      </w:pPr>
      <w:r>
        <w:rPr>
          <w:rFonts w:cs="Calibri Light"/>
          <w:rtl/>
        </w:rPr>
        <w:t>כשבחרנו את ה</w:t>
      </w:r>
      <w:r>
        <w:t>USERS</w:t>
      </w:r>
      <w:r>
        <w:rPr>
          <w:rFonts w:cs="Calibri Light"/>
          <w:rtl/>
        </w:rPr>
        <w:t xml:space="preserve">, לא יכולנו להסתמך על השיטה של </w:t>
      </w:r>
      <w:r w:rsidR="00BC7522">
        <w:rPr>
          <w:rFonts w:cs="Calibri Light" w:hint="cs"/>
          <w:rtl/>
        </w:rPr>
        <w:t xml:space="preserve">ה- </w:t>
      </w:r>
      <w:r w:rsidR="00BC7522">
        <w:rPr>
          <w:rFonts w:cs="Calibri Light" w:hint="cs"/>
        </w:rPr>
        <w:t>KMEANS</w:t>
      </w:r>
      <w:r>
        <w:rPr>
          <w:rFonts w:cs="Calibri Light"/>
          <w:rtl/>
        </w:rPr>
        <w:t>, ולבחור נציגים שקרובים ל</w:t>
      </w:r>
      <w:r>
        <w:t>CENTROIDS</w:t>
      </w:r>
      <w:r>
        <w:rPr>
          <w:rFonts w:cs="Calibri Light"/>
          <w:rtl/>
        </w:rPr>
        <w:t>, משום שהייתה לנו עוד סוגיה וכו</w:t>
      </w:r>
      <w:r w:rsidR="00BC7522">
        <w:rPr>
          <w:rFonts w:cs="Calibri Light" w:hint="cs"/>
          <w:rtl/>
        </w:rPr>
        <w:t>ו</w:t>
      </w:r>
      <w:r>
        <w:rPr>
          <w:rFonts w:cs="Calibri Light"/>
          <w:rtl/>
        </w:rPr>
        <w:t xml:space="preserve">נה שחיפשנו אותה בכל נציג מכל </w:t>
      </w:r>
      <w:r>
        <w:t>CLUSTER</w:t>
      </w:r>
      <w:r>
        <w:rPr>
          <w:rFonts w:cs="Calibri Light"/>
          <w:rtl/>
        </w:rPr>
        <w:t xml:space="preserve">. היה לנו חשוב לבחור נציגים של </w:t>
      </w:r>
      <w:r>
        <w:t>LONG TERM</w:t>
      </w:r>
      <w:r>
        <w:rPr>
          <w:rFonts w:cs="Calibri Light"/>
          <w:rtl/>
        </w:rPr>
        <w:t xml:space="preserve"> ו- </w:t>
      </w:r>
      <w:r>
        <w:t>SHORT TERM</w:t>
      </w:r>
      <w:r>
        <w:rPr>
          <w:rFonts w:cs="Calibri Light"/>
          <w:rtl/>
        </w:rPr>
        <w:t xml:space="preserve">, ויש </w:t>
      </w:r>
      <w:r>
        <w:t>CLUSTERS</w:t>
      </w:r>
      <w:r>
        <w:rPr>
          <w:rFonts w:cs="Calibri Light"/>
          <w:rtl/>
        </w:rPr>
        <w:t xml:space="preserve"> שקיבלנו שיש בהם רק </w:t>
      </w:r>
      <w:r>
        <w:t>SHORT TERMS</w:t>
      </w:r>
      <w:r>
        <w:rPr>
          <w:rFonts w:cs="Calibri Light"/>
          <w:rtl/>
        </w:rPr>
        <w:t xml:space="preserve">, וכאלה שיש בהם רק </w:t>
      </w:r>
      <w:r>
        <w:t>LONG TERMS</w:t>
      </w:r>
      <w:r>
        <w:rPr>
          <w:rFonts w:cs="Calibri Light"/>
          <w:rtl/>
        </w:rPr>
        <w:t>, לכן בחרנו ידנית ב</w:t>
      </w:r>
      <w:r>
        <w:t>USERS</w:t>
      </w:r>
      <w:r>
        <w:rPr>
          <w:rFonts w:cs="Calibri Light"/>
          <w:rtl/>
        </w:rPr>
        <w:t xml:space="preserve"> לאחר ששקלנו והתייחסנו לסוגייה שהצגתי.</w:t>
      </w:r>
    </w:p>
    <w:p w14:paraId="6779E456" w14:textId="6615B12D" w:rsidR="00BC7522" w:rsidRDefault="004F0FC4" w:rsidP="004F0FC4">
      <w:pPr>
        <w:jc w:val="left"/>
        <w:rPr>
          <w:rFonts w:cs="Calibri Light"/>
          <w:rtl/>
          <w:lang w:val="en-IL"/>
        </w:rPr>
      </w:pPr>
      <w:r>
        <w:rPr>
          <w:rFonts w:cs="Calibri Light"/>
          <w:rtl/>
        </w:rPr>
        <w:t>סוגיה אחרת שנתקלנו בה (כשניסינו לתת לאלגוריתם לבחור נציגים), היא שנבחרו נציגים שיש להם כמה ג'ובים</w:t>
      </w:r>
      <w:r w:rsidR="00435FEC">
        <w:rPr>
          <w:rFonts w:cs="Calibri Light"/>
          <w:lang w:val="en-IL"/>
        </w:rPr>
        <w:t>-</w:t>
      </w:r>
      <w:r>
        <w:rPr>
          <w:rFonts w:cs="Calibri Light"/>
          <w:rtl/>
        </w:rPr>
        <w:t xml:space="preserve"> שאפשר לספור ביד</w:t>
      </w:r>
      <w:r w:rsidRPr="004F0FC4">
        <w:rPr>
          <w:rFonts w:cs="Calibri Light"/>
          <w:rtl/>
        </w:rPr>
        <w:t xml:space="preserve"> </w:t>
      </w:r>
      <w:r>
        <w:rPr>
          <w:rFonts w:cs="Calibri Light"/>
          <w:rtl/>
        </w:rPr>
        <w:t xml:space="preserve">אחת,  </w:t>
      </w:r>
      <w:r w:rsidR="00435FEC">
        <w:rPr>
          <w:rFonts w:cs="Calibri Light" w:hint="cs"/>
          <w:rtl/>
        </w:rPr>
        <w:t>מה שגרם לכך שהטרייס הכיל נתונים לא תקינים, למשל שכל הטרייס מכיל רק 12 ג'ובים</w:t>
      </w:r>
      <w:r w:rsidR="00BC7522">
        <w:rPr>
          <w:rFonts w:cs="Calibri Light" w:hint="cs"/>
          <w:rtl/>
        </w:rPr>
        <w:t xml:space="preserve"> והכפולות שלהם</w:t>
      </w:r>
      <w:r w:rsidR="00435FEC">
        <w:rPr>
          <w:rFonts w:cs="Calibri Light" w:hint="cs"/>
          <w:rtl/>
        </w:rPr>
        <w:t>. לכן העדפנו לבחור ידנית</w:t>
      </w:r>
      <w:r w:rsidR="00BC7522">
        <w:rPr>
          <w:rFonts w:cs="Calibri Light" w:hint="cs"/>
          <w:rtl/>
          <w:lang w:val="en-IL"/>
        </w:rPr>
        <w:t xml:space="preserve"> לפי האילוצים שהצגנו.</w:t>
      </w:r>
    </w:p>
    <w:p w14:paraId="228A4A3C" w14:textId="77777777" w:rsidR="00BC7522" w:rsidRDefault="00BC7522" w:rsidP="004F0FC4">
      <w:pPr>
        <w:jc w:val="left"/>
        <w:rPr>
          <w:rFonts w:cs="Calibri Light"/>
          <w:rtl/>
          <w:lang w:val="en-IL"/>
        </w:rPr>
      </w:pPr>
    </w:p>
    <w:p w14:paraId="44DC4317" w14:textId="5B8C5633" w:rsidR="00BC7522" w:rsidRDefault="00BC7522" w:rsidP="00591EFB">
      <w:pPr>
        <w:jc w:val="left"/>
        <w:rPr>
          <w:rFonts w:cs="Calibri Ligh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1D3C176" wp14:editId="0F975E10">
                <wp:simplePos x="0" y="0"/>
                <wp:positionH relativeFrom="margin">
                  <wp:align>right</wp:align>
                </wp:positionH>
                <wp:positionV relativeFrom="paragraph">
                  <wp:posOffset>3791058</wp:posOffset>
                </wp:positionV>
                <wp:extent cx="5727940" cy="284672"/>
                <wp:effectExtent l="0" t="0" r="0" b="127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940" cy="284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7F52EB" w14:textId="14279270" w:rsidR="000753D4" w:rsidRPr="00BC7522" w:rsidRDefault="000753D4" w:rsidP="00BC7522">
                            <w:pPr>
                              <w:pStyle w:val="Caption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en-IL"/>
                              </w:rPr>
                              <w:t>8-1: K-Means clusters with all axis combinations.</w:t>
                            </w:r>
                          </w:p>
                          <w:p w14:paraId="579CE639" w14:textId="77777777" w:rsidR="000753D4" w:rsidRDefault="000753D4" w:rsidP="00BC7522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C176" id="Text Box 292" o:spid="_x0000_s1075" type="#_x0000_t202" style="position:absolute;left:0;text-align:left;margin-left:399.8pt;margin-top:298.5pt;width:451pt;height:22.4pt;z-index:252021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" filled="f" stroked="f" strokeweight=".5pt">
                <v:textbox>
                  <w:txbxContent>
                    <w:p w14:paraId="487F52EB" w14:textId="14279270" w:rsidR="000753D4" w:rsidRPr="00BC7522" w:rsidRDefault="000753D4" w:rsidP="00BC7522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en-IL"/>
                        </w:rPr>
                        <w:t>8-1: K-Means clusters with all axis combinations.</w:t>
                      </w:r>
                    </w:p>
                    <w:p w14:paraId="579CE639" w14:textId="77777777" w:rsidR="000753D4" w:rsidRDefault="000753D4" w:rsidP="00BC7522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Calibri Light"/>
          <w:noProof/>
        </w:rPr>
        <w:drawing>
          <wp:anchor distT="0" distB="0" distL="114300" distR="114300" simplePos="0" relativeHeight="252019712" behindDoc="0" locked="0" layoutInCell="1" allowOverlap="1" wp14:anchorId="4539288B" wp14:editId="05AC457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304236" cy="3774558"/>
            <wp:effectExtent l="0" t="0" r="0" b="0"/>
            <wp:wrapSquare wrapText="bothSides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236" cy="377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DAFBEC" w14:textId="77777777" w:rsidR="00BC7522" w:rsidRDefault="00BC7522" w:rsidP="00591EFB">
      <w:pPr>
        <w:jc w:val="left"/>
        <w:rPr>
          <w:rFonts w:cs="Calibri Light"/>
        </w:rPr>
      </w:pPr>
    </w:p>
    <w:p w14:paraId="6199131E" w14:textId="77777777" w:rsidR="00BC7522" w:rsidRDefault="00BC7522" w:rsidP="00591EFB">
      <w:pPr>
        <w:jc w:val="left"/>
      </w:pPr>
    </w:p>
    <w:p w14:paraId="5467F98F" w14:textId="77777777" w:rsidR="002F5024" w:rsidRDefault="002F5024" w:rsidP="00591EFB">
      <w:pPr>
        <w:jc w:val="left"/>
        <w:rPr>
          <w:rtl/>
        </w:rPr>
      </w:pPr>
    </w:p>
    <w:p w14:paraId="031A94DF" w14:textId="5D72AA0D" w:rsidR="00B26296" w:rsidRPr="00B26296" w:rsidRDefault="0042309A" w:rsidP="00B26296">
      <w:r>
        <w:rPr>
          <w:rFonts w:hint="cs"/>
          <w:rtl/>
        </w:rPr>
        <w:t>לאחר בחירת ה</w:t>
      </w:r>
      <w:r w:rsidR="006772F5">
        <w:rPr>
          <w:rFonts w:hint="cs"/>
          <w:rtl/>
        </w:rPr>
        <w:t>-</w:t>
      </w:r>
      <w:r w:rsidR="006772F5" w:rsidRPr="006772F5">
        <w:t xml:space="preserve"> </w:t>
      </w:r>
      <w:r w:rsidR="006772F5">
        <w:t>Users</w:t>
      </w:r>
      <w:r w:rsidR="00591EFB">
        <w:rPr>
          <w:rFonts w:hint="cs"/>
          <w:rtl/>
        </w:rPr>
        <w:t>,</w:t>
      </w:r>
      <w:r>
        <w:rPr>
          <w:rFonts w:hint="cs"/>
          <w:rtl/>
        </w:rPr>
        <w:t xml:space="preserve"> יצרנו </w:t>
      </w:r>
      <w:r w:rsidR="00591EFB">
        <w:rPr>
          <w:rFonts w:hint="cs"/>
          <w:rtl/>
        </w:rPr>
        <w:t xml:space="preserve">שלושה קבצי </w:t>
      </w:r>
      <w:r w:rsidR="00591EFB">
        <w:t>Config</w:t>
      </w:r>
      <w:r>
        <w:rPr>
          <w:rFonts w:hint="cs"/>
          <w:rtl/>
        </w:rPr>
        <w:t xml:space="preserve">, </w:t>
      </w:r>
      <w:r w:rsidR="00591EFB">
        <w:rPr>
          <w:rFonts w:hint="cs"/>
          <w:rtl/>
        </w:rPr>
        <w:t>אשר כל</w:t>
      </w:r>
      <w:r>
        <w:rPr>
          <w:rFonts w:hint="cs"/>
          <w:rtl/>
        </w:rPr>
        <w:t xml:space="preserve"> אחד </w:t>
      </w:r>
      <w:r w:rsidR="00591EFB">
        <w:rPr>
          <w:rFonts w:hint="cs"/>
          <w:rtl/>
        </w:rPr>
        <w:t xml:space="preserve">מהם </w:t>
      </w:r>
      <w:r>
        <w:rPr>
          <w:rFonts w:hint="cs"/>
          <w:rtl/>
        </w:rPr>
        <w:t>מדמה עומס שונה</w:t>
      </w:r>
      <w:r w:rsidR="00591EFB">
        <w:rPr>
          <w:rFonts w:hint="cs"/>
          <w:rtl/>
        </w:rPr>
        <w:t xml:space="preserve"> במערכת</w:t>
      </w:r>
      <w:r w:rsidR="00FE29C0">
        <w:rPr>
          <w:rFonts w:hint="cs"/>
          <w:rtl/>
        </w:rPr>
        <w:t>; 80%, 100% ו- 120%.</w:t>
      </w:r>
      <w:r w:rsidR="00B26296">
        <w:rPr>
          <w:lang w:val="en-IL"/>
        </w:rPr>
        <w:t xml:space="preserve"> </w:t>
      </w:r>
      <w:r w:rsidR="00B26296">
        <w:rPr>
          <w:rtl/>
        </w:rPr>
        <w:t xml:space="preserve">חשוב להזכיר את הצעד הזה בשיטת </w:t>
      </w:r>
      <w:r w:rsidR="00B26296">
        <w:t>User Resampling</w:t>
      </w:r>
      <w:r w:rsidR="00B26296">
        <w:rPr>
          <w:rtl/>
        </w:rPr>
        <w:t xml:space="preserve"> שלפיה עבדנו:</w:t>
      </w:r>
    </w:p>
    <w:p w14:paraId="4EE6C20A" w14:textId="54F8A92A" w:rsidR="00B26296" w:rsidRDefault="00B26296" w:rsidP="00B26296">
      <w:pPr>
        <w:rPr>
          <w:rtl/>
        </w:rPr>
      </w:pPr>
      <w:r>
        <w:rPr>
          <w:rtl/>
        </w:rPr>
        <w:t>יש לנו את מספר המשתמשים החדשים שמתווספים למער</w:t>
      </w:r>
      <w:r>
        <w:rPr>
          <w:rFonts w:hint="cs"/>
          <w:rtl/>
          <w:lang w:val="en-IL"/>
        </w:rPr>
        <w:t>כ</w:t>
      </w:r>
      <w:r>
        <w:rPr>
          <w:rtl/>
        </w:rPr>
        <w:t>ת בכל שבוע.</w:t>
      </w:r>
      <w:r>
        <w:rPr>
          <w:rFonts w:hint="cs"/>
          <w:rtl/>
        </w:rPr>
        <w:t xml:space="preserve"> </w:t>
      </w:r>
      <w:r>
        <w:rPr>
          <w:rtl/>
        </w:rPr>
        <w:t xml:space="preserve">בכל שבוע </w:t>
      </w:r>
      <w:r>
        <w:rPr>
          <w:rFonts w:hint="cs"/>
          <w:rtl/>
        </w:rPr>
        <w:t>,</w:t>
      </w:r>
      <w:r>
        <w:rPr>
          <w:rtl/>
        </w:rPr>
        <w:t>בטרייס החדש</w:t>
      </w:r>
      <w:r>
        <w:rPr>
          <w:rFonts w:hint="cs"/>
          <w:rtl/>
        </w:rPr>
        <w:t>,</w:t>
      </w:r>
      <w:r>
        <w:rPr>
          <w:rtl/>
        </w:rPr>
        <w:t xml:space="preserve"> דוגמים מהמשתמשים שיש לנו ביד לפי מספר המשתמשים המתווספים מחדש בטרייס המקורי.</w:t>
      </w:r>
    </w:p>
    <w:p w14:paraId="05AEE2C3" w14:textId="72425E72" w:rsidR="00B26296" w:rsidRDefault="00B26296" w:rsidP="00B26296">
      <w:pPr>
        <w:rPr>
          <w:rtl/>
        </w:rPr>
      </w:pPr>
      <w:r>
        <w:rPr>
          <w:rtl/>
        </w:rPr>
        <w:t xml:space="preserve">לגבי יצירת ה </w:t>
      </w:r>
      <w:r>
        <w:rPr>
          <w:rFonts w:hint="cs"/>
        </w:rPr>
        <w:t>L</w:t>
      </w:r>
      <w:r>
        <w:t xml:space="preserve">oad 80% </w:t>
      </w:r>
      <w:r>
        <w:rPr>
          <w:rtl/>
        </w:rPr>
        <w:t xml:space="preserve"> ו </w:t>
      </w:r>
      <w:r>
        <w:rPr>
          <w:rFonts w:hint="cs"/>
        </w:rPr>
        <w:t>L</w:t>
      </w:r>
      <w:r>
        <w:t>oad 120%</w:t>
      </w:r>
      <w:r>
        <w:rPr>
          <w:rtl/>
        </w:rPr>
        <w:t xml:space="preserve"> אפשר לראות שהיה ב</w:t>
      </w:r>
      <w:r>
        <w:t>configuration file</w:t>
      </w:r>
      <w:r>
        <w:rPr>
          <w:rtl/>
        </w:rPr>
        <w:t xml:space="preserve"> שורה שכתוב בה </w:t>
      </w:r>
      <w:r>
        <w:rPr>
          <w:rFonts w:hint="cs"/>
        </w:rPr>
        <w:t>L</w:t>
      </w:r>
      <w:r>
        <w:t xml:space="preserve">oad </w:t>
      </w:r>
      <w:r>
        <w:rPr>
          <w:rtl/>
        </w:rPr>
        <w:t xml:space="preserve"> עם מספר מסוים נגיד 80 אז בתוך הת</w:t>
      </w:r>
      <w:r>
        <w:rPr>
          <w:rFonts w:hint="cs"/>
          <w:rtl/>
        </w:rPr>
        <w:t>ו</w:t>
      </w:r>
      <w:r>
        <w:rPr>
          <w:rtl/>
        </w:rPr>
        <w:t xml:space="preserve">כנית שלנו </w:t>
      </w:r>
      <w:r>
        <w:t>:</w:t>
      </w:r>
    </w:p>
    <w:p w14:paraId="213E0040" w14:textId="6FD6CFB7" w:rsidR="00B26296" w:rsidRDefault="00B26296" w:rsidP="00B26296">
      <w:pPr>
        <w:rPr>
          <w:noProof/>
          <w:lang w:val="x-none" w:bidi="ar-SA"/>
        </w:rPr>
      </w:pPr>
      <w:r>
        <w:rPr>
          <w:noProof/>
        </w:rPr>
        <w:drawing>
          <wp:inline distT="0" distB="0" distL="0" distR="0" wp14:anchorId="69FF52DB" wp14:editId="77255FBD">
            <wp:extent cx="5731510" cy="1517015"/>
            <wp:effectExtent l="0" t="0" r="2540" b="698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4D92" w14:textId="48A911B1" w:rsidR="00B26296" w:rsidRDefault="00B26296" w:rsidP="00B26296">
      <w:pPr>
        <w:rPr>
          <w:noProof/>
          <w:rtl/>
        </w:rPr>
      </w:pPr>
      <w:r>
        <w:rPr>
          <w:noProof/>
          <w:rtl/>
        </w:rPr>
        <w:t>אנחנו מכפילים את מספר המשתמשים החדשים שמתווספים בכל שבוע בכמות ה</w:t>
      </w:r>
      <w:r>
        <w:rPr>
          <w:rFonts w:hint="cs"/>
          <w:noProof/>
        </w:rPr>
        <w:t>L</w:t>
      </w:r>
      <w:r>
        <w:rPr>
          <w:noProof/>
        </w:rPr>
        <w:t xml:space="preserve">oad </w:t>
      </w:r>
      <w:r>
        <w:rPr>
          <w:noProof/>
          <w:rtl/>
        </w:rPr>
        <w:t xml:space="preserve"> (0.8 או 1 או 1.2) ואז יש סיכוי לא קטן שנקבל מספר לא שלם אז עבדנו לפי שיטה שלמדנו בהרצאה האחרונה של הקורס,</w:t>
      </w:r>
      <w:r>
        <w:rPr>
          <w:rFonts w:hint="cs"/>
          <w:noProof/>
          <w:rtl/>
        </w:rPr>
        <w:t xml:space="preserve"> </w:t>
      </w:r>
      <w:r>
        <w:rPr>
          <w:noProof/>
          <w:rtl/>
        </w:rPr>
        <w:t>שמפצלים את המספר לשני החלקים השלם והשבר ואז בהסתברות של השבר מוסיפים אחד למספר השלם.</w:t>
      </w:r>
    </w:p>
    <w:p w14:paraId="246B8338" w14:textId="77777777" w:rsidR="00B26296" w:rsidRDefault="00B26296" w:rsidP="00B26296">
      <w:pPr>
        <w:jc w:val="left"/>
        <w:rPr>
          <w:noProof/>
          <w:rtl/>
        </w:rPr>
      </w:pPr>
      <w:r>
        <w:rPr>
          <w:noProof/>
          <w:rtl/>
        </w:rPr>
        <w:lastRenderedPageBreak/>
        <w:t xml:space="preserve">בחירת השיטה של </w:t>
      </w:r>
      <w:r>
        <w:rPr>
          <w:noProof/>
        </w:rPr>
        <w:t>User Resampling</w:t>
      </w:r>
      <w:r>
        <w:rPr>
          <w:noProof/>
          <w:rtl/>
        </w:rPr>
        <w:t xml:space="preserve"> הייתה לפי שיקול אחד ויחיד: רצינו לעב</w:t>
      </w:r>
      <w:r>
        <w:rPr>
          <w:rFonts w:hint="cs"/>
          <w:noProof/>
          <w:rtl/>
        </w:rPr>
        <w:t>ו</w:t>
      </w:r>
      <w:r>
        <w:rPr>
          <w:noProof/>
          <w:rtl/>
        </w:rPr>
        <w:t>ד לפי שיטה שהיא יחסית לא קשה ובאותו זמן משחזרת לנו כמה שיותר מאפיינים מה</w:t>
      </w:r>
      <w:r>
        <w:rPr>
          <w:noProof/>
        </w:rPr>
        <w:t>trace</w:t>
      </w:r>
      <w:r>
        <w:rPr>
          <w:noProof/>
          <w:rtl/>
        </w:rPr>
        <w:t xml:space="preserve"> המקורי.</w:t>
      </w:r>
    </w:p>
    <w:p w14:paraId="30A85EBF" w14:textId="77777777" w:rsidR="00B26296" w:rsidRDefault="00FE29C0" w:rsidP="00591EFB">
      <w:pPr>
        <w:jc w:val="left"/>
        <w:rPr>
          <w:rtl/>
        </w:rPr>
      </w:pPr>
      <w:r>
        <w:rPr>
          <w:rFonts w:hint="cs"/>
          <w:rtl/>
        </w:rPr>
        <w:t>הוספנו את קבצי הקונפיגורצי</w:t>
      </w:r>
      <w:r>
        <w:rPr>
          <w:rFonts w:hint="eastAsia"/>
          <w:rtl/>
        </w:rPr>
        <w:t>ה</w:t>
      </w:r>
      <w:r>
        <w:rPr>
          <w:rFonts w:hint="cs"/>
          <w:rtl/>
        </w:rPr>
        <w:t xml:space="preserve"> לתיקייה שלנו, ובתוכנית </w:t>
      </w:r>
      <w:r w:rsidR="00591EFB">
        <w:t>Python</w:t>
      </w:r>
      <w:r>
        <w:rPr>
          <w:rFonts w:hint="cs"/>
          <w:rtl/>
        </w:rPr>
        <w:t xml:space="preserve">, בנינו את </w:t>
      </w:r>
      <w:r w:rsidR="00591EFB">
        <w:rPr>
          <w:rFonts w:hint="cs"/>
          <w:rtl/>
        </w:rPr>
        <w:t>שיטת ה-</w:t>
      </w:r>
      <w:r w:rsidR="00591EFB">
        <w:t>User Resampling</w:t>
      </w:r>
      <w:r>
        <w:rPr>
          <w:rFonts w:hint="cs"/>
          <w:rtl/>
        </w:rPr>
        <w:t xml:space="preserve"> </w:t>
      </w:r>
      <w:r w:rsidR="00591EFB">
        <w:rPr>
          <w:rFonts w:hint="cs"/>
          <w:rtl/>
        </w:rPr>
        <w:t xml:space="preserve">אשר בהתבסס עליה </w:t>
      </w:r>
      <w:r>
        <w:rPr>
          <w:rFonts w:hint="cs"/>
          <w:rtl/>
        </w:rPr>
        <w:t>הפקנו את הגרפים שנראה בשלב 9.</w:t>
      </w:r>
    </w:p>
    <w:p w14:paraId="163EF16E" w14:textId="77777777" w:rsidR="006E168F" w:rsidRDefault="006E168F" w:rsidP="00591EFB">
      <w:pPr>
        <w:jc w:val="left"/>
        <w:rPr>
          <w:rtl/>
        </w:rPr>
      </w:pPr>
      <w:r>
        <w:rPr>
          <w:rFonts w:hint="cs"/>
          <w:rtl/>
        </w:rPr>
        <w:t>ציפיות:</w:t>
      </w:r>
    </w:p>
    <w:p w14:paraId="5181AC38" w14:textId="18BB549E" w:rsidR="006E168F" w:rsidRDefault="006E168F" w:rsidP="006E168F">
      <w:pPr>
        <w:pStyle w:val="ListParagraph"/>
        <w:numPr>
          <w:ilvl w:val="0"/>
          <w:numId w:val="8"/>
        </w:numPr>
        <w:rPr>
          <w:lang w:val="en-IL"/>
        </w:rPr>
      </w:pPr>
      <w:r>
        <w:rPr>
          <w:rFonts w:hint="cs"/>
          <w:rtl/>
        </w:rPr>
        <w:t>הציפיה שלנו, שסעיפים 1 ו 2 משלב 9 (</w:t>
      </w:r>
      <w:r w:rsidRPr="006E168F">
        <w:rPr>
          <w:lang w:val="en-IL"/>
        </w:rPr>
        <w:t>Consumption, Runtimes, Interarrivaltimes&amp; User distribution</w:t>
      </w:r>
      <w:r w:rsidRPr="006E168F">
        <w:rPr>
          <w:rFonts w:hint="cs"/>
          <w:rtl/>
          <w:lang w:val="en-IL"/>
        </w:rPr>
        <w:t>) יהיו הבסיס הטריוויאל</w:t>
      </w:r>
      <w:r w:rsidRPr="006E168F">
        <w:rPr>
          <w:rFonts w:hint="eastAsia"/>
          <w:rtl/>
          <w:lang w:val="en-IL"/>
        </w:rPr>
        <w:t>י</w:t>
      </w:r>
      <w:r w:rsidRPr="006E168F">
        <w:rPr>
          <w:rFonts w:hint="cs"/>
          <w:rtl/>
          <w:lang w:val="en-IL"/>
        </w:rPr>
        <w:t xml:space="preserve"> של התוצאות שנקבל, כי הם אבני בסיס של הטרייס ושל השחזור שלו.</w:t>
      </w:r>
    </w:p>
    <w:p w14:paraId="65A9F788" w14:textId="6BB3F05C" w:rsidR="006E168F" w:rsidRDefault="006E168F" w:rsidP="006E168F">
      <w:pPr>
        <w:pStyle w:val="ListParagraph"/>
        <w:numPr>
          <w:ilvl w:val="0"/>
          <w:numId w:val="8"/>
        </w:numPr>
        <w:rPr>
          <w:lang w:val="en-IL"/>
        </w:rPr>
      </w:pPr>
      <w:r>
        <w:rPr>
          <w:rFonts w:hint="cs"/>
          <w:rtl/>
          <w:lang w:val="en-IL"/>
        </w:rPr>
        <w:t xml:space="preserve">לפי השיטה שלנו, שמסתמכת על דגימה ממשתמשים מהטרייס המקורי, נובע מכך שאפשר לשחזר את הקורלציה בין מאפיינים שונים, </w:t>
      </w:r>
      <w:r>
        <w:rPr>
          <w:rFonts w:hint="cs"/>
          <w:lang w:val="en-IL"/>
        </w:rPr>
        <w:t>SELF SIMILARITY</w:t>
      </w:r>
      <w:r>
        <w:rPr>
          <w:rFonts w:hint="cs"/>
          <w:rtl/>
          <w:lang w:val="en-IL"/>
        </w:rPr>
        <w:t xml:space="preserve"> ו- </w:t>
      </w:r>
      <w:r>
        <w:rPr>
          <w:rFonts w:hint="cs"/>
          <w:lang w:val="en-IL"/>
        </w:rPr>
        <w:t>LOCALITY OF SAMPLING</w:t>
      </w:r>
      <w:r>
        <w:rPr>
          <w:rFonts w:hint="cs"/>
          <w:rtl/>
          <w:lang w:val="en-IL"/>
        </w:rPr>
        <w:t>. כמו כן, הנציגים שנבחרו, מאפשרים לנו לשמור גם על המחזור היומי והשבועי של הטרייס.</w:t>
      </w:r>
    </w:p>
    <w:p w14:paraId="7118E3D1" w14:textId="09D7A33C" w:rsidR="00F12C4E" w:rsidRDefault="00F12C4E" w:rsidP="006E168F">
      <w:pPr>
        <w:pStyle w:val="ListParagraph"/>
        <w:numPr>
          <w:ilvl w:val="0"/>
          <w:numId w:val="8"/>
        </w:numPr>
        <w:rPr>
          <w:lang w:val="en-IL"/>
        </w:rPr>
      </w:pPr>
      <w:r>
        <w:rPr>
          <w:rFonts w:hint="cs"/>
          <w:rtl/>
          <w:lang w:val="en-IL"/>
        </w:rPr>
        <w:t xml:space="preserve">לא ציפינו שנוכל להדגים את ה </w:t>
      </w:r>
      <w:r>
        <w:rPr>
          <w:rFonts w:hint="cs"/>
          <w:lang w:val="en-IL"/>
        </w:rPr>
        <w:t>SUBMISSION RATE</w:t>
      </w:r>
      <w:r>
        <w:rPr>
          <w:rFonts w:hint="cs"/>
          <w:rtl/>
          <w:lang w:val="en-IL"/>
        </w:rPr>
        <w:t xml:space="preserve"> של היוזרים כולם מהטרייס המקורי, מהסיבה הפשוטה שאנו מסתמכים על 7 יוזרים מתוך 69. גם לאותה סיבה, לא ציפינו שנוכל לשחזר טרנדים.</w:t>
      </w:r>
    </w:p>
    <w:p w14:paraId="309DD997" w14:textId="5394C871" w:rsidR="00F12C4E" w:rsidRPr="006E168F" w:rsidRDefault="00F12C4E" w:rsidP="006E168F">
      <w:pPr>
        <w:pStyle w:val="ListParagraph"/>
        <w:numPr>
          <w:ilvl w:val="0"/>
          <w:numId w:val="8"/>
        </w:numPr>
        <w:rPr>
          <w:rtl/>
          <w:lang w:val="en-IL"/>
        </w:rPr>
      </w:pPr>
      <w:r>
        <w:rPr>
          <w:rFonts w:hint="cs"/>
          <w:rtl/>
          <w:lang w:val="en-IL"/>
        </w:rPr>
        <w:t xml:space="preserve">בטרייס המקורי לא היה לנו </w:t>
      </w:r>
      <w:r>
        <w:rPr>
          <w:rFonts w:hint="cs"/>
          <w:lang w:val="en-IL"/>
        </w:rPr>
        <w:t>WAITTIMES</w:t>
      </w:r>
      <w:r>
        <w:rPr>
          <w:rFonts w:hint="cs"/>
          <w:rtl/>
          <w:lang w:val="en-IL"/>
        </w:rPr>
        <w:t xml:space="preserve"> לכן לא ציפינו שנחזר.</w:t>
      </w:r>
    </w:p>
    <w:p w14:paraId="18BDE20E" w14:textId="6236204A" w:rsidR="00490C43" w:rsidRDefault="00EE2DA7" w:rsidP="006E168F">
      <w:pPr>
        <w:rPr>
          <w:rtl/>
        </w:rPr>
      </w:pPr>
      <w:r>
        <w:rPr>
          <w:rtl/>
        </w:rPr>
        <w:br w:type="page"/>
      </w:r>
    </w:p>
    <w:p w14:paraId="46197E8B" w14:textId="72D688FD" w:rsidR="00490C43" w:rsidRPr="00490C43" w:rsidRDefault="00490C43" w:rsidP="00490C43">
      <w:pPr>
        <w:pStyle w:val="Heading1"/>
        <w:rPr>
          <w:lang w:val="en-IL"/>
        </w:rPr>
      </w:pPr>
      <w:bookmarkStart w:id="285" w:name="_Toc63019124"/>
      <w:r>
        <w:rPr>
          <w:rFonts w:hint="cs"/>
          <w:rtl/>
        </w:rPr>
        <w:lastRenderedPageBreak/>
        <w:t xml:space="preserve">שלב 9- </w:t>
      </w:r>
      <w:r w:rsidRPr="00490C43">
        <w:rPr>
          <w:rFonts w:hint="cs"/>
          <w:rtl/>
        </w:rPr>
        <w:t>אימות</w:t>
      </w:r>
      <w:bookmarkEnd w:id="285"/>
    </w:p>
    <w:p w14:paraId="67ED3490" w14:textId="09CB91C4" w:rsidR="0052585B" w:rsidRDefault="0052585B" w:rsidP="0052585B">
      <w:pPr>
        <w:spacing w:after="0" w:line="240" w:lineRule="auto"/>
        <w:rPr>
          <w:rtl/>
        </w:rPr>
      </w:pPr>
    </w:p>
    <w:p w14:paraId="0EE486E6" w14:textId="16F72E60" w:rsidR="0052585B" w:rsidRPr="00943C72" w:rsidRDefault="0052585B" w:rsidP="00943C72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עדיין לא מוכן</w:t>
      </w:r>
    </w:p>
    <w:p w14:paraId="72C72E32" w14:textId="019D1305" w:rsidR="0052585B" w:rsidRPr="00943C72" w:rsidRDefault="0034637F" w:rsidP="00943C72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התפלגויות</w:t>
      </w:r>
    </w:p>
    <w:p w14:paraId="6D1BFEF1" w14:textId="11BECC61" w:rsidR="00FE29C0" w:rsidRDefault="00591EFB" w:rsidP="00FE29C0">
      <w:pPr>
        <w:pStyle w:val="ListParagraph"/>
        <w:numPr>
          <w:ilvl w:val="1"/>
          <w:numId w:val="6"/>
        </w:numPr>
        <w:spacing w:after="0" w:line="240" w:lineRule="auto"/>
      </w:pPr>
      <w:r>
        <w:t>Interarrival time</w:t>
      </w:r>
      <w:r w:rsidR="00FE29C0">
        <w:rPr>
          <w:rFonts w:hint="cs"/>
          <w:rtl/>
        </w:rPr>
        <w:t>:</w:t>
      </w:r>
    </w:p>
    <w:p w14:paraId="0E2F5BF6" w14:textId="42BEFDCA" w:rsidR="00490C43" w:rsidRDefault="00C473EC" w:rsidP="00E72F53">
      <w:pPr>
        <w:spacing w:after="0" w:line="240" w:lineRule="auto"/>
        <w:rPr>
          <w:rtl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599BA93E" wp14:editId="7E054223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724525" cy="3067050"/>
                <wp:effectExtent l="0" t="0" r="3175" b="0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067050"/>
                          <a:chOff x="0" y="0"/>
                          <a:chExt cx="5724525" cy="306705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752475" y="27717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4A2614" w14:textId="1FA1985D" w:rsidR="000753D4" w:rsidRPr="00FE29C0" w:rsidRDefault="000753D4" w:rsidP="00FE29C0">
                              <w:pPr>
                                <w:pStyle w:val="Caption"/>
                                <w:jc w:val="left"/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-4</w:t>
                              </w:r>
                            </w:p>
                            <w:p w14:paraId="18935C19" w14:textId="77777777" w:rsidR="000753D4" w:rsidRDefault="000753D4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BA93E" id="Group 23" o:spid="_x0000_s1076" style="position:absolute;left:0;text-align:left;margin-left:399.55pt;margin-top:.6pt;width:450.75pt;height:241.5pt;z-index:251836416;mso-position-horizontal:right;mso-position-horizontal-relative:margin" coordsize="57245,30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77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">
                  <v:imagedata r:id="rId61" o:title=""/>
                </v:shape>
                <v:shape id="Text Box 22" o:spid="_x0000_s1078" type="#_x0000_t202" style="position:absolute;left:7524;top:27717;width:10383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124A2614" w14:textId="1FA1985D" w:rsidR="000753D4" w:rsidRPr="00FE29C0" w:rsidRDefault="000753D4" w:rsidP="00FE29C0">
                        <w:pPr>
                          <w:pStyle w:val="Caption"/>
                          <w:jc w:val="left"/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-4</w:t>
                        </w:r>
                      </w:p>
                      <w:p w14:paraId="18935C19" w14:textId="77777777" w:rsidR="000753D4" w:rsidRDefault="000753D4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D42B96B" w14:textId="0C195334" w:rsidR="009D635D" w:rsidRPr="009D635D" w:rsidRDefault="00591EFB" w:rsidP="00E72F53">
      <w:pPr>
        <w:spacing w:after="0" w:line="240" w:lineRule="auto"/>
        <w:jc w:val="left"/>
        <w:rPr>
          <w:rFonts w:eastAsiaTheme="minorEastAsia"/>
          <w:rtl/>
          <w:lang w:val="en-IL" w:bidi="ar-SA"/>
        </w:rPr>
      </w:pPr>
      <w:bookmarkStart w:id="286" w:name="_Hlk63027757"/>
      <w:r>
        <w:rPr>
          <w:rFonts w:hint="cs"/>
          <w:rtl/>
          <w:lang w:val="en-IL"/>
        </w:rPr>
        <w:t xml:space="preserve">נראה כי </w:t>
      </w:r>
      <w:r w:rsidR="009D635D">
        <w:rPr>
          <w:rFonts w:hint="cs"/>
          <w:rtl/>
          <w:lang w:val="en-IL"/>
        </w:rPr>
        <w:t xml:space="preserve">באיור 9-4, </w:t>
      </w:r>
      <w:r w:rsidR="00C473EC">
        <w:rPr>
          <w:rFonts w:hint="cs"/>
          <w:rtl/>
        </w:rPr>
        <w:t>ניתן לראות ב</w:t>
      </w:r>
      <w:r>
        <w:rPr>
          <w:rFonts w:hint="cs"/>
          <w:rtl/>
        </w:rPr>
        <w:t>-</w:t>
      </w:r>
      <w:r w:rsidR="00C473EC">
        <w:rPr>
          <w:rFonts w:hint="cs"/>
          <w:rtl/>
        </w:rPr>
        <w:t xml:space="preserve">80% עומס שיש לנו התנהגות די דומה בהשוואה לגרף הראשון מצד ימין. </w:t>
      </w:r>
      <w:r w:rsidR="00E72F53">
        <w:rPr>
          <w:rFonts w:hint="cs"/>
          <w:rtl/>
        </w:rPr>
        <w:t>ניתן לראות</w:t>
      </w:r>
      <w:r w:rsidR="00C473EC">
        <w:rPr>
          <w:rFonts w:hint="cs"/>
          <w:rtl/>
        </w:rPr>
        <w:t xml:space="preserve"> את אזור הדשדוש בתחילת</w:t>
      </w:r>
      <w:r w:rsidR="00E72F53">
        <w:rPr>
          <w:rFonts w:hint="cs"/>
          <w:rtl/>
        </w:rPr>
        <w:t>ו</w:t>
      </w:r>
      <w:r w:rsidR="00C473EC">
        <w:rPr>
          <w:rFonts w:hint="cs"/>
          <w:rtl/>
        </w:rPr>
        <w:t xml:space="preserve"> ובסו</w:t>
      </w:r>
      <w:r w:rsidR="00E72F53">
        <w:rPr>
          <w:rFonts w:hint="cs"/>
          <w:rtl/>
        </w:rPr>
        <w:t>פו</w:t>
      </w:r>
      <w:r w:rsidR="00C473EC">
        <w:rPr>
          <w:rFonts w:hint="cs"/>
          <w:rtl/>
        </w:rPr>
        <w:t xml:space="preserve"> של הגרף.</w:t>
      </w:r>
      <w:r w:rsidR="009D635D">
        <w:rPr>
          <w:rFonts w:hint="cs"/>
          <w:rtl/>
        </w:rPr>
        <w:t xml:space="preserve"> כמובן שההבדל בין ה</w:t>
      </w:r>
      <w:r w:rsidR="00E72F53">
        <w:rPr>
          <w:rFonts w:hint="cs"/>
          <w:rtl/>
        </w:rPr>
        <w:t>-</w:t>
      </w:r>
      <w:r w:rsidR="00E72F53">
        <w:t>Traces</w:t>
      </w:r>
      <w:r w:rsidR="009D635D">
        <w:rPr>
          <w:rFonts w:hint="cs"/>
          <w:rtl/>
        </w:rPr>
        <w:t xml:space="preserve"> נובע מפקודת ה</w:t>
      </w:r>
      <w:r w:rsidR="00E72F53">
        <w:rPr>
          <w:rFonts w:hint="cs"/>
          <w:rtl/>
        </w:rPr>
        <w:t>-</w:t>
      </w:r>
      <w:r w:rsidR="00E72F53">
        <w:t>Random</w:t>
      </w:r>
      <w:r w:rsidR="009D635D">
        <w:rPr>
          <w:rFonts w:hint="cs"/>
          <w:rtl/>
        </w:rPr>
        <w:t xml:space="preserve"> </w:t>
      </w:r>
      <w:r w:rsidR="009D635D">
        <w:rPr>
          <w:rtl/>
        </w:rPr>
        <w:t>–</w:t>
      </w:r>
      <w:r w:rsidR="009D635D">
        <w:rPr>
          <w:rFonts w:hint="cs"/>
          <w:rtl/>
        </w:rPr>
        <w:t xml:space="preserve"> ש</w:t>
      </w:r>
      <w:r w:rsidR="00E72F53">
        <w:rPr>
          <w:rFonts w:hint="cs"/>
          <w:rtl/>
        </w:rPr>
        <w:t xml:space="preserve">באמצעותה </w:t>
      </w:r>
      <w:r w:rsidR="009D635D">
        <w:rPr>
          <w:rFonts w:hint="cs"/>
          <w:rtl/>
        </w:rPr>
        <w:t xml:space="preserve">הפקנו </w:t>
      </w:r>
      <w:r w:rsidR="00E72F53">
        <w:rPr>
          <w:rFonts w:hint="cs"/>
          <w:rtl/>
        </w:rPr>
        <w:t xml:space="preserve">שלושה </w:t>
      </w:r>
      <w:r w:rsidR="00E72F53">
        <w:t>Traces</w:t>
      </w:r>
      <w:r w:rsidR="009D635D">
        <w:rPr>
          <w:rFonts w:hint="cs"/>
          <w:rtl/>
        </w:rPr>
        <w:t>. ניתן להבחין</w:t>
      </w:r>
      <w:r w:rsidR="00E72F53">
        <w:rPr>
          <w:rFonts w:hint="cs"/>
          <w:rtl/>
        </w:rPr>
        <w:t xml:space="preserve"> את הדמיון בשיא</w:t>
      </w:r>
      <w:r w:rsidR="009D635D">
        <w:rPr>
          <w:rFonts w:hint="cs"/>
          <w:rtl/>
        </w:rPr>
        <w:t xml:space="preserve"> בין שני הגרפים האחרונים בטווח של ה</w:t>
      </w:r>
      <w:r w:rsidR="00E72F53">
        <w:rPr>
          <w:rFonts w:hint="cs"/>
          <w:rtl/>
        </w:rPr>
        <w:t>זמנים של</w:t>
      </w:r>
      <w:r w:rsidR="009D635D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 w:rsidR="009D635D">
        <w:rPr>
          <w:rFonts w:eastAsiaTheme="minorEastAsia" w:hint="cs"/>
          <w:rtl/>
        </w:rPr>
        <w:t>. ניתן לראות דמיון די ברור בין הגרף הראשון לגרף השלישי בטווח של ה</w:t>
      </w:r>
      <w:r w:rsidR="00E72F53">
        <w:rPr>
          <w:rFonts w:eastAsiaTheme="minorEastAsia" w:hint="cs"/>
          <w:rtl/>
        </w:rPr>
        <w:t xml:space="preserve">זמנים של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 w:rsidR="009D635D">
        <w:rPr>
          <w:rFonts w:eastAsiaTheme="minorEastAsia" w:hint="cs"/>
          <w:rtl/>
          <w:lang w:val="en-IL"/>
        </w:rPr>
        <w:t>.</w:t>
      </w:r>
    </w:p>
    <w:bookmarkEnd w:id="286"/>
    <w:p w14:paraId="7A34BB1C" w14:textId="212E5456" w:rsidR="00490C43" w:rsidRDefault="00591EFB" w:rsidP="00591EFB">
      <w:pPr>
        <w:spacing w:after="0" w:line="240" w:lineRule="auto"/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46411F83" wp14:editId="518E639E">
                <wp:simplePos x="0" y="0"/>
                <wp:positionH relativeFrom="margin">
                  <wp:posOffset>3629</wp:posOffset>
                </wp:positionH>
                <wp:positionV relativeFrom="paragraph">
                  <wp:posOffset>188595</wp:posOffset>
                </wp:positionV>
                <wp:extent cx="5724525" cy="3181350"/>
                <wp:effectExtent l="0" t="0" r="3175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181350"/>
                          <a:chOff x="0" y="0"/>
                          <a:chExt cx="5724525" cy="318135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400050" y="28860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578D85" w14:textId="120D3471" w:rsidR="000753D4" w:rsidRPr="00C473EC" w:rsidRDefault="000753D4" w:rsidP="00C473EC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lang w:val="en-IL"/>
                                </w:rPr>
                                <w:t>5</w:t>
                              </w:r>
                            </w:p>
                            <w:p w14:paraId="65DCE02F" w14:textId="77777777" w:rsidR="000753D4" w:rsidRDefault="000753D4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411F83" id="Group 25" o:spid="_x0000_s1079" style="position:absolute;left:0;text-align:left;margin-left:.3pt;margin-top:14.85pt;width:450.75pt;height:250.5pt;z-index:251841536;mso-position-horizontal-relative:margin" coordsize="5724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">
                <v:shape id="Picture 20" o:spid="_x0000_s1080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">
                  <v:imagedata r:id="rId63" o:title=""/>
                </v:shape>
                <v:shape id="Text Box 24" o:spid="_x0000_s1081" type="#_x0000_t202" style="position:absolute;left:4000;top:28860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NYx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BlQNYxxQAAANsAAAAP&#10;AAAAAAAAAAAAAAAAAAcCAABkcnMvZG93bnJldi54bWxQSwUGAAAAAAMAAwC3AAAA+QIAAAAA&#10;" filled="f" stroked="f" strokeweight=".5pt">
                  <v:textbox>
                    <w:txbxContent>
                      <w:p w14:paraId="1C578D85" w14:textId="120D3471" w:rsidR="000753D4" w:rsidRPr="00C473EC" w:rsidRDefault="000753D4" w:rsidP="00C473EC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lang w:val="en-IL"/>
                          </w:rPr>
                          <w:t>5</w:t>
                        </w:r>
                      </w:p>
                      <w:p w14:paraId="65DCE02F" w14:textId="77777777" w:rsidR="000753D4" w:rsidRDefault="000753D4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4CB10AF" w14:textId="22775D4E" w:rsidR="009D635D" w:rsidRPr="009D635D" w:rsidRDefault="009D635D" w:rsidP="00E72F53">
      <w:pPr>
        <w:spacing w:after="0" w:line="240" w:lineRule="auto"/>
        <w:jc w:val="left"/>
        <w:rPr>
          <w:rFonts w:eastAsiaTheme="minorEastAsia"/>
          <w:rtl/>
          <w:lang w:val="en-IL" w:bidi="ar-SA"/>
        </w:rPr>
      </w:pPr>
      <w:r>
        <w:rPr>
          <w:rFonts w:hint="cs"/>
          <w:rtl/>
          <w:lang w:val="en-IL"/>
        </w:rPr>
        <w:lastRenderedPageBreak/>
        <w:t xml:space="preserve">באיור </w:t>
      </w:r>
      <w:r w:rsidR="0034637F">
        <w:rPr>
          <w:rFonts w:hint="cs"/>
          <w:rtl/>
          <w:lang w:val="en-IL"/>
        </w:rPr>
        <w:t>9-5</w:t>
      </w:r>
      <w:r>
        <w:rPr>
          <w:rFonts w:hint="cs"/>
          <w:rtl/>
          <w:lang w:val="en-IL"/>
        </w:rPr>
        <w:t xml:space="preserve">, </w:t>
      </w:r>
      <w:r>
        <w:rPr>
          <w:rFonts w:hint="cs"/>
          <w:rtl/>
        </w:rPr>
        <w:t>ניתן לראות ב</w:t>
      </w:r>
      <w:r w:rsidR="00E72F53">
        <w:rPr>
          <w:rFonts w:hint="cs"/>
          <w:rtl/>
        </w:rPr>
        <w:t>-</w:t>
      </w:r>
      <w:r>
        <w:rPr>
          <w:rFonts w:hint="cs"/>
          <w:rtl/>
        </w:rPr>
        <w:t xml:space="preserve">100% עומס שיש לנו התנהגות די דומה בהשוואה לגרף הראשון מצד ימין. רואים את אזור הדשדוש בתחילת ובסוף של הגרף. את הדמיון </w:t>
      </w:r>
      <w:r w:rsidR="00E72F53">
        <w:rPr>
          <w:rFonts w:hint="cs"/>
          <w:rtl/>
        </w:rPr>
        <w:t>ב-</w:t>
      </w:r>
      <w:r w:rsidR="00E72F53">
        <w:t>Peaks</w:t>
      </w:r>
      <w:r>
        <w:rPr>
          <w:rFonts w:hint="cs"/>
          <w:rtl/>
        </w:rPr>
        <w:t xml:space="preserve"> ניתן </w:t>
      </w:r>
      <w:r w:rsidR="00E72F53">
        <w:rPr>
          <w:rFonts w:hint="cs"/>
          <w:rtl/>
        </w:rPr>
        <w:t>לראות בבירור</w:t>
      </w:r>
      <w:r>
        <w:rPr>
          <w:rFonts w:hint="cs"/>
          <w:rtl/>
        </w:rPr>
        <w:t xml:space="preserve"> בין </w:t>
      </w:r>
      <w:r w:rsidR="0034637F">
        <w:rPr>
          <w:rFonts w:hint="cs"/>
          <w:rtl/>
        </w:rPr>
        <w:t xml:space="preserve">הגרף השני והאחרון, </w:t>
      </w:r>
      <w:r>
        <w:rPr>
          <w:rFonts w:hint="cs"/>
          <w:rtl/>
        </w:rPr>
        <w:t xml:space="preserve">בטווח </w:t>
      </w:r>
      <w:r w:rsidR="00E72F53">
        <w:rPr>
          <w:rFonts w:hint="cs"/>
          <w:rtl/>
        </w:rPr>
        <w:t xml:space="preserve">הזמנים </w:t>
      </w:r>
      <w:r>
        <w:rPr>
          <w:rFonts w:hint="cs"/>
          <w:rtl/>
        </w:rPr>
        <w:t xml:space="preserve">של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>
        <w:rPr>
          <w:rFonts w:eastAsiaTheme="minorEastAsia" w:hint="cs"/>
          <w:rtl/>
        </w:rPr>
        <w:t xml:space="preserve">. </w:t>
      </w:r>
      <w:r w:rsidR="00E72F53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>ניתן לראות דמיון די ברור בין הגרף הראשון לגרף השלישי</w:t>
      </w:r>
      <w:r w:rsidR="0034637F">
        <w:rPr>
          <w:rFonts w:eastAsiaTheme="minorEastAsia" w:hint="cs"/>
          <w:rtl/>
        </w:rPr>
        <w:t xml:space="preserve"> והאחרון</w:t>
      </w:r>
      <w:r>
        <w:rPr>
          <w:rFonts w:eastAsiaTheme="minorEastAsia" w:hint="cs"/>
          <w:rtl/>
        </w:rPr>
        <w:t xml:space="preserve"> בטווח</w:t>
      </w:r>
      <w:r w:rsidR="00E72F53">
        <w:rPr>
          <w:rFonts w:eastAsiaTheme="minorEastAsia" w:hint="cs"/>
          <w:rtl/>
        </w:rPr>
        <w:t xml:space="preserve"> הזמנים</w:t>
      </w:r>
      <w:r>
        <w:rPr>
          <w:rFonts w:eastAsiaTheme="minorEastAsia" w:hint="cs"/>
          <w:rtl/>
        </w:rPr>
        <w:t xml:space="preserve"> של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>
        <w:rPr>
          <w:rFonts w:eastAsiaTheme="minorEastAsia" w:hint="cs"/>
          <w:rtl/>
          <w:lang w:val="en-IL"/>
        </w:rPr>
        <w:t>.</w:t>
      </w:r>
    </w:p>
    <w:p w14:paraId="7F3AB98E" w14:textId="3B0E91A5" w:rsidR="00490C43" w:rsidRDefault="00490C43" w:rsidP="00490C43">
      <w:pPr>
        <w:spacing w:after="0" w:line="240" w:lineRule="auto"/>
        <w:rPr>
          <w:rtl/>
          <w:lang w:bidi="ar-SA"/>
        </w:rPr>
      </w:pPr>
    </w:p>
    <w:p w14:paraId="38F63F82" w14:textId="15F0C68B" w:rsidR="00490C43" w:rsidRDefault="00E72F53" w:rsidP="00490C43">
      <w:pPr>
        <w:spacing w:after="0" w:line="240" w:lineRule="auto"/>
        <w:rPr>
          <w:rtl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1EFC70D3" wp14:editId="7C1546D6">
                <wp:simplePos x="0" y="0"/>
                <wp:positionH relativeFrom="margin">
                  <wp:posOffset>0</wp:posOffset>
                </wp:positionH>
                <wp:positionV relativeFrom="paragraph">
                  <wp:posOffset>337820</wp:posOffset>
                </wp:positionV>
                <wp:extent cx="5724525" cy="3209925"/>
                <wp:effectExtent l="0" t="0" r="3175" b="0"/>
                <wp:wrapTopAndBottom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209925"/>
                          <a:chOff x="0" y="0"/>
                          <a:chExt cx="5724525" cy="320992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381000" y="2914650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A23995" w14:textId="16DF5D5B" w:rsidR="000753D4" w:rsidRPr="00C473EC" w:rsidRDefault="000753D4" w:rsidP="00C473EC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lang w:val="en-IL"/>
                                </w:rPr>
                                <w:t>6</w:t>
                              </w:r>
                            </w:p>
                            <w:p w14:paraId="6A87C572" w14:textId="77777777" w:rsidR="000753D4" w:rsidRDefault="000753D4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FC70D3" id="Group 27" o:spid="_x0000_s1082" style="position:absolute;left:0;text-align:left;margin-left:0;margin-top:26.6pt;width:450.75pt;height:252.75pt;z-index:251844608;mso-position-horizontal-relative:margin" coordsize="57245,32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">
                <v:shape id="Picture 21" o:spid="_x0000_s1083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">
                  <v:imagedata r:id="rId65" o:title=""/>
                </v:shape>
                <v:shape id="Text Box 26" o:spid="_x0000_s1084" type="#_x0000_t202" style="position:absolute;left:3810;top:29146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<v:textbox>
                    <w:txbxContent>
                      <w:p w14:paraId="00A23995" w14:textId="16DF5D5B" w:rsidR="000753D4" w:rsidRPr="00C473EC" w:rsidRDefault="000753D4" w:rsidP="00C473EC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lang w:val="en-IL"/>
                          </w:rPr>
                          <w:t>6</w:t>
                        </w:r>
                      </w:p>
                      <w:p w14:paraId="6A87C572" w14:textId="77777777" w:rsidR="000753D4" w:rsidRDefault="000753D4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32991F9" w14:textId="78635640" w:rsidR="00C473EC" w:rsidRDefault="00C473EC" w:rsidP="00591EFB">
      <w:pPr>
        <w:spacing w:after="0" w:line="240" w:lineRule="auto"/>
      </w:pPr>
    </w:p>
    <w:p w14:paraId="01DEAFF7" w14:textId="4E1556BA" w:rsidR="00C473EC" w:rsidRPr="008F2A04" w:rsidRDefault="00E72F53" w:rsidP="00490C43">
      <w:pPr>
        <w:spacing w:after="0" w:line="240" w:lineRule="auto"/>
        <w:rPr>
          <w:rtl/>
          <w:lang w:val="en-IL" w:bidi="ar-SA"/>
        </w:rPr>
      </w:pPr>
      <w:r>
        <w:rPr>
          <w:rFonts w:hint="cs"/>
          <w:rtl/>
        </w:rPr>
        <w:t xml:space="preserve">את </w:t>
      </w:r>
      <w:r w:rsidR="0034637F">
        <w:rPr>
          <w:rFonts w:hint="cs"/>
          <w:rtl/>
        </w:rPr>
        <w:t xml:space="preserve">איור 9-6, ניתן </w:t>
      </w:r>
      <w:r>
        <w:rPr>
          <w:rFonts w:hint="cs"/>
          <w:rtl/>
        </w:rPr>
        <w:t>לתאר לפי</w:t>
      </w:r>
      <w:r w:rsidR="0034637F">
        <w:rPr>
          <w:rFonts w:hint="cs"/>
          <w:rtl/>
        </w:rPr>
        <w:t xml:space="preserve"> אותם הסברים שהוצגו מעלה</w:t>
      </w:r>
      <w:r w:rsidR="008F2A04">
        <w:rPr>
          <w:rFonts w:hint="cs"/>
          <w:rtl/>
          <w:lang w:val="en-IL"/>
        </w:rPr>
        <w:t xml:space="preserve"> פחות או יותר.</w:t>
      </w:r>
    </w:p>
    <w:p w14:paraId="14F8E262" w14:textId="3CF7ADA8" w:rsidR="00C473EC" w:rsidRDefault="00C473EC" w:rsidP="00490C43">
      <w:pPr>
        <w:spacing w:after="0" w:line="240" w:lineRule="auto"/>
      </w:pPr>
    </w:p>
    <w:p w14:paraId="04CDDB87" w14:textId="6E9AC025" w:rsidR="00C473EC" w:rsidRDefault="00C473EC" w:rsidP="00490C43">
      <w:pPr>
        <w:spacing w:after="0" w:line="240" w:lineRule="auto"/>
      </w:pPr>
    </w:p>
    <w:p w14:paraId="1C019D86" w14:textId="0EFD3798" w:rsidR="00C473EC" w:rsidRDefault="00591EFB" w:rsidP="0083447F">
      <w:pPr>
        <w:pStyle w:val="ListParagraph"/>
        <w:numPr>
          <w:ilvl w:val="1"/>
          <w:numId w:val="6"/>
        </w:numPr>
        <w:spacing w:after="0" w:line="240" w:lineRule="auto"/>
      </w:pPr>
      <w:r>
        <w:t>Runtimes</w:t>
      </w:r>
      <w:r w:rsidR="0083447F">
        <w:rPr>
          <w:rFonts w:hint="cs"/>
          <w:rtl/>
        </w:rPr>
        <w:t>:</w:t>
      </w:r>
    </w:p>
    <w:p w14:paraId="43E1C285" w14:textId="794D2DF2" w:rsidR="00C473EC" w:rsidRDefault="00F32121" w:rsidP="00591EFB">
      <w:pPr>
        <w:spacing w:after="0" w:line="240" w:lineRule="auto"/>
        <w:ind w:left="108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2CE319D7" wp14:editId="234A6D3B">
                <wp:simplePos x="0" y="0"/>
                <wp:positionH relativeFrom="margin">
                  <wp:align>left</wp:align>
                </wp:positionH>
                <wp:positionV relativeFrom="paragraph">
                  <wp:posOffset>89535</wp:posOffset>
                </wp:positionV>
                <wp:extent cx="5723890" cy="3008786"/>
                <wp:effectExtent l="0" t="0" r="3810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0" y="0"/>
                          <a:chExt cx="5723890" cy="3008786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3890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" name="Text Box 33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2F1FA4" w14:textId="16B41D93" w:rsidR="000753D4" w:rsidRPr="00C473EC" w:rsidRDefault="000753D4" w:rsidP="0083447F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7</w:t>
                              </w:r>
                            </w:p>
                            <w:p w14:paraId="2BDDC373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E319D7" id="Group 57" o:spid="_x0000_s1085" style="position:absolute;left:0;text-align:left;margin-left:0;margin-top:7.05pt;width:450.7pt;height:236.9pt;z-index:251848704;mso-position-horizontal:left;mso-position-horizontal-relative:margin" coordsize="57238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">
                <v:shape id="Picture 32" o:spid="_x0000_s1086" type="#_x0000_t75" style="position:absolute;width:57238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">
                  <v:imagedata r:id="rId67" o:title=""/>
                </v:shape>
                <v:shape id="Text Box 33" o:spid="_x0000_s1087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752F1FA4" w14:textId="16B41D93" w:rsidR="000753D4" w:rsidRPr="00C473EC" w:rsidRDefault="000753D4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7</w:t>
                        </w:r>
                      </w:p>
                      <w:p w14:paraId="2BDDC373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C01650F" w14:textId="1355503A" w:rsidR="0083447F" w:rsidRDefault="008F2A04" w:rsidP="00591EFB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30C7293F" wp14:editId="5CF3E2EC">
                <wp:simplePos x="0" y="0"/>
                <wp:positionH relativeFrom="margin">
                  <wp:align>left</wp:align>
                </wp:positionH>
                <wp:positionV relativeFrom="paragraph">
                  <wp:posOffset>-382270</wp:posOffset>
                </wp:positionV>
                <wp:extent cx="5723890" cy="3008786"/>
                <wp:effectExtent l="0" t="0" r="3810" b="0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" name="Text Box 6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12C04E" w14:textId="6E4CE32D" w:rsidR="000753D4" w:rsidRPr="00C473EC" w:rsidRDefault="000753D4" w:rsidP="0083447F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8</w:t>
                              </w:r>
                            </w:p>
                            <w:p w14:paraId="7B685CE7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C7293F" id="Group 62" o:spid="_x0000_s1088" style="position:absolute;left:0;text-align:left;margin-left:0;margin-top:-30.1pt;width:450.7pt;height:236.9pt;z-index:251850752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">
                <v:shape id="Picture 63" o:spid="_x0000_s1089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">
                  <v:imagedata r:id="rId69" o:title=""/>
                </v:shape>
                <v:shape id="Text Box 64" o:spid="_x0000_s1090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<v:textbox>
                    <w:txbxContent>
                      <w:p w14:paraId="4512C04E" w14:textId="6E4CE32D" w:rsidR="000753D4" w:rsidRPr="00C473EC" w:rsidRDefault="000753D4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8</w:t>
                        </w:r>
                      </w:p>
                      <w:p w14:paraId="7B685CE7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7BAA6B2" w14:textId="1E99ABE5" w:rsidR="0083447F" w:rsidRDefault="0083447F" w:rsidP="00490C43">
      <w:pPr>
        <w:spacing w:after="0" w:line="240" w:lineRule="auto"/>
        <w:rPr>
          <w:rtl/>
        </w:rPr>
      </w:pPr>
    </w:p>
    <w:p w14:paraId="086430A2" w14:textId="64D85198" w:rsidR="0083447F" w:rsidRDefault="0083447F" w:rsidP="00490C43">
      <w:pPr>
        <w:spacing w:after="0" w:line="240" w:lineRule="auto"/>
        <w:rPr>
          <w:rtl/>
        </w:rPr>
      </w:pPr>
    </w:p>
    <w:p w14:paraId="52F150D8" w14:textId="095EE839" w:rsidR="0083447F" w:rsidRDefault="00F32121" w:rsidP="00591EFB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204E52D3" wp14:editId="4AF38867">
                <wp:simplePos x="0" y="0"/>
                <wp:positionH relativeFrom="margin">
                  <wp:align>left</wp:align>
                </wp:positionH>
                <wp:positionV relativeFrom="paragraph">
                  <wp:posOffset>134620</wp:posOffset>
                </wp:positionV>
                <wp:extent cx="5723890" cy="3008786"/>
                <wp:effectExtent l="0" t="0" r="3810" b="0"/>
                <wp:wrapTopAndBottom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5775F8" w14:textId="633E764A" w:rsidR="000753D4" w:rsidRPr="00C473EC" w:rsidRDefault="000753D4" w:rsidP="0083447F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9</w:t>
                              </w:r>
                            </w:p>
                            <w:p w14:paraId="7D558F92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E52D3" id="Group 65" o:spid="_x0000_s1091" style="position:absolute;left:0;text-align:left;margin-left:0;margin-top:10.6pt;width:450.7pt;height:236.9pt;z-index:251852800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">
                <v:shape id="Picture 66" o:spid="_x0000_s1092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">
                  <v:imagedata r:id="rId71" o:title=""/>
                </v:shape>
                <v:shape id="Text Box 67" o:spid="_x0000_s1093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735775F8" w14:textId="633E764A" w:rsidR="000753D4" w:rsidRPr="00C473EC" w:rsidRDefault="000753D4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9</w:t>
                        </w:r>
                      </w:p>
                      <w:p w14:paraId="7D558F92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678DA4C" w14:textId="3E15B3E7" w:rsidR="0083447F" w:rsidRDefault="0083447F" w:rsidP="00E72F53">
      <w:pPr>
        <w:spacing w:after="0" w:line="240" w:lineRule="auto"/>
        <w:jc w:val="left"/>
        <w:rPr>
          <w:rtl/>
        </w:rPr>
      </w:pPr>
    </w:p>
    <w:p w14:paraId="61A3729E" w14:textId="5D4E3FE0" w:rsidR="00F32121" w:rsidRPr="00EE565D" w:rsidRDefault="00F32121" w:rsidP="00E72F53">
      <w:pPr>
        <w:spacing w:after="0" w:line="240" w:lineRule="auto"/>
        <w:jc w:val="left"/>
        <w:rPr>
          <w:i/>
          <w:rtl/>
          <w:lang w:val="en-IL"/>
        </w:rPr>
      </w:pPr>
      <w:r>
        <w:rPr>
          <w:rFonts w:hint="cs"/>
          <w:rtl/>
          <w:lang w:val="en-IL"/>
        </w:rPr>
        <w:t>בהסתכלות כללית על האיורים 9-7 עד 9-9, ניתן לראות שי</w:t>
      </w:r>
      <w:r w:rsidR="00E72F53">
        <w:rPr>
          <w:rFonts w:hint="cs"/>
          <w:rtl/>
          <w:lang w:val="en-IL"/>
        </w:rPr>
        <w:t>שנו</w:t>
      </w:r>
      <w:r>
        <w:rPr>
          <w:rFonts w:hint="cs"/>
          <w:rtl/>
          <w:lang w:val="en-IL"/>
        </w:rPr>
        <w:t xml:space="preserve"> דפוס התפלגות די דומה בין שלושת </w:t>
      </w:r>
      <w:r w:rsidR="00E72F53">
        <w:rPr>
          <w:rFonts w:hint="cs"/>
          <w:rtl/>
          <w:lang w:val="en-IL"/>
        </w:rPr>
        <w:t>ה-</w:t>
      </w:r>
      <w:r w:rsidR="00E72F53">
        <w:t>Traces</w:t>
      </w:r>
      <w:r>
        <w:rPr>
          <w:rFonts w:hint="cs"/>
          <w:rtl/>
          <w:lang w:val="en-IL"/>
        </w:rPr>
        <w:t xml:space="preserve"> לעומת </w:t>
      </w:r>
      <w:r w:rsidR="00E72F53">
        <w:rPr>
          <w:rFonts w:hint="cs"/>
          <w:rtl/>
          <w:lang w:val="en-IL"/>
        </w:rPr>
        <w:t>ה-</w:t>
      </w:r>
      <w:r w:rsidR="00E72F53">
        <w:t>Trace</w:t>
      </w:r>
      <w:r>
        <w:rPr>
          <w:rFonts w:hint="cs"/>
          <w:rtl/>
          <w:lang w:val="en-IL"/>
        </w:rPr>
        <w:t xml:space="preserve"> המקורי. ניתן להבחין שיש</w:t>
      </w:r>
      <w:r w:rsidR="00E72F53">
        <w:rPr>
          <w:rFonts w:hint="cs"/>
          <w:rtl/>
          <w:lang w:val="en-IL"/>
        </w:rPr>
        <w:t>נו</w:t>
      </w:r>
      <w:r>
        <w:rPr>
          <w:rFonts w:hint="cs"/>
          <w:rtl/>
          <w:lang w:val="en-IL"/>
        </w:rPr>
        <w:t xml:space="preserve"> הבדל </w:t>
      </w:r>
      <w:r w:rsidR="00EE565D">
        <w:rPr>
          <w:rFonts w:hint="cs"/>
          <w:rtl/>
          <w:lang w:val="en-IL"/>
        </w:rPr>
        <w:t>בתחום</w:t>
      </w:r>
      <w:r w:rsidR="00E72F53">
        <w:rPr>
          <w:rFonts w:hint="cs"/>
          <w:rtl/>
          <w:lang w:val="en-IL"/>
        </w:rPr>
        <w:t xml:space="preserve"> הזמנים של</w:t>
      </w:r>
      <w:r w:rsidR="00EE565D">
        <w:rPr>
          <w:rFonts w:hint="cs"/>
          <w:rtl/>
          <w:lang w:val="en-IL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en-IL"/>
              </w:rPr>
            </m:ctrlPr>
          </m:sSupPr>
          <m:e>
            <m:r>
              <w:rPr>
                <w:rFonts w:ascii="Cambria Math" w:hAnsi="Cambria Math"/>
                <w:lang w:val="en-IL"/>
              </w:rPr>
              <m:t>2</m:t>
            </m:r>
          </m:e>
          <m:sup>
            <m:r>
              <w:rPr>
                <w:rFonts w:ascii="Cambria Math" w:hAnsi="Cambria Math"/>
                <w:lang w:val="en-IL"/>
              </w:rPr>
              <m:t>1</m:t>
            </m:r>
          </m:sup>
        </m:sSup>
        <m:r>
          <w:rPr>
            <w:rFonts w:ascii="Cambria Math" w:hAnsi="Cambria Math"/>
            <w:lang w:val="en-IL"/>
          </w:rPr>
          <m:t>-</m:t>
        </m:r>
        <m:sSup>
          <m:sSupPr>
            <m:ctrlPr>
              <w:rPr>
                <w:rFonts w:ascii="Cambria Math" w:hAnsi="Cambria Math"/>
                <w:i/>
                <w:lang w:val="en-IL"/>
              </w:rPr>
            </m:ctrlPr>
          </m:sSupPr>
          <m:e>
            <m:r>
              <w:rPr>
                <w:rFonts w:ascii="Cambria Math" w:hAnsi="Cambria Math"/>
                <w:lang w:val="en-IL"/>
              </w:rPr>
              <m:t>2</m:t>
            </m:r>
          </m:e>
          <m:sup>
            <m:r>
              <w:rPr>
                <w:rFonts w:ascii="Cambria Math" w:hAnsi="Cambria Math"/>
                <w:lang w:val="en-IL"/>
              </w:rPr>
              <m:t>3</m:t>
            </m:r>
          </m:sup>
        </m:sSup>
      </m:oMath>
      <w:r w:rsidR="00EE565D">
        <w:rPr>
          <w:rFonts w:eastAsiaTheme="minorEastAsia" w:hint="cs"/>
          <w:rtl/>
          <w:lang w:val="en-IL"/>
        </w:rPr>
        <w:t xml:space="preserve"> מהסיבה הפשוטה שיש יוזרים שלא נמצאים בקובץ הקונפיגורצ</w:t>
      </w:r>
      <w:r w:rsidR="00EE565D">
        <w:rPr>
          <w:rFonts w:eastAsiaTheme="minorEastAsia" w:hint="eastAsia"/>
          <w:rtl/>
          <w:lang w:val="en-IL"/>
        </w:rPr>
        <w:t>יה</w:t>
      </w:r>
      <w:r w:rsidR="00EE565D">
        <w:rPr>
          <w:rFonts w:eastAsiaTheme="minorEastAsia" w:hint="cs"/>
          <w:rtl/>
          <w:lang w:val="en-IL"/>
        </w:rPr>
        <w:t xml:space="preserve"> שלנו.</w:t>
      </w:r>
    </w:p>
    <w:p w14:paraId="3FBB415B" w14:textId="497C1965" w:rsidR="0083447F" w:rsidRDefault="0083447F" w:rsidP="00490C43">
      <w:pPr>
        <w:spacing w:after="0" w:line="240" w:lineRule="auto"/>
        <w:rPr>
          <w:rtl/>
        </w:rPr>
      </w:pPr>
    </w:p>
    <w:p w14:paraId="38E71461" w14:textId="14059B2B" w:rsidR="0083447F" w:rsidRDefault="0083447F" w:rsidP="00490C43">
      <w:pPr>
        <w:spacing w:after="0" w:line="240" w:lineRule="auto"/>
        <w:rPr>
          <w:rtl/>
        </w:rPr>
      </w:pPr>
    </w:p>
    <w:p w14:paraId="361E7080" w14:textId="48CEBAF6" w:rsidR="0083447F" w:rsidRDefault="0083447F" w:rsidP="00490C43">
      <w:pPr>
        <w:spacing w:after="0" w:line="240" w:lineRule="auto"/>
        <w:rPr>
          <w:rtl/>
        </w:rPr>
      </w:pPr>
    </w:p>
    <w:p w14:paraId="3DE74EC0" w14:textId="6DC4FE5A" w:rsidR="0083447F" w:rsidRDefault="0083447F" w:rsidP="00490C43">
      <w:pPr>
        <w:spacing w:after="0" w:line="240" w:lineRule="auto"/>
        <w:rPr>
          <w:rtl/>
        </w:rPr>
      </w:pPr>
    </w:p>
    <w:p w14:paraId="395EC466" w14:textId="03A140B8" w:rsidR="0083447F" w:rsidRDefault="0083447F" w:rsidP="00490C43">
      <w:pPr>
        <w:spacing w:after="0" w:line="240" w:lineRule="auto"/>
        <w:rPr>
          <w:rtl/>
        </w:rPr>
      </w:pPr>
    </w:p>
    <w:p w14:paraId="45E8C840" w14:textId="33131732" w:rsidR="0083447F" w:rsidRDefault="0083447F" w:rsidP="00490C43">
      <w:pPr>
        <w:spacing w:after="0" w:line="240" w:lineRule="auto"/>
        <w:rPr>
          <w:rtl/>
        </w:rPr>
      </w:pPr>
    </w:p>
    <w:p w14:paraId="7E6D9CD2" w14:textId="1D653ED9" w:rsidR="0083447F" w:rsidRDefault="0083447F" w:rsidP="00490C43">
      <w:pPr>
        <w:spacing w:after="0" w:line="240" w:lineRule="auto"/>
        <w:rPr>
          <w:rtl/>
        </w:rPr>
      </w:pPr>
    </w:p>
    <w:p w14:paraId="28179D90" w14:textId="4E5748F6" w:rsidR="0083447F" w:rsidRDefault="00591EFB" w:rsidP="0083447F">
      <w:pPr>
        <w:pStyle w:val="ListParagraph"/>
        <w:numPr>
          <w:ilvl w:val="1"/>
          <w:numId w:val="6"/>
        </w:numPr>
        <w:spacing w:after="0" w:line="240" w:lineRule="auto"/>
      </w:pPr>
      <w:r>
        <w:t>User</w:t>
      </w:r>
      <w:r w:rsidR="008F53C9">
        <w:t xml:space="preserve"> Distribution</w:t>
      </w:r>
      <w:r w:rsidR="0083447F">
        <w:rPr>
          <w:rFonts w:hint="cs"/>
          <w:rtl/>
        </w:rPr>
        <w:t>:</w:t>
      </w:r>
    </w:p>
    <w:p w14:paraId="39AA586B" w14:textId="77777777" w:rsidR="0083447F" w:rsidRDefault="0083447F" w:rsidP="0083447F">
      <w:pPr>
        <w:pStyle w:val="ListParagraph"/>
        <w:spacing w:after="0" w:line="240" w:lineRule="auto"/>
        <w:ind w:left="1440"/>
        <w:rPr>
          <w:rtl/>
        </w:rPr>
      </w:pPr>
    </w:p>
    <w:p w14:paraId="01D0A0F2" w14:textId="068DD67C" w:rsidR="0083447F" w:rsidRDefault="0083447F" w:rsidP="008F53C9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00134998" wp14:editId="0596D59F">
                <wp:simplePos x="0" y="0"/>
                <wp:positionH relativeFrom="column">
                  <wp:posOffset>8164</wp:posOffset>
                </wp:positionH>
                <wp:positionV relativeFrom="paragraph">
                  <wp:posOffset>-2994</wp:posOffset>
                </wp:positionV>
                <wp:extent cx="5723890" cy="3008786"/>
                <wp:effectExtent l="0" t="0" r="3810" b="0"/>
                <wp:wrapTopAndBottom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Text Box 9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F785A3" w14:textId="2E3285A9" w:rsidR="000753D4" w:rsidRPr="00C473EC" w:rsidRDefault="000753D4" w:rsidP="0083447F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10</w:t>
                              </w:r>
                            </w:p>
                            <w:p w14:paraId="56CEBC3E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34998" id="Group 68" o:spid="_x0000_s1094" style="position:absolute;left:0;text-align:left;margin-left:.65pt;margin-top:-.25pt;width:450.7pt;height:236.9pt;z-index:251854848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">
                <v:shape id="Picture 69" o:spid="_x0000_s1095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">
                  <v:imagedata r:id="rId73" o:title=""/>
                </v:shape>
                <v:shape id="Text Box 94" o:spid="_x0000_s1096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/W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xv8f1sYAAADbAAAA&#10;DwAAAAAAAAAAAAAAAAAHAgAAZHJzL2Rvd25yZXYueG1sUEsFBgAAAAADAAMAtwAAAPoCAAAAAA==&#10;" filled="f" stroked="f" strokeweight=".5pt">
                  <v:textbox>
                    <w:txbxContent>
                      <w:p w14:paraId="74F785A3" w14:textId="2E3285A9" w:rsidR="000753D4" w:rsidRPr="00C473EC" w:rsidRDefault="000753D4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10</w:t>
                        </w:r>
                      </w:p>
                      <w:p w14:paraId="56CEBC3E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4631EA9" w14:textId="399BECA5" w:rsidR="0083447F" w:rsidRDefault="0083447F" w:rsidP="00490C43">
      <w:pPr>
        <w:spacing w:after="0" w:line="240" w:lineRule="auto"/>
        <w:rPr>
          <w:rtl/>
        </w:rPr>
      </w:pPr>
    </w:p>
    <w:p w14:paraId="7A4B4564" w14:textId="4DD8110C" w:rsidR="0083447F" w:rsidRDefault="0083447F" w:rsidP="008F53C9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06E363A8" wp14:editId="0D032CBD">
                <wp:simplePos x="0" y="0"/>
                <wp:positionH relativeFrom="column">
                  <wp:posOffset>8164</wp:posOffset>
                </wp:positionH>
                <wp:positionV relativeFrom="paragraph">
                  <wp:posOffset>2268</wp:posOffset>
                </wp:positionV>
                <wp:extent cx="5723890" cy="3008786"/>
                <wp:effectExtent l="0" t="0" r="3810" b="0"/>
                <wp:wrapTopAndBottom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" name="Text Box 11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69F9D5" w14:textId="5B718CC7" w:rsidR="000753D4" w:rsidRPr="00C473EC" w:rsidRDefault="000753D4" w:rsidP="0083447F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11</w:t>
                              </w:r>
                            </w:p>
                            <w:p w14:paraId="16A2599E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E363A8" id="Group 95" o:spid="_x0000_s1097" style="position:absolute;left:0;text-align:left;margin-left:.65pt;margin-top:.2pt;width:450.7pt;height:236.9pt;z-index:251856896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">
                <v:shape id="Picture 104" o:spid="_x0000_s1098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">
                  <v:imagedata r:id="rId75" o:title=""/>
                </v:shape>
                <v:shape id="Text Box 114" o:spid="_x0000_s1099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prd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JN2mt3EAAAA3AAAAA8A&#10;AAAAAAAAAAAAAAAABwIAAGRycy9kb3ducmV2LnhtbFBLBQYAAAAAAwADALcAAAD4AgAAAAA=&#10;" filled="f" stroked="f" strokeweight=".5pt">
                  <v:textbox>
                    <w:txbxContent>
                      <w:p w14:paraId="6269F9D5" w14:textId="5B718CC7" w:rsidR="000753D4" w:rsidRPr="00C473EC" w:rsidRDefault="000753D4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11</w:t>
                        </w:r>
                      </w:p>
                      <w:p w14:paraId="16A2599E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DDFF049" w14:textId="43D22505" w:rsidR="0083447F" w:rsidRDefault="0083447F" w:rsidP="00490C43">
      <w:pPr>
        <w:spacing w:after="0" w:line="240" w:lineRule="auto"/>
        <w:rPr>
          <w:rtl/>
        </w:rPr>
      </w:pPr>
    </w:p>
    <w:p w14:paraId="6FE303D6" w14:textId="7066253F" w:rsidR="0083447F" w:rsidRDefault="00EB2BA7" w:rsidP="00E72F53">
      <w:pPr>
        <w:spacing w:after="0" w:line="240" w:lineRule="auto"/>
        <w:jc w:val="left"/>
        <w:rPr>
          <w:rtl/>
        </w:rPr>
      </w:pPr>
      <w:r>
        <w:rPr>
          <w:rFonts w:hint="cs"/>
          <w:rtl/>
        </w:rPr>
        <w:t xml:space="preserve">בשלושת האיורים (9-10 ועד 9-12) ניתן לראות גרפים, ועלייה בהפלגות של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, באופן די דומה </w:t>
      </w:r>
      <w:r w:rsidR="00E72F53">
        <w:rPr>
          <w:rFonts w:hint="cs"/>
          <w:rtl/>
        </w:rPr>
        <w:t>ל-</w:t>
      </w:r>
      <w:r w:rsidR="00E72F53">
        <w:t>Trace</w:t>
      </w:r>
      <w:r>
        <w:rPr>
          <w:rFonts w:hint="cs"/>
          <w:rtl/>
        </w:rPr>
        <w:t xml:space="preserve"> המקורי שלנו. ההבדל בציר ה-</w:t>
      </w:r>
      <w:r>
        <w:rPr>
          <w:rFonts w:hint="cs"/>
        </w:rPr>
        <w:t>X</w:t>
      </w:r>
      <w:r>
        <w:rPr>
          <w:rFonts w:hint="cs"/>
          <w:rtl/>
        </w:rPr>
        <w:t xml:space="preserve"> הוא בגלל </w:t>
      </w:r>
      <w:r w:rsidR="00E72F53">
        <w:rPr>
          <w:rFonts w:hint="cs"/>
          <w:rtl/>
        </w:rPr>
        <w:t xml:space="preserve">הסיבה </w:t>
      </w:r>
      <w:r>
        <w:rPr>
          <w:rFonts w:hint="cs"/>
          <w:rtl/>
        </w:rPr>
        <w:t>שחתכנו את הגרפים</w:t>
      </w:r>
      <w:r w:rsidR="00E72F53">
        <w:rPr>
          <w:rFonts w:hint="cs"/>
          <w:rtl/>
        </w:rPr>
        <w:t>, מכיוון</w:t>
      </w:r>
      <w:r>
        <w:rPr>
          <w:rFonts w:hint="cs"/>
          <w:rtl/>
        </w:rPr>
        <w:t xml:space="preserve"> </w:t>
      </w:r>
      <w:r w:rsidR="00E72F53">
        <w:rPr>
          <w:rFonts w:hint="cs"/>
          <w:rtl/>
        </w:rPr>
        <w:t>ש</w:t>
      </w:r>
      <w:r>
        <w:rPr>
          <w:rFonts w:hint="cs"/>
          <w:rtl/>
        </w:rPr>
        <w:t xml:space="preserve">הקו ממשיך באופן יציב עד סוף הימים. ציר ה- </w:t>
      </w:r>
      <w:r>
        <w:rPr>
          <w:rFonts w:hint="cs"/>
        </w:rPr>
        <w:t>Y</w:t>
      </w:r>
      <w:r>
        <w:rPr>
          <w:rFonts w:hint="cs"/>
          <w:rtl/>
        </w:rPr>
        <w:t xml:space="preserve"> מייצג את מספר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 שראינו עד לרגע זה.</w:t>
      </w:r>
    </w:p>
    <w:p w14:paraId="37E28945" w14:textId="3CA73257" w:rsidR="0083447F" w:rsidRDefault="0083447F" w:rsidP="00490C43">
      <w:pPr>
        <w:spacing w:after="0" w:line="240" w:lineRule="auto"/>
        <w:rPr>
          <w:rtl/>
        </w:rPr>
      </w:pPr>
    </w:p>
    <w:p w14:paraId="75431622" w14:textId="2EC743FA" w:rsidR="0083447F" w:rsidRDefault="0083447F" w:rsidP="00490C43">
      <w:pPr>
        <w:spacing w:after="0" w:line="240" w:lineRule="auto"/>
        <w:rPr>
          <w:rtl/>
        </w:rPr>
      </w:pPr>
    </w:p>
    <w:p w14:paraId="08ADE414" w14:textId="5A288486" w:rsidR="0083447F" w:rsidRDefault="0083447F" w:rsidP="00490C43">
      <w:pPr>
        <w:spacing w:after="0" w:line="240" w:lineRule="auto"/>
        <w:rPr>
          <w:rtl/>
        </w:rPr>
      </w:pPr>
    </w:p>
    <w:p w14:paraId="281943A2" w14:textId="77777777" w:rsidR="0083447F" w:rsidRDefault="0083447F" w:rsidP="00490C43">
      <w:pPr>
        <w:spacing w:after="0" w:line="240" w:lineRule="auto"/>
        <w:rPr>
          <w:rtl/>
        </w:rPr>
      </w:pPr>
    </w:p>
    <w:p w14:paraId="40D4045C" w14:textId="6DDB6198" w:rsidR="00BC1AF6" w:rsidRDefault="0083447F" w:rsidP="008F53C9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51AC50AE" wp14:editId="7512D0A6">
                <wp:simplePos x="0" y="0"/>
                <wp:positionH relativeFrom="column">
                  <wp:posOffset>8164</wp:posOffset>
                </wp:positionH>
                <wp:positionV relativeFrom="paragraph">
                  <wp:posOffset>0</wp:posOffset>
                </wp:positionV>
                <wp:extent cx="5723890" cy="3008786"/>
                <wp:effectExtent l="0" t="0" r="3810" b="0"/>
                <wp:wrapTopAndBottom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" name="Text Box 123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3C7E03" w14:textId="143BF6A3" w:rsidR="000753D4" w:rsidRPr="00C473EC" w:rsidRDefault="000753D4" w:rsidP="0083447F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12</w:t>
                              </w:r>
                            </w:p>
                            <w:p w14:paraId="57BB0391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AC50AE" id="Group 121" o:spid="_x0000_s1100" style="position:absolute;left:0;text-align:left;margin-left:.65pt;margin-top:0;width:450.7pt;height:236.9pt;z-index:251858944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">
                <v:shape id="Picture 122" o:spid="_x0000_s1101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">
                  <v:imagedata r:id="rId77" o:title=""/>
                </v:shape>
                <v:shape id="Text Box 123" o:spid="_x0000_s1102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1C3C7E03" w14:textId="143BF6A3" w:rsidR="000753D4" w:rsidRPr="00C473EC" w:rsidRDefault="000753D4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12</w:t>
                        </w:r>
                      </w:p>
                      <w:p w14:paraId="57BB0391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35E0607" w14:textId="1ADCE414" w:rsidR="0034637F" w:rsidRPr="00943C72" w:rsidRDefault="00BC1AF6" w:rsidP="00943C72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קורלציה</w:t>
      </w:r>
    </w:p>
    <w:p w14:paraId="48B666BE" w14:textId="27B7DDCC" w:rsidR="007520C9" w:rsidRDefault="00BC1AF6" w:rsidP="00E72F53">
      <w:pPr>
        <w:pStyle w:val="ListParagraph"/>
        <w:spacing w:after="0" w:line="240" w:lineRule="auto"/>
        <w:jc w:val="left"/>
      </w:pPr>
      <w:r>
        <w:rPr>
          <w:rFonts w:hint="cs"/>
          <w:rtl/>
        </w:rPr>
        <w:t>כדי לבחון את הקורלציה, בחנו את ה</w:t>
      </w:r>
      <w:r w:rsidR="008F53C9">
        <w:rPr>
          <w:rFonts w:hint="cs"/>
          <w:rtl/>
        </w:rPr>
        <w:t>-</w:t>
      </w:r>
      <w:r w:rsidR="008F53C9">
        <w:t>Job sizes</w:t>
      </w:r>
      <w:r w:rsidR="007520C9">
        <w:rPr>
          <w:rFonts w:hint="cs"/>
          <w:rtl/>
        </w:rPr>
        <w:t xml:space="preserve"> ואת 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 xml:space="preserve"> לשלושת העומסים ו</w:t>
      </w:r>
      <w:r w:rsidR="008F53C9">
        <w:rPr>
          <w:rFonts w:hint="cs"/>
          <w:rtl/>
        </w:rPr>
        <w:t>ל</w:t>
      </w:r>
      <w:r w:rsidR="007520C9">
        <w:rPr>
          <w:rFonts w:hint="cs"/>
          <w:rtl/>
        </w:rPr>
        <w:t>שלושת ה</w:t>
      </w:r>
      <w:r w:rsidR="008F53C9">
        <w:rPr>
          <w:rFonts w:hint="cs"/>
          <w:rtl/>
        </w:rPr>
        <w:t>-</w:t>
      </w:r>
      <w:r w:rsidR="008F53C9">
        <w:t>Traces</w:t>
      </w:r>
      <w:r w:rsidR="007520C9">
        <w:rPr>
          <w:rFonts w:hint="cs"/>
          <w:rtl/>
        </w:rPr>
        <w:t xml:space="preserve">, </w:t>
      </w:r>
      <w:r w:rsidR="008F53C9">
        <w:rPr>
          <w:rFonts w:hint="cs"/>
          <w:rtl/>
        </w:rPr>
        <w:t>ובנוסף</w:t>
      </w:r>
      <w:r w:rsidR="007520C9">
        <w:rPr>
          <w:rFonts w:hint="cs"/>
          <w:rtl/>
        </w:rPr>
        <w:t xml:space="preserve"> הראינו את ה</w:t>
      </w:r>
      <w:r w:rsidR="008F53C9">
        <w:rPr>
          <w:rFonts w:hint="cs"/>
          <w:rtl/>
        </w:rPr>
        <w:t>-</w:t>
      </w:r>
      <w:r w:rsidR="008F53C9">
        <w:t>Think times</w:t>
      </w:r>
      <w:r w:rsidR="008F53C9">
        <w:rPr>
          <w:rFonts w:hint="cs"/>
          <w:rtl/>
        </w:rPr>
        <w:t xml:space="preserve"> ואת</w:t>
      </w:r>
      <w:r w:rsidR="007520C9">
        <w:rPr>
          <w:rFonts w:hint="cs"/>
          <w:rtl/>
        </w:rPr>
        <w:t xml:space="preserve"> וה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>.</w:t>
      </w:r>
      <w:r w:rsidR="00E72F53">
        <w:br/>
      </w:r>
      <w:r w:rsidR="007520C9">
        <w:rPr>
          <w:rFonts w:hint="cs"/>
          <w:rtl/>
        </w:rPr>
        <w:t xml:space="preserve">הגרפים מתוארים </w:t>
      </w:r>
      <w:r w:rsidR="00E72F53">
        <w:rPr>
          <w:rFonts w:hint="cs"/>
          <w:rtl/>
        </w:rPr>
        <w:t>בהמשך</w:t>
      </w:r>
      <w:r w:rsidR="007520C9">
        <w:rPr>
          <w:rFonts w:hint="cs"/>
          <w:rtl/>
        </w:rPr>
        <w:t>:</w:t>
      </w:r>
    </w:p>
    <w:p w14:paraId="686298BA" w14:textId="5D4C9E57" w:rsidR="007520C9" w:rsidRDefault="007520C9" w:rsidP="007520C9">
      <w:pPr>
        <w:pStyle w:val="ListParagraph"/>
        <w:spacing w:after="0" w:line="240" w:lineRule="auto"/>
      </w:pPr>
    </w:p>
    <w:p w14:paraId="5A2DFC16" w14:textId="3B01D6A5" w:rsidR="00BC1AF6" w:rsidRDefault="00233BF8" w:rsidP="005D4872">
      <w:pPr>
        <w:pStyle w:val="ListParagraph"/>
        <w:numPr>
          <w:ilvl w:val="1"/>
          <w:numId w:val="6"/>
        </w:num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35E61D94" wp14:editId="57F6854D">
                <wp:simplePos x="0" y="0"/>
                <wp:positionH relativeFrom="margin">
                  <wp:posOffset>0</wp:posOffset>
                </wp:positionH>
                <wp:positionV relativeFrom="paragraph">
                  <wp:posOffset>366940</wp:posOffset>
                </wp:positionV>
                <wp:extent cx="2851160" cy="2199736"/>
                <wp:effectExtent l="0" t="0" r="6350" b="0"/>
                <wp:wrapTopAndBottom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1160" cy="2199736"/>
                          <a:chOff x="0" y="0"/>
                          <a:chExt cx="5325667" cy="3994107"/>
                        </a:xfrm>
                      </wpg:grpSpPr>
                      <pic:pic xmlns:pic="http://schemas.openxmlformats.org/drawingml/2006/picture">
                        <pic:nvPicPr>
                          <pic:cNvPr id="124" name="Picture 124" descr="Chart, scatter 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667" cy="3994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Text Box 125"/>
                        <wps:cNvSpPr txBox="1"/>
                        <wps:spPr>
                          <a:xfrm>
                            <a:off x="2775505" y="1189530"/>
                            <a:ext cx="1823784" cy="5490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54ACE4" w14:textId="27849FF5" w:rsidR="000753D4" w:rsidRPr="00C473EC" w:rsidRDefault="000753D4" w:rsidP="007520C9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13</w:t>
                              </w:r>
                            </w:p>
                            <w:p w14:paraId="5B799126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E61D94" id="Group 126" o:spid="_x0000_s1103" style="position:absolute;left:0;text-align:left;margin-left:0;margin-top:28.9pt;width:224.5pt;height:173.2pt;z-index:251863040;mso-position-horizontal-relative:margin;mso-width-relative:margin;mso-height-relative:margin" coordsize="53256,39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">
                <v:shape id="Picture 124" o:spid="_x0000_s1104" type="#_x0000_t75" alt="Chart, scatter chart&#10;&#10;Description automatically generated" style="position:absolute;width:53256;height:3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">
                  <v:imagedata r:id="rId79" o:title="Chart, scatter chart&#10;&#10;Description automatically generated"/>
                </v:shape>
                <v:shape id="Text Box 125" o:spid="_x0000_s1105" type="#_x0000_t202" style="position:absolute;left:27755;top:11895;width:18237;height:5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5054ACE4" w14:textId="27849FF5" w:rsidR="000753D4" w:rsidRPr="00C473EC" w:rsidRDefault="000753D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13</w:t>
                        </w:r>
                      </w:p>
                      <w:p w14:paraId="5B799126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72F53">
        <w:t>Job Sizes and Run Times</w:t>
      </w:r>
      <w:r w:rsidR="00E72F53">
        <w:rPr>
          <w:rFonts w:hint="cs"/>
          <w:rtl/>
        </w:rPr>
        <w:t>:</w:t>
      </w:r>
    </w:p>
    <w:p w14:paraId="6AF9A329" w14:textId="5094571A" w:rsidR="007520C9" w:rsidRDefault="00747624" w:rsidP="00233BF8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53D4B208" wp14:editId="74892E76">
                <wp:simplePos x="0" y="0"/>
                <wp:positionH relativeFrom="margin">
                  <wp:posOffset>2939143</wp:posOffset>
                </wp:positionH>
                <wp:positionV relativeFrom="paragraph">
                  <wp:posOffset>184604</wp:posOffset>
                </wp:positionV>
                <wp:extent cx="2812211" cy="2192324"/>
                <wp:effectExtent l="0" t="0" r="0" b="5080"/>
                <wp:wrapTopAndBottom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2211" cy="2192324"/>
                          <a:chOff x="192" y="2"/>
                          <a:chExt cx="5258197" cy="3944202"/>
                        </a:xfrm>
                      </wpg:grpSpPr>
                      <pic:pic xmlns:pic="http://schemas.openxmlformats.org/drawingml/2006/picture">
                        <pic:nvPicPr>
                          <pic:cNvPr id="128" name="Picture 128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2"/>
                            <a:ext cx="5258197" cy="3944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Text Box 129"/>
                        <wps:cNvSpPr txBox="1"/>
                        <wps:spPr>
                          <a:xfrm>
                            <a:off x="2870977" y="996772"/>
                            <a:ext cx="1935308" cy="6495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C33B1" w14:textId="7416BE04" w:rsidR="000753D4" w:rsidRPr="00C473EC" w:rsidRDefault="000753D4" w:rsidP="007520C9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14</w:t>
                              </w:r>
                            </w:p>
                            <w:p w14:paraId="2C2805B6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4B208" id="Group 127" o:spid="_x0000_s1106" style="position:absolute;left:0;text-align:left;margin-left:231.45pt;margin-top:14.55pt;width:221.45pt;height:172.6pt;z-index:251865088;mso-position-horizontal-relative:margin;mso-width-relative:margin;mso-height-relative:margin" coordorigin="1" coordsize="52581,39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">
                <v:shape id="Picture 128" o:spid="_x0000_s1107" type="#_x0000_t75" style="position:absolute;left:1;width:52582;height:39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">
                  <v:imagedata r:id="rId81" o:title=""/>
                </v:shape>
                <v:shape id="Text Box 129" o:spid="_x0000_s1108" type="#_x0000_t202" style="position:absolute;left:28709;top:9967;width:19353;height:6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//+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frKEv2fCBXLzCwAA//8DAFBLAQItABQABgAIAAAAIQDb4fbL7gAAAIUBAAATAAAAAAAAAAAA&#10;AAAAAAAAAABbQ29udGVudF9UeXBlc10ueG1sUEsBAi0AFAAGAAgAAAAhAFr0LFu/AAAAFQEAAAsA&#10;AAAAAAAAAAAAAAAAHwEAAF9yZWxzLy5yZWxzUEsBAi0AFAAGAAgAAAAhALMb//7EAAAA3AAAAA8A&#10;AAAAAAAAAAAAAAAABwIAAGRycy9kb3ducmV2LnhtbFBLBQYAAAAAAwADALcAAAD4AgAAAAA=&#10;" filled="f" stroked="f" strokeweight=".5pt">
                  <v:textbox>
                    <w:txbxContent>
                      <w:p w14:paraId="610C33B1" w14:textId="7416BE04" w:rsidR="000753D4" w:rsidRPr="00C473EC" w:rsidRDefault="000753D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14</w:t>
                        </w:r>
                      </w:p>
                      <w:p w14:paraId="2C2805B6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3864CEA" w14:textId="4F7E6351" w:rsidR="007520C9" w:rsidRDefault="007520C9" w:rsidP="00490C43">
      <w:pPr>
        <w:spacing w:after="0" w:line="240" w:lineRule="auto"/>
        <w:rPr>
          <w:rtl/>
        </w:rPr>
      </w:pPr>
    </w:p>
    <w:p w14:paraId="77467FD8" w14:textId="41BDAFE7" w:rsidR="007520C9" w:rsidRDefault="00E6539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>ניתן לראות כי מקדם הקורלציה</w:t>
      </w:r>
      <w:r w:rsidR="00233BF8">
        <w:rPr>
          <w:rFonts w:hint="cs"/>
          <w:rtl/>
        </w:rPr>
        <w:t xml:space="preserve"> אכן</w:t>
      </w:r>
      <w:r>
        <w:rPr>
          <w:rFonts w:hint="cs"/>
          <w:rtl/>
        </w:rPr>
        <w:t xml:space="preserve"> מתפלג בין 0.1 ו- 0.2 בכל הגרפים. כמו כן, ניתן </w:t>
      </w:r>
      <w:r w:rsidR="00233BF8">
        <w:rPr>
          <w:rFonts w:hint="cs"/>
          <w:rtl/>
        </w:rPr>
        <w:t>לראות</w:t>
      </w:r>
      <w:r>
        <w:rPr>
          <w:rFonts w:hint="cs"/>
          <w:rtl/>
        </w:rPr>
        <w:t xml:space="preserve"> כי לא הייתה לנו קורלציה די ברורה, שאכן כן זה המצב ב</w:t>
      </w:r>
      <w:r w:rsidR="00233BF8">
        <w:rPr>
          <w:rFonts w:hint="cs"/>
          <w:rtl/>
        </w:rPr>
        <w:t>שלושת ה-</w:t>
      </w:r>
      <w:r w:rsidR="00233BF8">
        <w:t>Traces</w:t>
      </w:r>
      <w:r>
        <w:rPr>
          <w:rFonts w:hint="cs"/>
          <w:rtl/>
        </w:rPr>
        <w:t xml:space="preserve"> שהפקנו ובכל שלושת העומסים.</w:t>
      </w:r>
    </w:p>
    <w:p w14:paraId="54453CAD" w14:textId="1C288D4C" w:rsidR="007520C9" w:rsidRDefault="007520C9" w:rsidP="00490C43">
      <w:pPr>
        <w:spacing w:after="0" w:line="240" w:lineRule="auto"/>
        <w:rPr>
          <w:rtl/>
        </w:rPr>
      </w:pPr>
    </w:p>
    <w:p w14:paraId="489095D9" w14:textId="6EB95F31" w:rsidR="007520C9" w:rsidRDefault="007520C9" w:rsidP="00490C43">
      <w:pPr>
        <w:spacing w:after="0" w:line="240" w:lineRule="auto"/>
        <w:rPr>
          <w:rtl/>
        </w:rPr>
      </w:pPr>
    </w:p>
    <w:p w14:paraId="22D3EA8E" w14:textId="65DE4E25" w:rsidR="007520C9" w:rsidRDefault="007520C9" w:rsidP="00490C43">
      <w:pPr>
        <w:spacing w:after="0" w:line="240" w:lineRule="auto"/>
        <w:rPr>
          <w:rtl/>
        </w:rPr>
      </w:pPr>
    </w:p>
    <w:p w14:paraId="1C68C925" w14:textId="77777777" w:rsidR="00233BF8" w:rsidRDefault="00233BF8" w:rsidP="00490C43">
      <w:pPr>
        <w:spacing w:after="0" w:line="240" w:lineRule="auto"/>
        <w:rPr>
          <w:rtl/>
        </w:rPr>
      </w:pPr>
    </w:p>
    <w:p w14:paraId="349AFA6F" w14:textId="135F8B9A" w:rsidR="007520C9" w:rsidRDefault="007520C9" w:rsidP="00490C43">
      <w:pPr>
        <w:spacing w:after="0" w:line="240" w:lineRule="auto"/>
        <w:rPr>
          <w:rtl/>
        </w:rPr>
      </w:pPr>
    </w:p>
    <w:p w14:paraId="40C93D5E" w14:textId="149C2D4F" w:rsidR="007520C9" w:rsidRDefault="007520C9" w:rsidP="00EB2BA7">
      <w:pPr>
        <w:spacing w:after="0" w:line="240" w:lineRule="auto"/>
        <w:rPr>
          <w:rtl/>
        </w:rPr>
      </w:pPr>
    </w:p>
    <w:p w14:paraId="7E4CCB05" w14:textId="5407252D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7B669669" wp14:editId="3B2D8E5E">
                <wp:simplePos x="0" y="0"/>
                <wp:positionH relativeFrom="margin">
                  <wp:align>right</wp:align>
                </wp:positionH>
                <wp:positionV relativeFrom="paragraph">
                  <wp:posOffset>89535</wp:posOffset>
                </wp:positionV>
                <wp:extent cx="2820670" cy="2115185"/>
                <wp:effectExtent l="0" t="0" r="0" b="0"/>
                <wp:wrapNone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670" cy="2115185"/>
                          <a:chOff x="384" y="0"/>
                          <a:chExt cx="5730742" cy="4298950"/>
                        </a:xfrm>
                      </wpg:grpSpPr>
                      <pic:pic xmlns:pic="http://schemas.openxmlformats.org/drawingml/2006/picture">
                        <pic:nvPicPr>
                          <pic:cNvPr id="134" name="Picture 134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4" y="0"/>
                            <a:ext cx="5730742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Text Box 135"/>
                        <wps:cNvSpPr txBox="1"/>
                        <wps:spPr>
                          <a:xfrm>
                            <a:off x="3385501" y="1121694"/>
                            <a:ext cx="1953375" cy="555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502D6B" w14:textId="2511F5DB" w:rsidR="000753D4" w:rsidRPr="00C473EC" w:rsidRDefault="000753D4" w:rsidP="007520C9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16</w:t>
                              </w:r>
                            </w:p>
                            <w:p w14:paraId="58EB0F5A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669669" id="Group 133" o:spid="_x0000_s1109" style="position:absolute;left:0;text-align:left;margin-left:170.9pt;margin-top:7.05pt;width:222.1pt;height:166.55pt;z-index:251869184;mso-position-horizontal:right;mso-position-horizontal-relative:margin;mso-width-relative:margin;mso-height-relative:margin" coordorigin="3" coordsize="57307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">
                <v:shape id="Picture 134" o:spid="_x0000_s1110" type="#_x0000_t75" style="position:absolute;left:3;width:57308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">
                  <v:imagedata r:id="rId83" o:title=""/>
                </v:shape>
                <v:shape id="Text Box 135" o:spid="_x0000_s1111" type="#_x0000_t202" style="position:absolute;left:33855;top:11216;width:19533;height:5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2Mm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t49jJsMAAADcAAAADwAA&#10;AAAAAAAAAAAAAAAHAgAAZHJzL2Rvd25yZXYueG1sUEsFBgAAAAADAAMAtwAAAPcCAAAAAA==&#10;" filled="f" stroked="f" strokeweight=".5pt">
                  <v:textbox>
                    <w:txbxContent>
                      <w:p w14:paraId="02502D6B" w14:textId="2511F5DB" w:rsidR="000753D4" w:rsidRPr="00C473EC" w:rsidRDefault="000753D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16</w:t>
                        </w:r>
                      </w:p>
                      <w:p w14:paraId="58EB0F5A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51B16"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52F7CA62" wp14:editId="5DBB7234">
                <wp:simplePos x="0" y="0"/>
                <wp:positionH relativeFrom="margin">
                  <wp:align>left</wp:align>
                </wp:positionH>
                <wp:positionV relativeFrom="paragraph">
                  <wp:posOffset>81256</wp:posOffset>
                </wp:positionV>
                <wp:extent cx="2780665" cy="2121535"/>
                <wp:effectExtent l="0" t="0" r="635" b="0"/>
                <wp:wrapNone/>
                <wp:docPr id="130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208" cy="2122098"/>
                          <a:chOff x="192" y="0"/>
                          <a:chExt cx="5731126" cy="4298950"/>
                        </a:xfrm>
                      </wpg:grpSpPr>
                      <pic:pic xmlns:pic="http://schemas.openxmlformats.org/drawingml/2006/picture">
                        <pic:nvPicPr>
                          <pic:cNvPr id="131" name="Picture 131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0"/>
                            <a:ext cx="5731126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Text Box 132"/>
                        <wps:cNvSpPr txBox="1"/>
                        <wps:spPr>
                          <a:xfrm>
                            <a:off x="3307330" y="1058036"/>
                            <a:ext cx="2047664" cy="5823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9A9943" w14:textId="3D118A3B" w:rsidR="000753D4" w:rsidRPr="00C473EC" w:rsidRDefault="000753D4" w:rsidP="007520C9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15</w:t>
                              </w:r>
                            </w:p>
                            <w:p w14:paraId="0DF69129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F7CA62" id="Group 130" o:spid="_x0000_s1112" style="position:absolute;left:0;text-align:left;margin-left:0;margin-top:6.4pt;width:218.95pt;height:167.05pt;z-index:251867136;mso-position-horizontal:left;mso-position-horizontal-relative:margin;mso-width-relative:margin;mso-height-relative:margin" coordorigin="1" coordsize="57311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">
                <v:shape id="Picture 131" o:spid="_x0000_s1113" type="#_x0000_t75" style="position:absolute;left:1;width:57312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">
                  <v:imagedata r:id="rId85" o:title=""/>
                </v:shape>
                <v:shape id="Text Box 132" o:spid="_x0000_s1114" type="#_x0000_t202" style="position:absolute;left:33073;top:10580;width:20476;height:5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689A9943" w14:textId="3D118A3B" w:rsidR="000753D4" w:rsidRPr="00C473EC" w:rsidRDefault="000753D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15</w:t>
                        </w:r>
                      </w:p>
                      <w:p w14:paraId="0DF69129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7D7AB" w14:textId="072D7F38" w:rsidR="007520C9" w:rsidRDefault="007520C9" w:rsidP="00490C43">
      <w:pPr>
        <w:spacing w:after="0" w:line="240" w:lineRule="auto"/>
        <w:rPr>
          <w:rtl/>
        </w:rPr>
      </w:pPr>
    </w:p>
    <w:p w14:paraId="62195B21" w14:textId="7C69B324" w:rsidR="007520C9" w:rsidRDefault="007520C9" w:rsidP="00490C43">
      <w:pPr>
        <w:spacing w:after="0" w:line="240" w:lineRule="auto"/>
        <w:rPr>
          <w:rtl/>
        </w:rPr>
      </w:pPr>
    </w:p>
    <w:p w14:paraId="3986358C" w14:textId="16191448" w:rsidR="007520C9" w:rsidRDefault="007520C9" w:rsidP="00490C43">
      <w:pPr>
        <w:spacing w:after="0" w:line="240" w:lineRule="auto"/>
        <w:rPr>
          <w:rtl/>
        </w:rPr>
      </w:pPr>
    </w:p>
    <w:p w14:paraId="46EE96C1" w14:textId="5125A439" w:rsidR="007520C9" w:rsidRDefault="007520C9" w:rsidP="00490C43">
      <w:pPr>
        <w:spacing w:after="0" w:line="240" w:lineRule="auto"/>
        <w:rPr>
          <w:rtl/>
        </w:rPr>
      </w:pPr>
    </w:p>
    <w:p w14:paraId="2D5960C5" w14:textId="46D58078" w:rsidR="007520C9" w:rsidRDefault="007520C9" w:rsidP="00490C43">
      <w:pPr>
        <w:spacing w:after="0" w:line="240" w:lineRule="auto"/>
        <w:rPr>
          <w:rtl/>
        </w:rPr>
      </w:pPr>
    </w:p>
    <w:p w14:paraId="7B42277E" w14:textId="320FF063" w:rsidR="007520C9" w:rsidRDefault="007520C9" w:rsidP="00490C43">
      <w:pPr>
        <w:spacing w:after="0" w:line="240" w:lineRule="auto"/>
        <w:rPr>
          <w:rtl/>
        </w:rPr>
      </w:pPr>
    </w:p>
    <w:p w14:paraId="665356E0" w14:textId="4216A1D0" w:rsidR="007520C9" w:rsidRDefault="007520C9" w:rsidP="00490C43">
      <w:pPr>
        <w:spacing w:after="0" w:line="240" w:lineRule="auto"/>
        <w:rPr>
          <w:rtl/>
        </w:rPr>
      </w:pPr>
    </w:p>
    <w:p w14:paraId="699D73AC" w14:textId="46CE973F" w:rsidR="007520C9" w:rsidRDefault="007520C9" w:rsidP="00490C43">
      <w:pPr>
        <w:spacing w:after="0" w:line="240" w:lineRule="auto"/>
        <w:rPr>
          <w:rtl/>
        </w:rPr>
      </w:pPr>
    </w:p>
    <w:p w14:paraId="2ED46562" w14:textId="279FA5C4" w:rsidR="007520C9" w:rsidRDefault="007520C9" w:rsidP="00490C43">
      <w:pPr>
        <w:spacing w:after="0" w:line="240" w:lineRule="auto"/>
        <w:rPr>
          <w:rtl/>
        </w:rPr>
      </w:pPr>
    </w:p>
    <w:p w14:paraId="7453A610" w14:textId="6C174A14" w:rsidR="007520C9" w:rsidRDefault="007520C9" w:rsidP="00490C43">
      <w:pPr>
        <w:spacing w:after="0" w:line="240" w:lineRule="auto"/>
        <w:rPr>
          <w:rtl/>
        </w:rPr>
      </w:pPr>
    </w:p>
    <w:p w14:paraId="27EB4750" w14:textId="6E74E76D" w:rsidR="007520C9" w:rsidRDefault="007520C9" w:rsidP="00490C43">
      <w:pPr>
        <w:spacing w:after="0" w:line="240" w:lineRule="auto"/>
        <w:rPr>
          <w:rtl/>
        </w:rPr>
      </w:pPr>
    </w:p>
    <w:p w14:paraId="21CF49C3" w14:textId="77D2527A" w:rsidR="007520C9" w:rsidRDefault="00951B16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71CB9FC3" wp14:editId="7B192EB9">
                <wp:simplePos x="0" y="0"/>
                <wp:positionH relativeFrom="margin">
                  <wp:posOffset>-78105</wp:posOffset>
                </wp:positionH>
                <wp:positionV relativeFrom="paragraph">
                  <wp:posOffset>151765</wp:posOffset>
                </wp:positionV>
                <wp:extent cx="2888615" cy="2166620"/>
                <wp:effectExtent l="0" t="0" r="6985" b="5080"/>
                <wp:wrapNone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8615" cy="2166620"/>
                          <a:chOff x="263692" y="913417"/>
                          <a:chExt cx="3264752" cy="2449226"/>
                        </a:xfrm>
                      </wpg:grpSpPr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63692" y="913417"/>
                            <a:ext cx="3264752" cy="24492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Text Box 138"/>
                        <wps:cNvSpPr txBox="1"/>
                        <wps:spPr>
                          <a:xfrm>
                            <a:off x="2144122" y="1565203"/>
                            <a:ext cx="1038224" cy="3799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3C6B19" w14:textId="64F0D1B2" w:rsidR="000753D4" w:rsidRPr="00C473EC" w:rsidRDefault="000753D4" w:rsidP="007520C9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17</w:t>
                              </w:r>
                            </w:p>
                            <w:p w14:paraId="3AE576A6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CB9FC3" id="Group 136" o:spid="_x0000_s1115" style="position:absolute;left:0;text-align:left;margin-left:-6.15pt;margin-top:11.95pt;width:227.45pt;height:170.6pt;z-index:251871232;mso-position-horizontal-relative:margin;mso-width-relative:margin;mso-height-relative:margin" coordorigin="2636,9134" coordsize="32647,24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">
                <v:shape id="Picture 137" o:spid="_x0000_s1116" type="#_x0000_t75" style="position:absolute;left:2636;top:9134;width:32648;height:24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">
                  <v:imagedata r:id="rId87" o:title=""/>
                </v:shape>
                <v:shape id="Text Box 138" o:spid="_x0000_s1117" type="#_x0000_t202" style="position:absolute;left:21441;top:15652;width:10382;height:3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sy4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GjlGZlAL38BAAD//wMAUEsBAi0AFAAGAAgAAAAhANvh9svuAAAAhQEAABMAAAAAAAAA&#10;AAAAAAAAAAAAAFtDb250ZW50X1R5cGVzXS54bWxQSwECLQAUAAYACAAAACEAWvQsW78AAAAVAQAA&#10;CwAAAAAAAAAAAAAAAAAfAQAAX3JlbHMvLnJlbHNQSwECLQAUAAYACAAAACEAWY7MuMYAAADcAAAA&#10;DwAAAAAAAAAAAAAAAAAHAgAAZHJzL2Rvd25yZXYueG1sUEsFBgAAAAADAAMAtwAAAPoCAAAAAA==&#10;" filled="f" stroked="f" strokeweight=".5pt">
                  <v:textbox>
                    <w:txbxContent>
                      <w:p w14:paraId="3A3C6B19" w14:textId="64F0D1B2" w:rsidR="000753D4" w:rsidRPr="00C473EC" w:rsidRDefault="000753D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17</w:t>
                        </w:r>
                      </w:p>
                      <w:p w14:paraId="3AE576A6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DB71D99" w14:textId="5AB30675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79AD7A12" wp14:editId="10225663">
                <wp:simplePos x="0" y="0"/>
                <wp:positionH relativeFrom="margin">
                  <wp:align>right</wp:align>
                </wp:positionH>
                <wp:positionV relativeFrom="paragraph">
                  <wp:posOffset>8734</wp:posOffset>
                </wp:positionV>
                <wp:extent cx="2820838" cy="2115034"/>
                <wp:effectExtent l="0" t="0" r="0" b="0"/>
                <wp:wrapNone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838" cy="2115034"/>
                          <a:chOff x="-18717" y="1794165"/>
                          <a:chExt cx="3186579" cy="2390851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18717" y="1794165"/>
                            <a:ext cx="3186579" cy="23908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Text Box 141"/>
                        <wps:cNvSpPr txBox="1"/>
                        <wps:spPr>
                          <a:xfrm>
                            <a:off x="1773868" y="2384132"/>
                            <a:ext cx="1038225" cy="3656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63E7A0" w14:textId="05A998D2" w:rsidR="000753D4" w:rsidRPr="00C473EC" w:rsidRDefault="000753D4" w:rsidP="007520C9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18</w:t>
                              </w:r>
                            </w:p>
                            <w:p w14:paraId="00B9CACF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AD7A12" id="Group 139" o:spid="_x0000_s1118" style="position:absolute;left:0;text-align:left;margin-left:170.9pt;margin-top:.7pt;width:222.1pt;height:166.55pt;z-index:251873280;mso-position-horizontal:right;mso-position-horizontal-relative:margin;mso-width-relative:margin;mso-height-relative:margin" coordorigin="-187,17941" coordsize="31865,23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">
                <v:shape id="Picture 140" o:spid="_x0000_s1119" type="#_x0000_t75" style="position:absolute;left:-187;top:17941;width:31865;height:23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">
                  <v:imagedata r:id="rId89" o:title=""/>
                </v:shape>
                <v:shape id="Text Box 141" o:spid="_x0000_s1120" type="#_x0000_t202" style="position:absolute;left:17738;top:23841;width:10382;height:3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hZY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/jyGv2fCBXL1CwAA//8DAFBLAQItABQABgAIAAAAIQDb4fbL7gAAAIUBAAATAAAAAAAAAAAA&#10;AAAAAAAAAABbQ29udGVudF9UeXBlc10ueG1sUEsBAi0AFAAGAAgAAAAhAFr0LFu/AAAAFQEAAAsA&#10;AAAAAAAAAAAAAAAAHwEAAF9yZWxzLy5yZWxzUEsBAi0AFAAGAAgAAAAhAJCyFljEAAAA3AAAAA8A&#10;AAAAAAAAAAAAAAAABwIAAGRycy9kb3ducmV2LnhtbFBLBQYAAAAAAwADALcAAAD4AgAAAAA=&#10;" filled="f" stroked="f" strokeweight=".5pt">
                  <v:textbox>
                    <w:txbxContent>
                      <w:p w14:paraId="5163E7A0" w14:textId="05A998D2" w:rsidR="000753D4" w:rsidRPr="00C473EC" w:rsidRDefault="000753D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18</w:t>
                        </w:r>
                      </w:p>
                      <w:p w14:paraId="00B9CACF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F1A0DCE" w14:textId="62D79284" w:rsidR="007520C9" w:rsidRDefault="007520C9" w:rsidP="00951B16">
      <w:pPr>
        <w:bidi w:val="0"/>
        <w:spacing w:after="0" w:line="240" w:lineRule="auto"/>
        <w:rPr>
          <w:rtl/>
        </w:rPr>
      </w:pPr>
    </w:p>
    <w:p w14:paraId="4E01B293" w14:textId="0F8DD9F7" w:rsidR="007520C9" w:rsidRDefault="007520C9" w:rsidP="00490C43">
      <w:pPr>
        <w:spacing w:after="0" w:line="240" w:lineRule="auto"/>
        <w:rPr>
          <w:rtl/>
        </w:rPr>
      </w:pPr>
    </w:p>
    <w:p w14:paraId="745EFEBE" w14:textId="7B5FA67F" w:rsidR="007520C9" w:rsidRDefault="007520C9" w:rsidP="00490C43">
      <w:pPr>
        <w:spacing w:after="0" w:line="240" w:lineRule="auto"/>
        <w:rPr>
          <w:rtl/>
        </w:rPr>
      </w:pPr>
    </w:p>
    <w:p w14:paraId="1F83507F" w14:textId="578BBEB1" w:rsidR="007520C9" w:rsidRDefault="007520C9" w:rsidP="00490C43">
      <w:pPr>
        <w:spacing w:after="0" w:line="240" w:lineRule="auto"/>
        <w:rPr>
          <w:rtl/>
        </w:rPr>
      </w:pPr>
    </w:p>
    <w:p w14:paraId="0F292E96" w14:textId="0512440C" w:rsidR="007520C9" w:rsidRDefault="007520C9" w:rsidP="00490C43">
      <w:pPr>
        <w:spacing w:after="0" w:line="240" w:lineRule="auto"/>
        <w:rPr>
          <w:rtl/>
        </w:rPr>
      </w:pPr>
    </w:p>
    <w:p w14:paraId="4EF57E25" w14:textId="58ECAF9B" w:rsidR="007520C9" w:rsidRDefault="007520C9" w:rsidP="00490C43">
      <w:pPr>
        <w:spacing w:after="0" w:line="240" w:lineRule="auto"/>
        <w:rPr>
          <w:rtl/>
        </w:rPr>
      </w:pPr>
    </w:p>
    <w:p w14:paraId="6D13DD99" w14:textId="4628C53F" w:rsidR="007520C9" w:rsidRDefault="007520C9" w:rsidP="00490C43">
      <w:pPr>
        <w:spacing w:after="0" w:line="240" w:lineRule="auto"/>
        <w:rPr>
          <w:rtl/>
        </w:rPr>
      </w:pPr>
    </w:p>
    <w:p w14:paraId="7C7E21E7" w14:textId="4CA35D86" w:rsidR="007520C9" w:rsidRDefault="007520C9" w:rsidP="00490C43">
      <w:pPr>
        <w:spacing w:after="0" w:line="240" w:lineRule="auto"/>
        <w:rPr>
          <w:rtl/>
        </w:rPr>
      </w:pPr>
    </w:p>
    <w:p w14:paraId="099B6190" w14:textId="069DF154" w:rsidR="007520C9" w:rsidRDefault="007520C9" w:rsidP="00490C43">
      <w:pPr>
        <w:spacing w:after="0" w:line="240" w:lineRule="auto"/>
        <w:rPr>
          <w:rtl/>
        </w:rPr>
      </w:pPr>
    </w:p>
    <w:p w14:paraId="2B6C4616" w14:textId="3F19C41C" w:rsidR="007520C9" w:rsidRDefault="007520C9" w:rsidP="00490C43">
      <w:pPr>
        <w:spacing w:after="0" w:line="240" w:lineRule="auto"/>
        <w:rPr>
          <w:rtl/>
        </w:rPr>
      </w:pPr>
    </w:p>
    <w:p w14:paraId="1400292C" w14:textId="5AF02029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4D831F77" wp14:editId="1058CC17">
                <wp:simplePos x="0" y="0"/>
                <wp:positionH relativeFrom="page">
                  <wp:posOffset>3786505</wp:posOffset>
                </wp:positionH>
                <wp:positionV relativeFrom="paragraph">
                  <wp:posOffset>148961</wp:posOffset>
                </wp:positionV>
                <wp:extent cx="2837815" cy="2127250"/>
                <wp:effectExtent l="0" t="0" r="635" b="6350"/>
                <wp:wrapNone/>
                <wp:docPr id="145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7815" cy="2127250"/>
                          <a:chOff x="88821" y="-847895"/>
                          <a:chExt cx="3204656" cy="2404277"/>
                        </a:xfrm>
                      </wpg:grpSpPr>
                      <pic:pic xmlns:pic="http://schemas.openxmlformats.org/drawingml/2006/picture">
                        <pic:nvPicPr>
                          <pic:cNvPr id="146" name="Picture 146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8821" y="-847895"/>
                            <a:ext cx="3204656" cy="24042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1988062" y="-159851"/>
                            <a:ext cx="1038225" cy="36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7BD717" w14:textId="56586D21" w:rsidR="000753D4" w:rsidRPr="00C473EC" w:rsidRDefault="000753D4" w:rsidP="007520C9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20</w:t>
                              </w:r>
                            </w:p>
                            <w:p w14:paraId="76F75582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831F77" id="Group 145" o:spid="_x0000_s1121" style="position:absolute;left:0;text-align:left;margin-left:298.15pt;margin-top:11.75pt;width:223.45pt;height:167.5pt;z-index:251877376;mso-position-horizontal-relative:page;mso-width-relative:margin;mso-height-relative:margin" coordorigin="888,-8478" coordsize="32046,2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">
                <v:shape id="Picture 146" o:spid="_x0000_s1122" type="#_x0000_t75" style="position:absolute;left:888;top:-8478;width:32046;height:24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">
                  <v:imagedata r:id="rId91" o:title=""/>
                </v:shape>
                <v:shape id="Text Box 147" o:spid="_x0000_s1123" type="#_x0000_t202" style="position:absolute;left:19880;top:-1598;width:10382;height:3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317BD717" w14:textId="56586D21" w:rsidR="000753D4" w:rsidRPr="00C473EC" w:rsidRDefault="000753D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20</w:t>
                        </w:r>
                      </w:p>
                      <w:p w14:paraId="76F75582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63A0DC4D" wp14:editId="399A43B5">
                <wp:simplePos x="0" y="0"/>
                <wp:positionH relativeFrom="margin">
                  <wp:posOffset>0</wp:posOffset>
                </wp:positionH>
                <wp:positionV relativeFrom="paragraph">
                  <wp:posOffset>158379</wp:posOffset>
                </wp:positionV>
                <wp:extent cx="2810510" cy="2107565"/>
                <wp:effectExtent l="0" t="0" r="8890" b="6985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0510" cy="2107565"/>
                          <a:chOff x="960" y="2162154"/>
                          <a:chExt cx="3174488" cy="2381629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60" y="2162154"/>
                            <a:ext cx="3174488" cy="2381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Text Box 144"/>
                        <wps:cNvSpPr txBox="1"/>
                        <wps:spPr>
                          <a:xfrm>
                            <a:off x="1237644" y="2734463"/>
                            <a:ext cx="1038225" cy="3439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911B24" w14:textId="195F77B6" w:rsidR="000753D4" w:rsidRPr="00C473EC" w:rsidRDefault="000753D4" w:rsidP="007520C9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19</w:t>
                              </w:r>
                            </w:p>
                            <w:p w14:paraId="11CAE5AF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0DC4D" id="Group 142" o:spid="_x0000_s1124" style="position:absolute;left:0;text-align:left;margin-left:0;margin-top:12.45pt;width:221.3pt;height:165.95pt;z-index:251875328;mso-position-horizontal-relative:margin;mso-width-relative:margin;mso-height-relative:margin" coordorigin="9,21621" coordsize="31744,23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">
                <v:shape id="Picture 143" o:spid="_x0000_s1125" type="#_x0000_t75" style="position:absolute;left:9;top:21621;width:31745;height:23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">
                  <v:imagedata r:id="rId93" o:title=""/>
                </v:shape>
                <v:shape id="Text Box 144" o:spid="_x0000_s1126" type="#_x0000_t202" style="position:absolute;left:12376;top:27344;width:10382;height:3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XAxAAAANw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IDFtcDEAAAA3AAAAA8A&#10;AAAAAAAAAAAAAAAABwIAAGRycy9kb3ducmV2LnhtbFBLBQYAAAAAAwADALcAAAD4AgAAAAA=&#10;" filled="f" stroked="f" strokeweight=".5pt">
                  <v:textbox>
                    <w:txbxContent>
                      <w:p w14:paraId="18911B24" w14:textId="195F77B6" w:rsidR="000753D4" w:rsidRPr="00C473EC" w:rsidRDefault="000753D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19</w:t>
                        </w:r>
                      </w:p>
                      <w:p w14:paraId="11CAE5AF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69F7C70" w14:textId="5EFE4028" w:rsidR="007520C9" w:rsidRDefault="007520C9" w:rsidP="00490C43">
      <w:pPr>
        <w:spacing w:after="0" w:line="240" w:lineRule="auto"/>
        <w:rPr>
          <w:rtl/>
        </w:rPr>
      </w:pPr>
    </w:p>
    <w:p w14:paraId="7FF78B3F" w14:textId="72126BC9" w:rsidR="007520C9" w:rsidRDefault="007520C9" w:rsidP="00490C43">
      <w:pPr>
        <w:spacing w:after="0" w:line="240" w:lineRule="auto"/>
        <w:rPr>
          <w:rtl/>
        </w:rPr>
      </w:pPr>
    </w:p>
    <w:p w14:paraId="376B6EEE" w14:textId="646B6D24" w:rsidR="007520C9" w:rsidRDefault="007520C9" w:rsidP="00490C43">
      <w:pPr>
        <w:spacing w:after="0" w:line="240" w:lineRule="auto"/>
        <w:rPr>
          <w:rtl/>
        </w:rPr>
      </w:pPr>
    </w:p>
    <w:p w14:paraId="1424D60E" w14:textId="7AA262F9" w:rsidR="007520C9" w:rsidRDefault="007520C9" w:rsidP="00490C43">
      <w:pPr>
        <w:spacing w:after="0" w:line="240" w:lineRule="auto"/>
        <w:rPr>
          <w:rtl/>
        </w:rPr>
      </w:pPr>
    </w:p>
    <w:p w14:paraId="4E8969EC" w14:textId="34D96B72" w:rsidR="007520C9" w:rsidRDefault="007520C9" w:rsidP="00490C43">
      <w:pPr>
        <w:spacing w:after="0" w:line="240" w:lineRule="auto"/>
        <w:rPr>
          <w:rtl/>
        </w:rPr>
      </w:pPr>
    </w:p>
    <w:p w14:paraId="1AABBD60" w14:textId="09B7314A" w:rsidR="007520C9" w:rsidRDefault="007520C9" w:rsidP="00490C43">
      <w:pPr>
        <w:spacing w:after="0" w:line="240" w:lineRule="auto"/>
        <w:rPr>
          <w:rtl/>
        </w:rPr>
      </w:pPr>
    </w:p>
    <w:p w14:paraId="37A410B9" w14:textId="404610FB" w:rsidR="007520C9" w:rsidRDefault="007520C9" w:rsidP="00490C43">
      <w:pPr>
        <w:spacing w:after="0" w:line="240" w:lineRule="auto"/>
        <w:rPr>
          <w:rtl/>
        </w:rPr>
      </w:pPr>
    </w:p>
    <w:p w14:paraId="3B16D95F" w14:textId="2F83C6BB" w:rsidR="007520C9" w:rsidRDefault="007520C9" w:rsidP="00490C43">
      <w:pPr>
        <w:spacing w:after="0" w:line="240" w:lineRule="auto"/>
        <w:rPr>
          <w:rtl/>
        </w:rPr>
      </w:pPr>
    </w:p>
    <w:p w14:paraId="245A81DC" w14:textId="50E3210C" w:rsidR="007520C9" w:rsidRDefault="007520C9" w:rsidP="00490C43">
      <w:pPr>
        <w:spacing w:after="0" w:line="240" w:lineRule="auto"/>
        <w:rPr>
          <w:rtl/>
        </w:rPr>
      </w:pPr>
    </w:p>
    <w:p w14:paraId="5FD9E646" w14:textId="502EC5A3" w:rsidR="007520C9" w:rsidRDefault="007520C9" w:rsidP="00490C43">
      <w:pPr>
        <w:spacing w:after="0" w:line="240" w:lineRule="auto"/>
        <w:rPr>
          <w:rtl/>
        </w:rPr>
      </w:pPr>
    </w:p>
    <w:p w14:paraId="266A8234" w14:textId="67DA8FC0" w:rsidR="007520C9" w:rsidRDefault="007520C9" w:rsidP="00490C43">
      <w:pPr>
        <w:spacing w:after="0" w:line="240" w:lineRule="auto"/>
        <w:rPr>
          <w:rtl/>
        </w:rPr>
      </w:pPr>
    </w:p>
    <w:p w14:paraId="485EA2DA" w14:textId="6D6BC66D" w:rsidR="007520C9" w:rsidRDefault="00792D35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7D633F55" wp14:editId="1E71299D">
                <wp:simplePos x="0" y="0"/>
                <wp:positionH relativeFrom="page">
                  <wp:posOffset>3698240</wp:posOffset>
                </wp:positionH>
                <wp:positionV relativeFrom="paragraph">
                  <wp:posOffset>34725</wp:posOffset>
                </wp:positionV>
                <wp:extent cx="2887214" cy="2165230"/>
                <wp:effectExtent l="0" t="0" r="8890" b="6985"/>
                <wp:wrapNone/>
                <wp:docPr id="151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7214" cy="2165230"/>
                          <a:chOff x="98562" y="77967"/>
                          <a:chExt cx="3260265" cy="2446200"/>
                        </a:xfrm>
                      </wpg:grpSpPr>
                      <pic:pic xmlns:pic="http://schemas.openxmlformats.org/drawingml/2006/picture">
                        <pic:nvPicPr>
                          <pic:cNvPr id="152" name="Picture 152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8562" y="77967"/>
                            <a:ext cx="3260265" cy="244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Text Box 153"/>
                        <wps:cNvSpPr txBox="1"/>
                        <wps:spPr>
                          <a:xfrm>
                            <a:off x="1948720" y="580731"/>
                            <a:ext cx="1038226" cy="3548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7F6CD6" w14:textId="1AA777C7" w:rsidR="000753D4" w:rsidRPr="00C473EC" w:rsidRDefault="000753D4" w:rsidP="001944B8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22</w:t>
                              </w:r>
                            </w:p>
                            <w:p w14:paraId="607F17FF" w14:textId="77777777" w:rsidR="000753D4" w:rsidRDefault="000753D4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33F55" id="Group 151" o:spid="_x0000_s1127" style="position:absolute;left:0;text-align:left;margin-left:291.2pt;margin-top:2.75pt;width:227.35pt;height:170.5pt;z-index:251881472;mso-position-horizontal-relative:page;mso-width-relative:margin;mso-height-relative:margin" coordorigin="985,779" coordsize="32602,24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">
                <v:shape id="Picture 152" o:spid="_x0000_s1128" type="#_x0000_t75" style="position:absolute;left:985;top:779;width:32603;height:24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">
                  <v:imagedata r:id="rId95" o:title=""/>
                </v:shape>
                <v:shape id="Text Box 153" o:spid="_x0000_s1129" type="#_x0000_t202" style="position:absolute;left:19487;top:5807;width:10382;height:3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117F6CD6" w14:textId="1AA777C7" w:rsidR="000753D4" w:rsidRPr="00C473EC" w:rsidRDefault="000753D4" w:rsidP="001944B8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22</w:t>
                        </w:r>
                      </w:p>
                      <w:p w14:paraId="607F17FF" w14:textId="77777777" w:rsidR="000753D4" w:rsidRDefault="000753D4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9CF72DB" w14:textId="1704940F" w:rsidR="007520C9" w:rsidRDefault="00E6539B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7B746242" wp14:editId="7E57D560">
                <wp:simplePos x="0" y="0"/>
                <wp:positionH relativeFrom="margin">
                  <wp:posOffset>0</wp:posOffset>
                </wp:positionH>
                <wp:positionV relativeFrom="paragraph">
                  <wp:posOffset>3810</wp:posOffset>
                </wp:positionV>
                <wp:extent cx="2841625" cy="2009140"/>
                <wp:effectExtent l="0" t="0" r="0" b="0"/>
                <wp:wrapNone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1625" cy="2009140"/>
                          <a:chOff x="127786" y="204662"/>
                          <a:chExt cx="3208786" cy="2270439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5668" r="6" b="14"/>
                          <a:stretch/>
                        </pic:blipFill>
                        <pic:spPr>
                          <a:xfrm>
                            <a:off x="127786" y="204662"/>
                            <a:ext cx="3208786" cy="2270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Text Box 150"/>
                        <wps:cNvSpPr txBox="1"/>
                        <wps:spPr>
                          <a:xfrm>
                            <a:off x="1851698" y="668600"/>
                            <a:ext cx="1091241" cy="4619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5F728" w14:textId="7E804A18" w:rsidR="000753D4" w:rsidRPr="00C473EC" w:rsidRDefault="000753D4" w:rsidP="001944B8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21</w:t>
                              </w:r>
                            </w:p>
                            <w:p w14:paraId="48679E62" w14:textId="77777777" w:rsidR="000753D4" w:rsidRDefault="000753D4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46242" id="Group 148" o:spid="_x0000_s1130" style="position:absolute;left:0;text-align:left;margin-left:0;margin-top:.3pt;width:223.75pt;height:158.2pt;z-index:251879424;mso-position-horizontal-relative:margin;mso-width-relative:margin;mso-height-relative:margin" coordorigin="1277,2046" coordsize="32087,22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">
                <v:shape id="Picture 149" o:spid="_x0000_s1131" type="#_x0000_t75" style="position:absolute;left:1277;top:2046;width:32088;height:22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">
                  <v:imagedata r:id="rId97" o:title="" croptop="3715f" cropbottom="9f" cropleft="1f" cropright="4f"/>
                </v:shape>
                <v:shape id="Text Box 150" o:spid="_x0000_s1132" type="#_x0000_t202" style="position:absolute;left:18516;top:6686;width:10913;height:4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6285F728" w14:textId="7E804A18" w:rsidR="000753D4" w:rsidRPr="00C473EC" w:rsidRDefault="000753D4" w:rsidP="001944B8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21</w:t>
                        </w:r>
                      </w:p>
                      <w:p w14:paraId="48679E62" w14:textId="77777777" w:rsidR="000753D4" w:rsidRDefault="000753D4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B873712" w14:textId="1E473EF2" w:rsidR="007520C9" w:rsidRDefault="007520C9" w:rsidP="00490C43">
      <w:pPr>
        <w:spacing w:after="0" w:line="240" w:lineRule="auto"/>
        <w:rPr>
          <w:rtl/>
        </w:rPr>
      </w:pPr>
    </w:p>
    <w:p w14:paraId="09009DF8" w14:textId="1CFC2FE9" w:rsidR="007520C9" w:rsidRDefault="007520C9" w:rsidP="00490C43">
      <w:pPr>
        <w:spacing w:after="0" w:line="240" w:lineRule="auto"/>
        <w:rPr>
          <w:rtl/>
        </w:rPr>
      </w:pPr>
    </w:p>
    <w:p w14:paraId="0E607EF6" w14:textId="6928CE22" w:rsidR="007520C9" w:rsidRDefault="007520C9" w:rsidP="00490C43">
      <w:pPr>
        <w:spacing w:after="0" w:line="240" w:lineRule="auto"/>
        <w:rPr>
          <w:rtl/>
        </w:rPr>
      </w:pPr>
    </w:p>
    <w:p w14:paraId="6012713E" w14:textId="04245D0D" w:rsidR="007520C9" w:rsidRDefault="007520C9" w:rsidP="00490C43">
      <w:pPr>
        <w:spacing w:after="0" w:line="240" w:lineRule="auto"/>
        <w:rPr>
          <w:rtl/>
        </w:rPr>
      </w:pPr>
    </w:p>
    <w:p w14:paraId="660A143F" w14:textId="0804961C" w:rsidR="007520C9" w:rsidRDefault="007520C9" w:rsidP="00490C43">
      <w:pPr>
        <w:spacing w:after="0" w:line="240" w:lineRule="auto"/>
        <w:rPr>
          <w:rtl/>
        </w:rPr>
      </w:pPr>
    </w:p>
    <w:p w14:paraId="32FF60E0" w14:textId="6C1C1C94" w:rsidR="00EB2BA7" w:rsidRDefault="00EB2BA7" w:rsidP="00490C43">
      <w:pPr>
        <w:spacing w:after="0" w:line="240" w:lineRule="auto"/>
        <w:rPr>
          <w:rtl/>
        </w:rPr>
      </w:pPr>
    </w:p>
    <w:p w14:paraId="4B1D2BC3" w14:textId="744733FD" w:rsidR="007520C9" w:rsidRDefault="007520C9" w:rsidP="00490C43">
      <w:pPr>
        <w:spacing w:after="0" w:line="240" w:lineRule="auto"/>
        <w:rPr>
          <w:rtl/>
        </w:rPr>
      </w:pPr>
    </w:p>
    <w:p w14:paraId="5EF0D594" w14:textId="31B39842" w:rsidR="001944B8" w:rsidRDefault="001944B8" w:rsidP="00792D35">
      <w:pPr>
        <w:spacing w:after="0" w:line="240" w:lineRule="auto"/>
      </w:pPr>
    </w:p>
    <w:p w14:paraId="08273EBB" w14:textId="5BFDF6CB" w:rsidR="005D4872" w:rsidRDefault="005D4872" w:rsidP="005D4872">
      <w:pPr>
        <w:pStyle w:val="ListParagraph"/>
        <w:spacing w:after="0" w:line="240" w:lineRule="auto"/>
        <w:ind w:left="1440"/>
        <w:rPr>
          <w:rtl/>
        </w:rPr>
      </w:pPr>
    </w:p>
    <w:p w14:paraId="05B151A7" w14:textId="73C7B08D" w:rsidR="00A602A8" w:rsidRPr="00792D35" w:rsidRDefault="00792D35" w:rsidP="00A602A8">
      <w:pPr>
        <w:pStyle w:val="ListParagraph"/>
        <w:numPr>
          <w:ilvl w:val="1"/>
          <w:numId w:val="6"/>
        </w:numPr>
        <w:spacing w:after="0" w:line="240" w:lineRule="auto"/>
        <w:rPr>
          <w:sz w:val="28"/>
          <w:szCs w:val="28"/>
          <w:rtl/>
        </w:rPr>
      </w:pPr>
      <w:r w:rsidRPr="005D4872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55F906F" wp14:editId="03CE1FFE">
                <wp:simplePos x="0" y="0"/>
                <wp:positionH relativeFrom="margin">
                  <wp:posOffset>79314</wp:posOffset>
                </wp:positionH>
                <wp:positionV relativeFrom="paragraph">
                  <wp:posOffset>174033</wp:posOffset>
                </wp:positionV>
                <wp:extent cx="2898140" cy="2173605"/>
                <wp:effectExtent l="0" t="0" r="0" b="0"/>
                <wp:wrapNone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8140" cy="2173605"/>
                          <a:chOff x="1344" y="0"/>
                          <a:chExt cx="3272654" cy="2455947"/>
                        </a:xfrm>
                      </wpg:grpSpPr>
                      <pic:pic xmlns:pic="http://schemas.openxmlformats.org/drawingml/2006/picture">
                        <pic:nvPicPr>
                          <pic:cNvPr id="185" name="Picture 185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344" y="0"/>
                            <a:ext cx="3272654" cy="24559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Text Box 186"/>
                        <wps:cNvSpPr txBox="1"/>
                        <wps:spPr>
                          <a:xfrm>
                            <a:off x="1773424" y="629599"/>
                            <a:ext cx="1038225" cy="3157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89C3B" w14:textId="239DCCA3" w:rsidR="000753D4" w:rsidRPr="00C473EC" w:rsidRDefault="000753D4" w:rsidP="005D4872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23</w:t>
                              </w:r>
                            </w:p>
                            <w:p w14:paraId="692E5EEB" w14:textId="77777777" w:rsidR="000753D4" w:rsidRDefault="000753D4" w:rsidP="005D4872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5F906F" id="Group 184" o:spid="_x0000_s1133" style="position:absolute;left:0;text-align:left;margin-left:6.25pt;margin-top:13.7pt;width:228.2pt;height:171.15pt;z-index:251883520;mso-position-horizontal-relative:margin;mso-width-relative:margin;mso-height-relative:margin" coordorigin="13" coordsize="32726,24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">
                <v:shape id="Picture 185" o:spid="_x0000_s1134" type="#_x0000_t75" style="position:absolute;left:13;width:32726;height:24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">
                  <v:imagedata r:id="rId99" o:title=""/>
                </v:shape>
                <v:shape id="Text Box 186" o:spid="_x0000_s1135" type="#_x0000_t202" style="position:absolute;left:17734;top:6295;width:10382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" filled="f" stroked="f" strokeweight=".5pt">
                  <v:textbox>
                    <w:txbxContent>
                      <w:p w14:paraId="36189C3B" w14:textId="239DCCA3" w:rsidR="000753D4" w:rsidRPr="00C473EC" w:rsidRDefault="000753D4" w:rsidP="005D4872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23</w:t>
                        </w:r>
                      </w:p>
                      <w:p w14:paraId="692E5EEB" w14:textId="77777777" w:rsidR="000753D4" w:rsidRDefault="000753D4" w:rsidP="005D4872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2A24C860" wp14:editId="490F7B80">
                <wp:simplePos x="0" y="0"/>
                <wp:positionH relativeFrom="margin">
                  <wp:posOffset>2853046</wp:posOffset>
                </wp:positionH>
                <wp:positionV relativeFrom="paragraph">
                  <wp:posOffset>175651</wp:posOffset>
                </wp:positionV>
                <wp:extent cx="2980055" cy="2233930"/>
                <wp:effectExtent l="0" t="0" r="0" b="0"/>
                <wp:wrapNone/>
                <wp:docPr id="187" name="Group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0055" cy="2233930"/>
                          <a:chOff x="1537" y="3"/>
                          <a:chExt cx="3365171" cy="2524570"/>
                        </a:xfrm>
                      </wpg:grpSpPr>
                      <pic:pic xmlns:pic="http://schemas.openxmlformats.org/drawingml/2006/picture">
                        <pic:nvPicPr>
                          <pic:cNvPr id="188" name="Picture 188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37" y="3"/>
                            <a:ext cx="3365171" cy="2524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1987907" y="590630"/>
                            <a:ext cx="1038225" cy="3644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242669" w14:textId="25AAC6EA" w:rsidR="000753D4" w:rsidRPr="00C473EC" w:rsidRDefault="000753D4" w:rsidP="004B7D0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24</w:t>
                              </w:r>
                            </w:p>
                            <w:p w14:paraId="31E246C3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24C860" id="Group 187" o:spid="_x0000_s1136" style="position:absolute;left:0;text-align:left;margin-left:224.65pt;margin-top:13.85pt;width:234.65pt;height:175.9pt;z-index:251885568;mso-position-horizontal-relative:margin;mso-width-relative:margin;mso-height-relative:margin" coordorigin="15" coordsize="33651,2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">
                <v:shape id="Picture 188" o:spid="_x0000_s1137" type="#_x0000_t75" style="position:absolute;left:15;width:33652;height:25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">
                  <v:imagedata r:id="rId101" o:title=""/>
                </v:shape>
                <v:shape id="Text Box 189" o:spid="_x0000_s1138" type="#_x0000_t202" style="position:absolute;left:19879;top:5906;width:10382;height:3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" filled="f" stroked="f" strokeweight=".5pt">
                  <v:textbox>
                    <w:txbxContent>
                      <w:p w14:paraId="1C242669" w14:textId="25AAC6EA" w:rsidR="000753D4" w:rsidRPr="00C473EC" w:rsidRDefault="000753D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24</w:t>
                        </w:r>
                      </w:p>
                      <w:p w14:paraId="31E246C3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602A8">
        <w:t>T</w:t>
      </w:r>
      <w:r w:rsidR="00A602A8" w:rsidRPr="00792D35">
        <w:rPr>
          <w:sz w:val="28"/>
          <w:szCs w:val="28"/>
        </w:rPr>
        <w:t>hink</w:t>
      </w:r>
      <w:r w:rsidRPr="00792D35">
        <w:rPr>
          <w:sz w:val="28"/>
          <w:szCs w:val="28"/>
        </w:rPr>
        <w:t xml:space="preserve"> Times and Run Times</w:t>
      </w:r>
      <w:r w:rsidRPr="00792D35">
        <w:rPr>
          <w:rFonts w:hint="cs"/>
          <w:sz w:val="28"/>
          <w:szCs w:val="28"/>
          <w:rtl/>
        </w:rPr>
        <w:t xml:space="preserve"> </w:t>
      </w:r>
    </w:p>
    <w:p w14:paraId="70019B32" w14:textId="07AE28E0" w:rsidR="001944B8" w:rsidRDefault="001944B8" w:rsidP="00490C43">
      <w:pPr>
        <w:spacing w:after="0" w:line="240" w:lineRule="auto"/>
        <w:rPr>
          <w:rtl/>
        </w:rPr>
      </w:pPr>
    </w:p>
    <w:p w14:paraId="1857D275" w14:textId="60D5E1DE" w:rsidR="001944B8" w:rsidRDefault="001944B8" w:rsidP="00490C43">
      <w:pPr>
        <w:spacing w:after="0" w:line="240" w:lineRule="auto"/>
        <w:rPr>
          <w:rtl/>
        </w:rPr>
      </w:pPr>
    </w:p>
    <w:p w14:paraId="3C49BAA4" w14:textId="362CB758" w:rsidR="001944B8" w:rsidRDefault="001944B8" w:rsidP="00490C43">
      <w:pPr>
        <w:spacing w:after="0" w:line="240" w:lineRule="auto"/>
        <w:rPr>
          <w:rtl/>
        </w:rPr>
      </w:pPr>
    </w:p>
    <w:p w14:paraId="3870A49E" w14:textId="2AF5457F" w:rsidR="001944B8" w:rsidRDefault="001944B8" w:rsidP="00490C43">
      <w:pPr>
        <w:spacing w:after="0" w:line="240" w:lineRule="auto"/>
        <w:rPr>
          <w:rtl/>
        </w:rPr>
      </w:pPr>
    </w:p>
    <w:p w14:paraId="36322421" w14:textId="095D4165" w:rsidR="001944B8" w:rsidRDefault="001944B8" w:rsidP="00490C43">
      <w:pPr>
        <w:spacing w:after="0" w:line="240" w:lineRule="auto"/>
        <w:rPr>
          <w:rtl/>
        </w:rPr>
      </w:pPr>
    </w:p>
    <w:p w14:paraId="02A09ABA" w14:textId="665C7F33" w:rsidR="001944B8" w:rsidRDefault="001944B8" w:rsidP="00490C43">
      <w:pPr>
        <w:spacing w:after="0" w:line="240" w:lineRule="auto"/>
        <w:rPr>
          <w:rtl/>
        </w:rPr>
      </w:pPr>
    </w:p>
    <w:p w14:paraId="0588B920" w14:textId="72520CDB" w:rsidR="001944B8" w:rsidRDefault="001944B8" w:rsidP="00490C43">
      <w:pPr>
        <w:spacing w:after="0" w:line="240" w:lineRule="auto"/>
        <w:rPr>
          <w:rtl/>
        </w:rPr>
      </w:pPr>
    </w:p>
    <w:p w14:paraId="59033D51" w14:textId="6C541F25" w:rsidR="001944B8" w:rsidRDefault="001944B8" w:rsidP="00490C43">
      <w:pPr>
        <w:spacing w:after="0" w:line="240" w:lineRule="auto"/>
        <w:rPr>
          <w:rtl/>
        </w:rPr>
      </w:pPr>
    </w:p>
    <w:p w14:paraId="723BBCA8" w14:textId="2E3457B8" w:rsidR="001944B8" w:rsidRDefault="001944B8" w:rsidP="00490C43">
      <w:pPr>
        <w:spacing w:after="0" w:line="240" w:lineRule="auto"/>
        <w:rPr>
          <w:rtl/>
        </w:rPr>
      </w:pPr>
    </w:p>
    <w:p w14:paraId="3274379D" w14:textId="1EEF1124" w:rsidR="001944B8" w:rsidRDefault="001944B8" w:rsidP="00490C43">
      <w:pPr>
        <w:spacing w:after="0" w:line="240" w:lineRule="auto"/>
        <w:rPr>
          <w:rtl/>
        </w:rPr>
      </w:pPr>
    </w:p>
    <w:p w14:paraId="4D3817CF" w14:textId="34BA2A1C" w:rsidR="001944B8" w:rsidRDefault="00757C1F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4B95215" wp14:editId="3BD58F82">
                <wp:simplePos x="0" y="0"/>
                <wp:positionH relativeFrom="margin">
                  <wp:posOffset>0</wp:posOffset>
                </wp:positionH>
                <wp:positionV relativeFrom="paragraph">
                  <wp:posOffset>162189</wp:posOffset>
                </wp:positionV>
                <wp:extent cx="2978785" cy="2233930"/>
                <wp:effectExtent l="0" t="0" r="0" b="0"/>
                <wp:wrapNone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8785" cy="2233930"/>
                          <a:chOff x="152098" y="10761"/>
                          <a:chExt cx="3363967" cy="2524167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1"/>
                            <a:ext cx="3363967" cy="2524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1938904" y="580889"/>
                            <a:ext cx="1038223" cy="3264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781877" w14:textId="25ED9814" w:rsidR="000753D4" w:rsidRPr="00C473EC" w:rsidRDefault="000753D4" w:rsidP="004B7D0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25</w:t>
                              </w:r>
                            </w:p>
                            <w:p w14:paraId="534F44C0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B95215" id="Group 190" o:spid="_x0000_s1139" style="position:absolute;left:0;text-align:left;margin-left:0;margin-top:12.75pt;width:234.55pt;height:175.9pt;z-index:251887616;mso-position-horizontal-relative:margin;mso-width-relative:margin;mso-height-relative:margin" coordorigin="1520,107" coordsize="33639,2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">
                <v:shape id="Picture 191" o:spid="_x0000_s1140" type="#_x0000_t75" style="position:absolute;left:1520;top:107;width:33640;height:25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">
                  <v:imagedata r:id="rId103" o:title=""/>
                </v:shape>
                <v:shape id="Text Box 192" o:spid="_x0000_s1141" type="#_x0000_t202" style="position:absolute;left:19389;top:5808;width:10382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0D781877" w14:textId="25ED9814" w:rsidR="000753D4" w:rsidRPr="00C473EC" w:rsidRDefault="000753D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25</w:t>
                        </w:r>
                      </w:p>
                      <w:p w14:paraId="534F44C0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2288BC5" w14:textId="156980B4" w:rsidR="001944B8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7A163E60" wp14:editId="02567327">
                <wp:simplePos x="0" y="0"/>
                <wp:positionH relativeFrom="margin">
                  <wp:posOffset>2837815</wp:posOffset>
                </wp:positionH>
                <wp:positionV relativeFrom="paragraph">
                  <wp:posOffset>73660</wp:posOffset>
                </wp:positionV>
                <wp:extent cx="3044825" cy="2203450"/>
                <wp:effectExtent l="0" t="0" r="3175" b="6350"/>
                <wp:wrapNone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4825" cy="2203450"/>
                          <a:chOff x="142358" y="137122"/>
                          <a:chExt cx="3438548" cy="2490392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29"/>
                          <a:stretch/>
                        </pic:blipFill>
                        <pic:spPr>
                          <a:xfrm>
                            <a:off x="142358" y="137122"/>
                            <a:ext cx="3438548" cy="2490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Text Box 195"/>
                        <wps:cNvSpPr txBox="1"/>
                        <wps:spPr>
                          <a:xfrm>
                            <a:off x="1929474" y="658837"/>
                            <a:ext cx="1038225" cy="3752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6A7B1" w14:textId="77C04395" w:rsidR="000753D4" w:rsidRPr="00C473EC" w:rsidRDefault="000753D4" w:rsidP="004B7D0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26</w:t>
                              </w:r>
                            </w:p>
                            <w:p w14:paraId="0BBC1077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163E60" id="Group 193" o:spid="_x0000_s1142" style="position:absolute;left:0;text-align:left;margin-left:223.45pt;margin-top:5.8pt;width:239.75pt;height:173.5pt;z-index:251889664;mso-position-horizontal-relative:margin;mso-width-relative:margin;mso-height-relative:margin" coordorigin="1423,1371" coordsize="34385,24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">
                <v:shape id="Picture 194" o:spid="_x0000_s1143" type="#_x0000_t75" style="position:absolute;left:1423;top:1371;width:34386;height:24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">
                  <v:imagedata r:id="rId105" o:title="" croptop="3165f"/>
                </v:shape>
                <v:shape id="Text Box 195" o:spid="_x0000_s1144" type="#_x0000_t202" style="position:absolute;left:19294;top:6588;width:10382;height:3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Twc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" filled="f" stroked="f" strokeweight=".5pt">
                  <v:textbox>
                    <w:txbxContent>
                      <w:p w14:paraId="60E6A7B1" w14:textId="77C04395" w:rsidR="000753D4" w:rsidRPr="00C473EC" w:rsidRDefault="000753D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26</w:t>
                        </w:r>
                      </w:p>
                      <w:p w14:paraId="0BBC1077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D332B3" w14:textId="286713A6" w:rsidR="001944B8" w:rsidRDefault="001944B8" w:rsidP="00490C43">
      <w:pPr>
        <w:spacing w:after="0" w:line="240" w:lineRule="auto"/>
        <w:rPr>
          <w:rtl/>
        </w:rPr>
      </w:pPr>
    </w:p>
    <w:p w14:paraId="2EDE0060" w14:textId="51393027" w:rsidR="001944B8" w:rsidRDefault="001944B8" w:rsidP="00490C43">
      <w:pPr>
        <w:spacing w:after="0" w:line="240" w:lineRule="auto"/>
        <w:rPr>
          <w:rtl/>
        </w:rPr>
      </w:pPr>
    </w:p>
    <w:p w14:paraId="303D75EC" w14:textId="0B73FDE2" w:rsidR="001944B8" w:rsidRDefault="001944B8" w:rsidP="00490C43">
      <w:pPr>
        <w:spacing w:after="0" w:line="240" w:lineRule="auto"/>
        <w:rPr>
          <w:rtl/>
        </w:rPr>
      </w:pPr>
    </w:p>
    <w:p w14:paraId="2D16E0B9" w14:textId="4365ABFD" w:rsidR="001944B8" w:rsidRDefault="001944B8" w:rsidP="00490C43">
      <w:pPr>
        <w:spacing w:after="0" w:line="240" w:lineRule="auto"/>
        <w:rPr>
          <w:rtl/>
        </w:rPr>
      </w:pPr>
    </w:p>
    <w:p w14:paraId="2E83D2A4" w14:textId="2B833D37" w:rsidR="001944B8" w:rsidRDefault="001944B8" w:rsidP="00490C43">
      <w:pPr>
        <w:spacing w:after="0" w:line="240" w:lineRule="auto"/>
        <w:rPr>
          <w:rtl/>
        </w:rPr>
      </w:pPr>
    </w:p>
    <w:p w14:paraId="09E66723" w14:textId="57FDB8D2" w:rsidR="001944B8" w:rsidRDefault="001944B8" w:rsidP="00490C43">
      <w:pPr>
        <w:spacing w:after="0" w:line="240" w:lineRule="auto"/>
        <w:rPr>
          <w:rtl/>
        </w:rPr>
      </w:pPr>
    </w:p>
    <w:p w14:paraId="150960A5" w14:textId="25F8AC64" w:rsidR="001944B8" w:rsidRDefault="001944B8" w:rsidP="00490C43">
      <w:pPr>
        <w:spacing w:after="0" w:line="240" w:lineRule="auto"/>
        <w:rPr>
          <w:rtl/>
        </w:rPr>
      </w:pPr>
    </w:p>
    <w:p w14:paraId="37A424D0" w14:textId="5E48DAAE" w:rsidR="007520C9" w:rsidRDefault="007520C9" w:rsidP="00490C43">
      <w:pPr>
        <w:spacing w:after="0" w:line="240" w:lineRule="auto"/>
        <w:rPr>
          <w:rtl/>
        </w:rPr>
      </w:pPr>
    </w:p>
    <w:p w14:paraId="39E83D26" w14:textId="0423711E" w:rsidR="007520C9" w:rsidRDefault="007520C9" w:rsidP="00490C43">
      <w:pPr>
        <w:spacing w:after="0" w:line="240" w:lineRule="auto"/>
        <w:rPr>
          <w:rtl/>
        </w:rPr>
      </w:pPr>
    </w:p>
    <w:p w14:paraId="2744420A" w14:textId="44211F3F" w:rsidR="004B7D0E" w:rsidRDefault="004B7D0E" w:rsidP="00490C43">
      <w:pPr>
        <w:spacing w:after="0" w:line="240" w:lineRule="auto"/>
        <w:rPr>
          <w:rtl/>
        </w:rPr>
      </w:pPr>
    </w:p>
    <w:p w14:paraId="598000B7" w14:textId="5BE482CB" w:rsidR="004B7D0E" w:rsidRDefault="00CF38AB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7D57C985" wp14:editId="1A83F0A4">
                <wp:simplePos x="0" y="0"/>
                <wp:positionH relativeFrom="margin">
                  <wp:posOffset>2898140</wp:posOffset>
                </wp:positionH>
                <wp:positionV relativeFrom="paragraph">
                  <wp:posOffset>174889</wp:posOffset>
                </wp:positionV>
                <wp:extent cx="2924175" cy="2117725"/>
                <wp:effectExtent l="0" t="0" r="9525" b="0"/>
                <wp:wrapNone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4175" cy="2117725"/>
                          <a:chOff x="239380" y="156973"/>
                          <a:chExt cx="3301942" cy="2393215"/>
                        </a:xfrm>
                      </wpg:grpSpPr>
                      <pic:pic xmlns:pic="http://schemas.openxmlformats.org/drawingml/2006/picture">
                        <pic:nvPicPr>
                          <pic:cNvPr id="200" name="Picture 2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5" t="5879" r="1" b="4"/>
                          <a:stretch/>
                        </pic:blipFill>
                        <pic:spPr>
                          <a:xfrm>
                            <a:off x="239380" y="156973"/>
                            <a:ext cx="3301942" cy="2393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Text Box 201"/>
                        <wps:cNvSpPr txBox="1"/>
                        <wps:spPr>
                          <a:xfrm>
                            <a:off x="2026956" y="571200"/>
                            <a:ext cx="1038225" cy="3654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483A15" w14:textId="5DAE4574" w:rsidR="000753D4" w:rsidRPr="00C473EC" w:rsidRDefault="000753D4" w:rsidP="004B7D0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28</w:t>
                              </w:r>
                            </w:p>
                            <w:p w14:paraId="0CE902C9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57C985" id="Group 199" o:spid="_x0000_s1145" style="position:absolute;left:0;text-align:left;margin-left:228.2pt;margin-top:13.75pt;width:230.25pt;height:166.75pt;z-index:251893760;mso-position-horizontal-relative:margin;mso-width-relative:margin;mso-height-relative:margin" coordorigin="2393,1569" coordsize="33019,23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">
                <v:shape id="Picture 200" o:spid="_x0000_s1146" type="#_x0000_t75" style="position:absolute;left:2393;top:1569;width:33020;height:23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">
                  <v:imagedata r:id="rId107" o:title="" croptop="3853f" cropbottom="3f" cropleft="1688f" cropright="1f"/>
                </v:shape>
                <v:shape id="Text Box 201" o:spid="_x0000_s1147" type="#_x0000_t202" style="position:absolute;left:20269;top:5712;width:10382;height:3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7k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" filled="f" stroked="f" strokeweight=".5pt">
                  <v:textbox>
                    <w:txbxContent>
                      <w:p w14:paraId="2B483A15" w14:textId="5DAE4574" w:rsidR="000753D4" w:rsidRPr="00C473EC" w:rsidRDefault="000753D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28</w:t>
                        </w:r>
                      </w:p>
                      <w:p w14:paraId="0CE902C9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57C1F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4C214185" wp14:editId="52B3854A">
                <wp:simplePos x="0" y="0"/>
                <wp:positionH relativeFrom="margin">
                  <wp:posOffset>0</wp:posOffset>
                </wp:positionH>
                <wp:positionV relativeFrom="paragraph">
                  <wp:posOffset>176326</wp:posOffset>
                </wp:positionV>
                <wp:extent cx="2921000" cy="2104486"/>
                <wp:effectExtent l="0" t="0" r="0" b="0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1000" cy="2104486"/>
                          <a:chOff x="152098" y="108235"/>
                          <a:chExt cx="3298790" cy="2377964"/>
                        </a:xfrm>
                      </wpg:grpSpPr>
                      <pic:pic xmlns:pic="http://schemas.openxmlformats.org/drawingml/2006/picture">
                        <pic:nvPicPr>
                          <pic:cNvPr id="197" name="Picture 1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8"/>
                          <a:stretch/>
                        </pic:blipFill>
                        <pic:spPr>
                          <a:xfrm>
                            <a:off x="152098" y="108235"/>
                            <a:ext cx="3298790" cy="2377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Text Box 198"/>
                        <wps:cNvSpPr txBox="1"/>
                        <wps:spPr>
                          <a:xfrm>
                            <a:off x="1851689" y="551665"/>
                            <a:ext cx="1008387" cy="3362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CE6AB3" w14:textId="26EFEEF0" w:rsidR="000753D4" w:rsidRPr="00C473EC" w:rsidRDefault="000753D4" w:rsidP="004B7D0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27</w:t>
                              </w:r>
                            </w:p>
                            <w:p w14:paraId="62E02A85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214185" id="Group 196" o:spid="_x0000_s1148" style="position:absolute;left:0;text-align:left;margin-left:0;margin-top:13.9pt;width:230pt;height:165.7pt;z-index:251891712;mso-position-horizontal-relative:margin;mso-width-relative:margin;mso-height-relative:margin" coordorigin="1520,1082" coordsize="32987,2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">
                <v:shape id="Picture 197" o:spid="_x0000_s1149" type="#_x0000_t75" style="position:absolute;left:1520;top:1082;width:32988;height:23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">
                  <v:imagedata r:id="rId109" o:title="" croptop="2581f"/>
                </v:shape>
                <v:shape id="Text Box 198" o:spid="_x0000_s1150" type="#_x0000_t202" style="position:absolute;left:18516;top:5516;width:10084;height: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" filled="f" stroked="f" strokeweight=".5pt">
                  <v:textbox>
                    <w:txbxContent>
                      <w:p w14:paraId="2DCE6AB3" w14:textId="26EFEEF0" w:rsidR="000753D4" w:rsidRPr="00C473EC" w:rsidRDefault="000753D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27</w:t>
                        </w:r>
                      </w:p>
                      <w:p w14:paraId="62E02A85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A8DAB2B" w14:textId="148560F0" w:rsidR="004B7D0E" w:rsidRDefault="004B7D0E" w:rsidP="00490C43">
      <w:pPr>
        <w:spacing w:after="0" w:line="240" w:lineRule="auto"/>
        <w:rPr>
          <w:rtl/>
        </w:rPr>
      </w:pPr>
    </w:p>
    <w:p w14:paraId="5CDE24E4" w14:textId="335A91EE" w:rsidR="004B7D0E" w:rsidRDefault="004B7D0E" w:rsidP="00490C43">
      <w:pPr>
        <w:spacing w:after="0" w:line="240" w:lineRule="auto"/>
        <w:rPr>
          <w:rtl/>
        </w:rPr>
      </w:pPr>
    </w:p>
    <w:p w14:paraId="35BA6D17" w14:textId="5B2F124F" w:rsidR="004B7D0E" w:rsidRDefault="004B7D0E" w:rsidP="00490C43">
      <w:pPr>
        <w:spacing w:after="0" w:line="240" w:lineRule="auto"/>
        <w:rPr>
          <w:rtl/>
        </w:rPr>
      </w:pPr>
    </w:p>
    <w:p w14:paraId="7CA2890E" w14:textId="00C0EFC6" w:rsidR="004B7D0E" w:rsidRDefault="004B7D0E" w:rsidP="00490C43">
      <w:pPr>
        <w:spacing w:after="0" w:line="240" w:lineRule="auto"/>
        <w:rPr>
          <w:rtl/>
        </w:rPr>
      </w:pPr>
    </w:p>
    <w:p w14:paraId="3B9456AB" w14:textId="55666187" w:rsidR="004B7D0E" w:rsidRDefault="004B7D0E" w:rsidP="00490C43">
      <w:pPr>
        <w:spacing w:after="0" w:line="240" w:lineRule="auto"/>
        <w:rPr>
          <w:rtl/>
        </w:rPr>
      </w:pPr>
    </w:p>
    <w:p w14:paraId="2FF10C92" w14:textId="773B5802" w:rsidR="004B7D0E" w:rsidRDefault="004B7D0E" w:rsidP="00490C43">
      <w:pPr>
        <w:spacing w:after="0" w:line="240" w:lineRule="auto"/>
        <w:rPr>
          <w:rtl/>
        </w:rPr>
      </w:pPr>
    </w:p>
    <w:p w14:paraId="5C7D1753" w14:textId="00577526" w:rsidR="004B7D0E" w:rsidRDefault="004B7D0E" w:rsidP="00490C43">
      <w:pPr>
        <w:spacing w:after="0" w:line="240" w:lineRule="auto"/>
        <w:rPr>
          <w:rtl/>
        </w:rPr>
      </w:pPr>
    </w:p>
    <w:p w14:paraId="1B9877EF" w14:textId="2A877122" w:rsidR="004B7D0E" w:rsidRDefault="004B7D0E" w:rsidP="00490C43">
      <w:pPr>
        <w:spacing w:after="0" w:line="240" w:lineRule="auto"/>
        <w:rPr>
          <w:rtl/>
        </w:rPr>
      </w:pPr>
    </w:p>
    <w:p w14:paraId="355EE1EF" w14:textId="163E9188" w:rsidR="004B7D0E" w:rsidRDefault="004B7D0E" w:rsidP="00490C43">
      <w:pPr>
        <w:spacing w:after="0" w:line="240" w:lineRule="auto"/>
        <w:rPr>
          <w:rtl/>
        </w:rPr>
      </w:pPr>
    </w:p>
    <w:p w14:paraId="087AAD1F" w14:textId="0D45AD27" w:rsidR="004B7D0E" w:rsidRDefault="004B7D0E" w:rsidP="00490C43">
      <w:pPr>
        <w:spacing w:after="0" w:line="240" w:lineRule="auto"/>
        <w:rPr>
          <w:rtl/>
        </w:rPr>
      </w:pPr>
    </w:p>
    <w:p w14:paraId="5206A085" w14:textId="0319B16E" w:rsidR="004B7D0E" w:rsidRDefault="004B7D0E" w:rsidP="00490C43">
      <w:pPr>
        <w:spacing w:after="0" w:line="240" w:lineRule="auto"/>
        <w:rPr>
          <w:rtl/>
        </w:rPr>
      </w:pPr>
    </w:p>
    <w:p w14:paraId="7F2196A6" w14:textId="3603330B" w:rsidR="004B7D0E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1FC0E9FF" wp14:editId="5A6E1DD0">
                <wp:simplePos x="0" y="0"/>
                <wp:positionH relativeFrom="margin">
                  <wp:posOffset>8164</wp:posOffset>
                </wp:positionH>
                <wp:positionV relativeFrom="paragraph">
                  <wp:posOffset>11974</wp:posOffset>
                </wp:positionV>
                <wp:extent cx="2886710" cy="2018030"/>
                <wp:effectExtent l="0" t="0" r="0" b="1270"/>
                <wp:wrapNone/>
                <wp:docPr id="202" name="Group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2018030"/>
                          <a:chOff x="152098" y="225389"/>
                          <a:chExt cx="3259667" cy="2279817"/>
                        </a:xfrm>
                      </wpg:grpSpPr>
                      <pic:pic xmlns:pic="http://schemas.openxmlformats.org/drawingml/2006/picture">
                        <pic:nvPicPr>
                          <pic:cNvPr id="203" name="Picture 2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73" r="5" b="23"/>
                          <a:stretch/>
                        </pic:blipFill>
                        <pic:spPr>
                          <a:xfrm>
                            <a:off x="152098" y="225389"/>
                            <a:ext cx="3259667" cy="22798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Text Box 204"/>
                        <wps:cNvSpPr txBox="1"/>
                        <wps:spPr>
                          <a:xfrm>
                            <a:off x="2036766" y="581130"/>
                            <a:ext cx="1038225" cy="3556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25F863" w14:textId="0679AF43" w:rsidR="000753D4" w:rsidRPr="00C473EC" w:rsidRDefault="000753D4" w:rsidP="004B7D0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29</w:t>
                              </w:r>
                            </w:p>
                            <w:p w14:paraId="08B6CE67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C0E9FF" id="Group 202" o:spid="_x0000_s1151" style="position:absolute;left:0;text-align:left;margin-left:.65pt;margin-top:.95pt;width:227.3pt;height:158.9pt;z-index:251895808;mso-position-horizontal-relative:margin;mso-width-relative:margin;mso-height-relative:margin" coordorigin="1520,2253" coordsize="32596,22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">
                <v:shape id="Picture 203" o:spid="_x0000_s1152" type="#_x0000_t75" style="position:absolute;left:1520;top:2253;width:32597;height:22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">
                  <v:imagedata r:id="rId111" o:title="" croptop="4439f" cropbottom="15f" cropright="3f"/>
                </v:shape>
                <v:shape id="Text Box 204" o:spid="_x0000_s1153" type="#_x0000_t202" style="position:absolute;left:20367;top:5811;width:10382;height:3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m18xgAAANwAAAAPAAAAZHJzL2Rvd25yZXYueG1sRI9Ba8JA&#10;FITvhf6H5RW81Y1B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zYptfMYAAADcAAAA&#10;DwAAAAAAAAAAAAAAAAAHAgAAZHJzL2Rvd25yZXYueG1sUEsFBgAAAAADAAMAtwAAAPoCAAAAAA==&#10;" filled="f" stroked="f" strokeweight=".5pt">
                  <v:textbox>
                    <w:txbxContent>
                      <w:p w14:paraId="6125F863" w14:textId="0679AF43" w:rsidR="000753D4" w:rsidRPr="00C473EC" w:rsidRDefault="000753D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29</w:t>
                        </w:r>
                      </w:p>
                      <w:p w14:paraId="08B6CE67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F38AB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6062AC6B" wp14:editId="33CA04E3">
                <wp:simplePos x="0" y="0"/>
                <wp:positionH relativeFrom="margin">
                  <wp:posOffset>2950210</wp:posOffset>
                </wp:positionH>
                <wp:positionV relativeFrom="paragraph">
                  <wp:posOffset>5080</wp:posOffset>
                </wp:positionV>
                <wp:extent cx="2872105" cy="2015490"/>
                <wp:effectExtent l="0" t="0" r="4445" b="3810"/>
                <wp:wrapNone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2105" cy="2015490"/>
                          <a:chOff x="152098" y="166732"/>
                          <a:chExt cx="3243378" cy="2278046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08"/>
                          <a:stretch/>
                        </pic:blipFill>
                        <pic:spPr>
                          <a:xfrm>
                            <a:off x="152098" y="166732"/>
                            <a:ext cx="3243378" cy="22780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Text Box 207"/>
                        <wps:cNvSpPr txBox="1"/>
                        <wps:spPr>
                          <a:xfrm>
                            <a:off x="1978195" y="522470"/>
                            <a:ext cx="1038225" cy="3166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7F141B" w14:textId="6B94827B" w:rsidR="000753D4" w:rsidRPr="00C473EC" w:rsidRDefault="000753D4" w:rsidP="004B7D0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30</w:t>
                              </w:r>
                            </w:p>
                            <w:p w14:paraId="34333736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2AC6B" id="Group 205" o:spid="_x0000_s1154" style="position:absolute;left:0;text-align:left;margin-left:232.3pt;margin-top:.4pt;width:226.15pt;height:158.7pt;z-index:251897856;mso-position-horizontal-relative:margin;mso-width-relative:margin;mso-height-relative:margin" coordorigin="1520,1667" coordsize="32433,22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">
                <v:shape id="Picture 206" o:spid="_x0000_s1155" type="#_x0000_t75" style="position:absolute;left:1520;top:1667;width:32434;height:22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">
                  <v:imagedata r:id="rId113" o:title="" croptop="4200f"/>
                </v:shape>
                <v:shape id="Text Box 207" o:spid="_x0000_s1156" type="#_x0000_t202" style="position:absolute;left:19781;top:5224;width:10383;height:3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" filled="f" stroked="f" strokeweight=".5pt">
                  <v:textbox>
                    <w:txbxContent>
                      <w:p w14:paraId="667F141B" w14:textId="6B94827B" w:rsidR="000753D4" w:rsidRPr="00C473EC" w:rsidRDefault="000753D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30</w:t>
                        </w:r>
                      </w:p>
                      <w:p w14:paraId="34333736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5EC8323" w14:textId="1E4E70E2" w:rsidR="004B7D0E" w:rsidRDefault="004B7D0E" w:rsidP="00490C43">
      <w:pPr>
        <w:spacing w:after="0" w:line="240" w:lineRule="auto"/>
        <w:rPr>
          <w:rtl/>
        </w:rPr>
      </w:pPr>
    </w:p>
    <w:p w14:paraId="1BA9C612" w14:textId="3B1D7BAC" w:rsidR="004B7D0E" w:rsidRDefault="004B7D0E" w:rsidP="00490C43">
      <w:pPr>
        <w:spacing w:after="0" w:line="240" w:lineRule="auto"/>
        <w:rPr>
          <w:rtl/>
        </w:rPr>
      </w:pPr>
    </w:p>
    <w:p w14:paraId="024C8EBE" w14:textId="72F55F39" w:rsidR="004B7D0E" w:rsidRDefault="004B7D0E" w:rsidP="00490C43">
      <w:pPr>
        <w:spacing w:after="0" w:line="240" w:lineRule="auto"/>
        <w:rPr>
          <w:rtl/>
        </w:rPr>
      </w:pPr>
    </w:p>
    <w:p w14:paraId="58A2F04A" w14:textId="0807A43C" w:rsidR="004B7D0E" w:rsidRDefault="004B7D0E" w:rsidP="00490C43">
      <w:pPr>
        <w:spacing w:after="0" w:line="240" w:lineRule="auto"/>
        <w:rPr>
          <w:rtl/>
        </w:rPr>
      </w:pPr>
    </w:p>
    <w:p w14:paraId="7359EDB9" w14:textId="6E58B5D8" w:rsidR="004B7D0E" w:rsidRDefault="004B7D0E" w:rsidP="00490C43">
      <w:pPr>
        <w:spacing w:after="0" w:line="240" w:lineRule="auto"/>
        <w:rPr>
          <w:rtl/>
        </w:rPr>
      </w:pPr>
    </w:p>
    <w:p w14:paraId="493782D4" w14:textId="71A2D27C" w:rsidR="004B7D0E" w:rsidRDefault="004B7D0E" w:rsidP="00490C43">
      <w:pPr>
        <w:spacing w:after="0" w:line="240" w:lineRule="auto"/>
        <w:rPr>
          <w:rtl/>
        </w:rPr>
      </w:pPr>
    </w:p>
    <w:p w14:paraId="0E71C63A" w14:textId="1B27BA77" w:rsidR="004B7D0E" w:rsidRDefault="004B7D0E" w:rsidP="00490C43">
      <w:pPr>
        <w:spacing w:after="0" w:line="240" w:lineRule="auto"/>
        <w:rPr>
          <w:rtl/>
        </w:rPr>
      </w:pPr>
    </w:p>
    <w:p w14:paraId="2FF3CE84" w14:textId="74483D4B" w:rsidR="004B7D0E" w:rsidRDefault="004B7D0E" w:rsidP="00490C43">
      <w:pPr>
        <w:spacing w:after="0" w:line="240" w:lineRule="auto"/>
        <w:rPr>
          <w:rtl/>
        </w:rPr>
      </w:pPr>
    </w:p>
    <w:p w14:paraId="2191A4E9" w14:textId="4DAB98CC" w:rsidR="004B7D0E" w:rsidRDefault="004B7D0E" w:rsidP="00490C43">
      <w:pPr>
        <w:spacing w:after="0" w:line="240" w:lineRule="auto"/>
        <w:rPr>
          <w:rtl/>
        </w:rPr>
      </w:pPr>
    </w:p>
    <w:p w14:paraId="49F0CB41" w14:textId="1749B86C" w:rsidR="004B7D0E" w:rsidRDefault="004B7D0E" w:rsidP="00490C43">
      <w:pPr>
        <w:spacing w:after="0" w:line="240" w:lineRule="auto"/>
        <w:rPr>
          <w:rtl/>
        </w:rPr>
      </w:pPr>
    </w:p>
    <w:p w14:paraId="7A092B77" w14:textId="77166ABF" w:rsidR="004B7D0E" w:rsidRDefault="004B7D0E" w:rsidP="00490C43">
      <w:pPr>
        <w:spacing w:after="0" w:line="240" w:lineRule="auto"/>
        <w:rPr>
          <w:rtl/>
        </w:rPr>
      </w:pPr>
    </w:p>
    <w:p w14:paraId="34DD8CB1" w14:textId="04F2BED1" w:rsidR="004B7D0E" w:rsidRDefault="00792D35" w:rsidP="00490C43">
      <w:p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40C6DEDF" wp14:editId="359BE9FE">
                <wp:simplePos x="0" y="0"/>
                <wp:positionH relativeFrom="column">
                  <wp:posOffset>2688048</wp:posOffset>
                </wp:positionH>
                <wp:positionV relativeFrom="paragraph">
                  <wp:posOffset>-90170</wp:posOffset>
                </wp:positionV>
                <wp:extent cx="2829560" cy="2121535"/>
                <wp:effectExtent l="0" t="0" r="8890" b="0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9560" cy="2121535"/>
                          <a:chOff x="0" y="0"/>
                          <a:chExt cx="2829560" cy="2121535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2829560" cy="212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Text Box 213"/>
                        <wps:cNvSpPr txBox="1"/>
                        <wps:spPr>
                          <a:xfrm>
                            <a:off x="1699404" y="47445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EC78ED" w14:textId="4D7AA58E" w:rsidR="000753D4" w:rsidRPr="00C473EC" w:rsidRDefault="000753D4" w:rsidP="004B7D0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32</w:t>
                              </w:r>
                            </w:p>
                            <w:p w14:paraId="20E7C8FB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DEDF" id="Group 155" o:spid="_x0000_s1157" style="position:absolute;left:0;text-align:left;margin-left:211.65pt;margin-top:-7.1pt;width:222.8pt;height:167.05pt;z-index:251905024" coordsize="28295,21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">
                <v:shape id="Picture 212" o:spid="_x0000_s1158" type="#_x0000_t75" style="position:absolute;width:28295;height:2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">
                  <v:imagedata r:id="rId115" o:title=""/>
                </v:shape>
                <v:shape id="Text Box 213" o:spid="_x0000_s1159" type="#_x0000_t202" style="position:absolute;left:16994;top:4744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mPV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x7pj1cYAAADcAAAA&#10;DwAAAAAAAAAAAAAAAAAHAgAAZHJzL2Rvd25yZXYueG1sUEsFBgAAAAADAAMAtwAAAPoCAAAAAA==&#10;" filled="f" stroked="f" strokeweight=".5pt">
                  <v:textbox>
                    <w:txbxContent>
                      <w:p w14:paraId="0EEC78ED" w14:textId="4D7AA58E" w:rsidR="000753D4" w:rsidRPr="00C473EC" w:rsidRDefault="000753D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32</w:t>
                        </w:r>
                      </w:p>
                      <w:p w14:paraId="20E7C8FB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F38AB">
        <w:rPr>
          <w:rtl/>
        </w:rPr>
        <w:tab/>
      </w:r>
      <w:r w:rsidR="00CF38AB">
        <w:rPr>
          <w:rtl/>
        </w:rPr>
        <w:tab/>
      </w:r>
    </w:p>
    <w:p w14:paraId="554E3580" w14:textId="4F22CBD6" w:rsidR="004B7D0E" w:rsidRDefault="00943C72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0552901F" wp14:editId="0F826DF6">
                <wp:simplePos x="0" y="0"/>
                <wp:positionH relativeFrom="margin">
                  <wp:posOffset>0</wp:posOffset>
                </wp:positionH>
                <wp:positionV relativeFrom="paragraph">
                  <wp:posOffset>-268221</wp:posOffset>
                </wp:positionV>
                <wp:extent cx="2818130" cy="2113280"/>
                <wp:effectExtent l="0" t="0" r="1270" b="1270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8130" cy="2113280"/>
                          <a:chOff x="152098" y="10763"/>
                          <a:chExt cx="3181918" cy="2387727"/>
                        </a:xfrm>
                      </wpg:grpSpPr>
                      <pic:pic xmlns:pic="http://schemas.openxmlformats.org/drawingml/2006/picture">
                        <pic:nvPicPr>
                          <pic:cNvPr id="209" name="Picture 209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3"/>
                            <a:ext cx="3181918" cy="2387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Text Box 210"/>
                        <wps:cNvSpPr txBox="1"/>
                        <wps:spPr>
                          <a:xfrm>
                            <a:off x="1997655" y="512678"/>
                            <a:ext cx="1038225" cy="3654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0BD78C" w14:textId="752E2621" w:rsidR="000753D4" w:rsidRPr="00C473EC" w:rsidRDefault="000753D4" w:rsidP="004B7D0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31</w:t>
                              </w:r>
                            </w:p>
                            <w:p w14:paraId="6F590ECB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52901F" id="Group 208" o:spid="_x0000_s1160" style="position:absolute;left:0;text-align:left;margin-left:0;margin-top:-21.1pt;width:221.9pt;height:166.4pt;z-index:251899904;mso-position-horizontal-relative:margin;mso-width-relative:margin;mso-height-relative:margin" coordorigin="1520,107" coordsize="31819,23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">
                <v:shape id="Picture 209" o:spid="_x0000_s1161" type="#_x0000_t75" style="position:absolute;left:1520;top:107;width:31820;height:23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">
                  <v:imagedata r:id="rId117" o:title=""/>
                </v:shape>
                <v:shape id="Text Box 210" o:spid="_x0000_s1162" type="#_x0000_t202" style="position:absolute;left:19976;top:5126;width:10382;height:3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P2i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+OBOOgFy8AQAA//8DAFBLAQItABQABgAIAAAAIQDb4fbL7gAAAIUBAAATAAAAAAAAAAAAAAAA&#10;AAAAAABbQ29udGVudF9UeXBlc10ueG1sUEsBAi0AFAAGAAgAAAAhAFr0LFu/AAAAFQEAAAsAAAAA&#10;AAAAAAAAAAAAHwEAAF9yZWxzLy5yZWxzUEsBAi0AFAAGAAgAAAAhADdo/aLBAAAA3AAAAA8AAAAA&#10;AAAAAAAAAAAABwIAAGRycy9kb3ducmV2LnhtbFBLBQYAAAAAAwADALcAAAD1AgAAAAA=&#10;" filled="f" stroked="f" strokeweight=".5pt">
                  <v:textbox>
                    <w:txbxContent>
                      <w:p w14:paraId="660BD78C" w14:textId="752E2621" w:rsidR="000753D4" w:rsidRPr="00C473EC" w:rsidRDefault="000753D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31</w:t>
                        </w:r>
                      </w:p>
                      <w:p w14:paraId="6F590ECB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55BBB8" w14:textId="383CE107" w:rsidR="004B7D0E" w:rsidRDefault="004B7D0E" w:rsidP="00490C43">
      <w:pPr>
        <w:spacing w:after="0" w:line="240" w:lineRule="auto"/>
        <w:rPr>
          <w:rtl/>
        </w:rPr>
      </w:pPr>
    </w:p>
    <w:p w14:paraId="43A5697A" w14:textId="1A5DC4C8" w:rsidR="004B7D0E" w:rsidRDefault="004B7D0E" w:rsidP="00490C43">
      <w:pPr>
        <w:spacing w:after="0" w:line="240" w:lineRule="auto"/>
        <w:rPr>
          <w:rtl/>
        </w:rPr>
      </w:pPr>
    </w:p>
    <w:p w14:paraId="1A52E11C" w14:textId="58F67DCD" w:rsidR="004B7D0E" w:rsidRDefault="004B7D0E" w:rsidP="00490C43">
      <w:pPr>
        <w:spacing w:after="0" w:line="240" w:lineRule="auto"/>
        <w:rPr>
          <w:rtl/>
        </w:rPr>
      </w:pPr>
    </w:p>
    <w:p w14:paraId="2D510226" w14:textId="17CC3F0E" w:rsidR="004B7D0E" w:rsidRDefault="004B7D0E" w:rsidP="00490C43">
      <w:pPr>
        <w:spacing w:after="0" w:line="240" w:lineRule="auto"/>
        <w:rPr>
          <w:rtl/>
        </w:rPr>
      </w:pPr>
    </w:p>
    <w:p w14:paraId="119BA7FF" w14:textId="1B88A60C" w:rsidR="004B7D0E" w:rsidRDefault="004B7D0E" w:rsidP="00490C43">
      <w:pPr>
        <w:spacing w:after="0" w:line="240" w:lineRule="auto"/>
        <w:rPr>
          <w:rtl/>
        </w:rPr>
      </w:pPr>
    </w:p>
    <w:p w14:paraId="6456EDFA" w14:textId="6E409EC4" w:rsidR="004B7D0E" w:rsidRDefault="004B7D0E" w:rsidP="00490C43">
      <w:pPr>
        <w:spacing w:after="0" w:line="240" w:lineRule="auto"/>
        <w:rPr>
          <w:rtl/>
        </w:rPr>
      </w:pPr>
    </w:p>
    <w:p w14:paraId="4017A4D0" w14:textId="74A1F80C" w:rsidR="004B7D0E" w:rsidRDefault="004B7D0E" w:rsidP="00490C43">
      <w:pPr>
        <w:spacing w:after="0" w:line="240" w:lineRule="auto"/>
        <w:rPr>
          <w:rtl/>
        </w:rPr>
      </w:pPr>
    </w:p>
    <w:p w14:paraId="094F4C37" w14:textId="1C8A6808" w:rsidR="004B7D0E" w:rsidRDefault="004B7D0E" w:rsidP="00490C43">
      <w:pPr>
        <w:spacing w:after="0" w:line="240" w:lineRule="auto"/>
        <w:rPr>
          <w:rtl/>
        </w:rPr>
      </w:pPr>
    </w:p>
    <w:p w14:paraId="724F22D7" w14:textId="77777777" w:rsidR="00233BF8" w:rsidRDefault="00233BF8" w:rsidP="00233BF8">
      <w:pPr>
        <w:spacing w:after="0" w:line="240" w:lineRule="auto"/>
        <w:ind w:left="720"/>
        <w:jc w:val="left"/>
        <w:rPr>
          <w:rtl/>
        </w:rPr>
      </w:pPr>
    </w:p>
    <w:p w14:paraId="11BF6FB0" w14:textId="035980A3" w:rsidR="004B7D0E" w:rsidRDefault="00CF38A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 xml:space="preserve">באיורים 9-23 ועד 9-32, ניתן לראות </w:t>
      </w:r>
      <w:r w:rsidR="00D518AD">
        <w:rPr>
          <w:rFonts w:hint="cs"/>
          <w:rtl/>
        </w:rPr>
        <w:t xml:space="preserve">כי מקדמי הקורלציה התפלגו בין 0.007- ל- 0.15- בכל הגרפים, גם לפי ההגדרה אין לנו קורלציה, ותכונה זו נשמרה בשלושת </w:t>
      </w:r>
      <w:r w:rsidR="006434DA">
        <w:rPr>
          <w:rFonts w:hint="cs"/>
          <w:rtl/>
        </w:rPr>
        <w:t>ה-</w:t>
      </w:r>
      <w:r w:rsidR="006434DA">
        <w:t>Traces</w:t>
      </w:r>
      <w:r w:rsidR="00D518AD">
        <w:rPr>
          <w:rFonts w:hint="cs"/>
          <w:rtl/>
        </w:rPr>
        <w:t xml:space="preserve"> שלנו.</w:t>
      </w:r>
    </w:p>
    <w:p w14:paraId="3FDC1DD3" w14:textId="7A70F01B" w:rsidR="00C95EEF" w:rsidRDefault="00C95EEF" w:rsidP="00233BF8">
      <w:pPr>
        <w:spacing w:after="0" w:line="240" w:lineRule="auto"/>
        <w:ind w:left="720"/>
        <w:jc w:val="left"/>
        <w:rPr>
          <w:rtl/>
        </w:rPr>
      </w:pPr>
    </w:p>
    <w:p w14:paraId="59B82E73" w14:textId="7E39EA1B" w:rsidR="00C95EEF" w:rsidRPr="00943C72" w:rsidRDefault="006434DA" w:rsidP="00943C72">
      <w:pPr>
        <w:pStyle w:val="ListParagraph"/>
        <w:numPr>
          <w:ilvl w:val="0"/>
          <w:numId w:val="6"/>
        </w:numPr>
        <w:rPr>
          <w:sz w:val="28"/>
          <w:szCs w:val="28"/>
          <w:rtl/>
          <w:lang w:val="en-IL"/>
        </w:rPr>
      </w:pPr>
      <w:r w:rsidRPr="00943C72">
        <w:rPr>
          <w:sz w:val="28"/>
          <w:szCs w:val="28"/>
        </w:rPr>
        <w:t>Self-Similarity</w:t>
      </w:r>
    </w:p>
    <w:p w14:paraId="00AAD962" w14:textId="71F28BEC" w:rsidR="000C6DEE" w:rsidRPr="000C6DEE" w:rsidRDefault="000C6DEE" w:rsidP="000C6DEE">
      <w:pPr>
        <w:ind w:left="360"/>
        <w:rPr>
          <w:rtl/>
          <w:lang w:val="en-IL"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2DEB9032" wp14:editId="00EECD35">
                <wp:simplePos x="0" y="0"/>
                <wp:positionH relativeFrom="margin">
                  <wp:posOffset>2882277</wp:posOffset>
                </wp:positionH>
                <wp:positionV relativeFrom="paragraph">
                  <wp:posOffset>246584</wp:posOffset>
                </wp:positionV>
                <wp:extent cx="2494915" cy="2061210"/>
                <wp:effectExtent l="0" t="0" r="635" b="0"/>
                <wp:wrapNone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58" name="Picture 158"/>
                          <pic:cNvPicPr>
                            <a:picLocks noChangeAspect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9" name="Text Box 159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CAA41E" w14:textId="4371A8CE" w:rsidR="000753D4" w:rsidRPr="00C473EC" w:rsidRDefault="000753D4" w:rsidP="000C6DE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33</w:t>
                              </w:r>
                            </w:p>
                            <w:p w14:paraId="0A06D9DC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EB9032" id="Group 157" o:spid="_x0000_s1163" style="position:absolute;left:0;text-align:left;margin-left:226.95pt;margin-top:19.4pt;width:196.45pt;height:162.3pt;z-index:251911168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">
                <v:shape id="Picture 158" o:spid="_x0000_s116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">
                  <v:imagedata r:id="rId119" o:title="" cropleft="3021f" cropright="3021f"/>
                </v:shape>
                <v:shape id="Text Box 159" o:spid="_x0000_s116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YyD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" filled="f" stroked="f" strokeweight=".5pt">
                  <v:textbox>
                    <w:txbxContent>
                      <w:p w14:paraId="45CAA41E" w14:textId="4371A8CE" w:rsidR="000753D4" w:rsidRPr="00C473EC" w:rsidRDefault="000753D4" w:rsidP="000C6DE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33</w:t>
                        </w:r>
                      </w:p>
                      <w:p w14:paraId="0A06D9DC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0AB85B82" wp14:editId="31A4418A">
                <wp:simplePos x="0" y="0"/>
                <wp:positionH relativeFrom="column">
                  <wp:posOffset>0</wp:posOffset>
                </wp:positionH>
                <wp:positionV relativeFrom="paragraph">
                  <wp:posOffset>243097</wp:posOffset>
                </wp:positionV>
                <wp:extent cx="2494915" cy="2061210"/>
                <wp:effectExtent l="0" t="0" r="635" b="0"/>
                <wp:wrapNone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2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" name="Text Box 21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CA49A" w14:textId="15914924" w:rsidR="000753D4" w:rsidRPr="00C473EC" w:rsidRDefault="000753D4" w:rsidP="004B7D0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33</w:t>
                              </w:r>
                            </w:p>
                            <w:p w14:paraId="3C337918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B85B82" id="Group 156" o:spid="_x0000_s1166" style="position:absolute;left:0;text-align:left;margin-left:0;margin-top:19.15pt;width:196.45pt;height:162.3pt;z-index:251909120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">
                <v:shape id="Picture 30" o:spid="_x0000_s1167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">
                  <v:imagedata r:id="rId121" o:title="" cropright="6036f"/>
                </v:shape>
                <v:shape id="Text Box 214" o:spid="_x0000_s1168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/uh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SFP7ocYAAADcAAAA&#10;DwAAAAAAAAAAAAAAAAAHAgAAZHJzL2Rvd25yZXYueG1sUEsFBgAAAAADAAMAtwAAAPoCAAAAAA==&#10;" filled="f" stroked="f" strokeweight=".5pt">
                  <v:textbox>
                    <w:txbxContent>
                      <w:p w14:paraId="2AACA49A" w14:textId="15914924" w:rsidR="000753D4" w:rsidRPr="00C473EC" w:rsidRDefault="000753D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33</w:t>
                        </w:r>
                      </w:p>
                      <w:p w14:paraId="3C337918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9DD8821" w14:textId="3C5A5EC5" w:rsidR="004B7D0E" w:rsidRDefault="004B7D0E" w:rsidP="00490C43">
      <w:pPr>
        <w:spacing w:after="0" w:line="240" w:lineRule="auto"/>
        <w:rPr>
          <w:rtl/>
        </w:rPr>
      </w:pPr>
    </w:p>
    <w:p w14:paraId="1B5E37A4" w14:textId="08BC38DB" w:rsidR="004B7D0E" w:rsidRDefault="004B7D0E" w:rsidP="00490C43">
      <w:pPr>
        <w:spacing w:after="0" w:line="240" w:lineRule="auto"/>
        <w:rPr>
          <w:rtl/>
        </w:rPr>
      </w:pPr>
    </w:p>
    <w:p w14:paraId="172A8891" w14:textId="0988D87E" w:rsidR="004B7D0E" w:rsidRDefault="004B7D0E" w:rsidP="00490C43">
      <w:pPr>
        <w:spacing w:after="0" w:line="240" w:lineRule="auto"/>
        <w:rPr>
          <w:rtl/>
        </w:rPr>
      </w:pPr>
    </w:p>
    <w:p w14:paraId="24FCC214" w14:textId="1FFF43E2" w:rsidR="004B7D0E" w:rsidRDefault="004B7D0E" w:rsidP="00490C43">
      <w:pPr>
        <w:spacing w:after="0" w:line="240" w:lineRule="auto"/>
        <w:rPr>
          <w:rtl/>
        </w:rPr>
      </w:pPr>
    </w:p>
    <w:p w14:paraId="2B895D92" w14:textId="20D82BAE" w:rsidR="004B7D0E" w:rsidRDefault="004B7D0E" w:rsidP="00490C43">
      <w:pPr>
        <w:spacing w:after="0" w:line="240" w:lineRule="auto"/>
        <w:rPr>
          <w:rtl/>
        </w:rPr>
      </w:pPr>
    </w:p>
    <w:p w14:paraId="18EE2BCB" w14:textId="40A0D169" w:rsidR="004B7D0E" w:rsidRDefault="004B7D0E" w:rsidP="00490C43">
      <w:pPr>
        <w:spacing w:after="0" w:line="240" w:lineRule="auto"/>
        <w:rPr>
          <w:rtl/>
        </w:rPr>
      </w:pPr>
    </w:p>
    <w:p w14:paraId="60A20526" w14:textId="425A141C" w:rsidR="004B7D0E" w:rsidRDefault="004B7D0E" w:rsidP="00490C43">
      <w:pPr>
        <w:spacing w:after="0" w:line="240" w:lineRule="auto"/>
        <w:rPr>
          <w:rtl/>
        </w:rPr>
      </w:pPr>
    </w:p>
    <w:p w14:paraId="6D814889" w14:textId="225756FB" w:rsidR="004B7D0E" w:rsidRDefault="004B7D0E" w:rsidP="00490C43">
      <w:pPr>
        <w:spacing w:after="0" w:line="240" w:lineRule="auto"/>
        <w:rPr>
          <w:rtl/>
        </w:rPr>
      </w:pPr>
    </w:p>
    <w:p w14:paraId="146CFCB5" w14:textId="76EB160E" w:rsidR="004B7D0E" w:rsidRDefault="004B7D0E" w:rsidP="00490C43">
      <w:pPr>
        <w:spacing w:after="0" w:line="240" w:lineRule="auto"/>
        <w:rPr>
          <w:rtl/>
        </w:rPr>
      </w:pPr>
    </w:p>
    <w:p w14:paraId="67CA7197" w14:textId="4A24B788" w:rsidR="004B7D0E" w:rsidRDefault="004B7D0E" w:rsidP="00490C43">
      <w:pPr>
        <w:spacing w:after="0" w:line="240" w:lineRule="auto"/>
        <w:rPr>
          <w:rtl/>
        </w:rPr>
      </w:pPr>
    </w:p>
    <w:p w14:paraId="03156953" w14:textId="4EE265D4" w:rsidR="004B7D0E" w:rsidRDefault="004B7D0E" w:rsidP="00490C43">
      <w:pPr>
        <w:spacing w:after="0" w:line="240" w:lineRule="auto"/>
        <w:rPr>
          <w:rtl/>
        </w:rPr>
      </w:pPr>
    </w:p>
    <w:p w14:paraId="3EBC0673" w14:textId="205587B0" w:rsidR="004B7D0E" w:rsidRDefault="004B7D0E" w:rsidP="00490C43">
      <w:pPr>
        <w:spacing w:after="0" w:line="240" w:lineRule="auto"/>
        <w:rPr>
          <w:rtl/>
        </w:rPr>
      </w:pPr>
    </w:p>
    <w:p w14:paraId="770E23C7" w14:textId="1E63E238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7AA9D154" wp14:editId="6E0401C5">
                <wp:simplePos x="0" y="0"/>
                <wp:positionH relativeFrom="column">
                  <wp:posOffset>126203</wp:posOffset>
                </wp:positionH>
                <wp:positionV relativeFrom="paragraph">
                  <wp:posOffset>10160</wp:posOffset>
                </wp:positionV>
                <wp:extent cx="2494915" cy="2061210"/>
                <wp:effectExtent l="0" t="0" r="635" b="0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2" name="Text Box 162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15EC0" w14:textId="2C10A4DC" w:rsidR="000753D4" w:rsidRPr="00C473EC" w:rsidRDefault="000753D4" w:rsidP="000C6DE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34</w:t>
                              </w:r>
                            </w:p>
                            <w:p w14:paraId="0BBCAD04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A9D154" id="Group 160" o:spid="_x0000_s1169" style="position:absolute;left:0;text-align:left;margin-left:9.95pt;margin-top:.8pt;width:196.45pt;height:162.3pt;z-index:25191321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">
                <v:shape id="Picture 161" o:spid="_x0000_s1170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">
                  <v:imagedata r:id="rId123" o:title="" cropleft="3021f" cropright="3021f"/>
                </v:shape>
                <v:shape id="Text Box 162" o:spid="_x0000_s1171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2AA15EC0" w14:textId="2C10A4DC" w:rsidR="000753D4" w:rsidRPr="00C473EC" w:rsidRDefault="000753D4" w:rsidP="000C6DE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34</w:t>
                        </w:r>
                      </w:p>
                      <w:p w14:paraId="0BBCAD04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59F302B3" wp14:editId="78EA2E85">
                <wp:simplePos x="0" y="0"/>
                <wp:positionH relativeFrom="margin">
                  <wp:posOffset>2886075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5D7F4B" w14:textId="7A65BD00" w:rsidR="000753D4" w:rsidRPr="00C473EC" w:rsidRDefault="000753D4" w:rsidP="000C6DE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35</w:t>
                              </w:r>
                            </w:p>
                            <w:p w14:paraId="40E94D0B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F302B3" id="Group 163" o:spid="_x0000_s1172" style="position:absolute;left:0;text-align:left;margin-left:227.25pt;margin-top:1.1pt;width:196.45pt;height:162.3pt;z-index:25191424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">
                <v:shape id="Picture 164" o:spid="_x0000_s1173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">
                  <v:imagedata r:id="rId125" o:title="" cropleft="3021f" cropright="3021f"/>
                </v:shape>
                <v:shape id="Text Box 165" o:spid="_x0000_s1174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" filled="f" stroked="f" strokeweight=".5pt">
                  <v:textbox>
                    <w:txbxContent>
                      <w:p w14:paraId="7F5D7F4B" w14:textId="7A65BD00" w:rsidR="000753D4" w:rsidRPr="00C473EC" w:rsidRDefault="000753D4" w:rsidP="000C6DE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35</w:t>
                        </w:r>
                      </w:p>
                      <w:p w14:paraId="40E94D0B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C1EF5" w14:textId="48AB92F2" w:rsidR="004B7D0E" w:rsidRDefault="004B7D0E" w:rsidP="00490C43">
      <w:pPr>
        <w:spacing w:after="0" w:line="240" w:lineRule="auto"/>
        <w:rPr>
          <w:rtl/>
        </w:rPr>
      </w:pPr>
    </w:p>
    <w:p w14:paraId="1EDB30C7" w14:textId="1965FBE8" w:rsidR="004B7D0E" w:rsidRDefault="004B7D0E" w:rsidP="00490C43">
      <w:pPr>
        <w:spacing w:after="0" w:line="240" w:lineRule="auto"/>
        <w:rPr>
          <w:rtl/>
        </w:rPr>
      </w:pPr>
    </w:p>
    <w:p w14:paraId="2844BCD3" w14:textId="3398DA76" w:rsidR="004B7D0E" w:rsidRDefault="004B7D0E" w:rsidP="00490C43">
      <w:pPr>
        <w:spacing w:after="0" w:line="240" w:lineRule="auto"/>
        <w:rPr>
          <w:rtl/>
        </w:rPr>
      </w:pPr>
    </w:p>
    <w:p w14:paraId="0A01A2A8" w14:textId="77777777" w:rsidR="004B7D0E" w:rsidRDefault="004B7D0E" w:rsidP="00490C43">
      <w:pPr>
        <w:spacing w:after="0" w:line="240" w:lineRule="auto"/>
        <w:rPr>
          <w:rtl/>
        </w:rPr>
      </w:pPr>
    </w:p>
    <w:p w14:paraId="7CB41AE6" w14:textId="06248DF6" w:rsidR="004B7D0E" w:rsidRDefault="004B7D0E" w:rsidP="00490C43">
      <w:pPr>
        <w:spacing w:after="0" w:line="240" w:lineRule="auto"/>
        <w:rPr>
          <w:rtl/>
        </w:rPr>
      </w:pPr>
    </w:p>
    <w:p w14:paraId="6A81CFED" w14:textId="753B635F" w:rsidR="004B7D0E" w:rsidRDefault="004B7D0E" w:rsidP="00490C43">
      <w:pPr>
        <w:spacing w:after="0" w:line="240" w:lineRule="auto"/>
        <w:rPr>
          <w:rtl/>
        </w:rPr>
      </w:pPr>
    </w:p>
    <w:p w14:paraId="2A01D1D9" w14:textId="1EECA40C" w:rsidR="004B7D0E" w:rsidRDefault="004B7D0E" w:rsidP="00490C43">
      <w:pPr>
        <w:spacing w:after="0" w:line="240" w:lineRule="auto"/>
        <w:rPr>
          <w:rtl/>
        </w:rPr>
      </w:pPr>
    </w:p>
    <w:p w14:paraId="775E2D88" w14:textId="7305BE0D" w:rsidR="004B7D0E" w:rsidRDefault="004B7D0E" w:rsidP="00490C43">
      <w:pPr>
        <w:spacing w:after="0" w:line="240" w:lineRule="auto"/>
        <w:rPr>
          <w:rtl/>
        </w:rPr>
      </w:pPr>
    </w:p>
    <w:p w14:paraId="3E58FE78" w14:textId="5035C490" w:rsidR="004B7D0E" w:rsidRDefault="004B7D0E" w:rsidP="00490C43">
      <w:pPr>
        <w:spacing w:after="0" w:line="240" w:lineRule="auto"/>
        <w:rPr>
          <w:rtl/>
        </w:rPr>
      </w:pPr>
    </w:p>
    <w:p w14:paraId="33A773BD" w14:textId="46D75BED" w:rsidR="004B7D0E" w:rsidRDefault="004B7D0E" w:rsidP="00490C43">
      <w:pPr>
        <w:spacing w:after="0" w:line="240" w:lineRule="auto"/>
        <w:rPr>
          <w:rtl/>
        </w:rPr>
      </w:pPr>
    </w:p>
    <w:p w14:paraId="0D0974B3" w14:textId="48FBDD73" w:rsidR="004B7D0E" w:rsidRDefault="004B7D0E" w:rsidP="00490C43">
      <w:pPr>
        <w:spacing w:after="0" w:line="240" w:lineRule="auto"/>
        <w:rPr>
          <w:rtl/>
        </w:rPr>
      </w:pPr>
    </w:p>
    <w:p w14:paraId="184AB5BB" w14:textId="4CB227F4" w:rsidR="004B7D0E" w:rsidRDefault="004B7D0E" w:rsidP="00490C43">
      <w:pPr>
        <w:spacing w:after="0" w:line="240" w:lineRule="auto"/>
        <w:rPr>
          <w:rtl/>
        </w:rPr>
      </w:pPr>
    </w:p>
    <w:p w14:paraId="49566370" w14:textId="64DBA2DB" w:rsidR="004B7D0E" w:rsidRDefault="004B7D0E" w:rsidP="00490C43">
      <w:pPr>
        <w:spacing w:after="0" w:line="240" w:lineRule="auto"/>
        <w:rPr>
          <w:rtl/>
        </w:rPr>
      </w:pPr>
    </w:p>
    <w:p w14:paraId="13D5E1FA" w14:textId="03ACECD4" w:rsidR="004B7D0E" w:rsidRDefault="004B7D0E" w:rsidP="00490C43">
      <w:pPr>
        <w:spacing w:after="0" w:line="240" w:lineRule="auto"/>
        <w:rPr>
          <w:rtl/>
        </w:rPr>
      </w:pPr>
    </w:p>
    <w:p w14:paraId="48C312D5" w14:textId="40352789" w:rsidR="004B7D0E" w:rsidRDefault="004B7D0E" w:rsidP="00490C43">
      <w:pPr>
        <w:spacing w:after="0" w:line="240" w:lineRule="auto"/>
        <w:rPr>
          <w:rtl/>
        </w:rPr>
      </w:pPr>
    </w:p>
    <w:p w14:paraId="31FBB52C" w14:textId="3BBC865B" w:rsidR="004B7D0E" w:rsidRDefault="004B7D0E" w:rsidP="00490C43">
      <w:pPr>
        <w:spacing w:after="0" w:line="240" w:lineRule="auto"/>
        <w:rPr>
          <w:rtl/>
        </w:rPr>
      </w:pPr>
    </w:p>
    <w:p w14:paraId="72C314A2" w14:textId="1DF83722" w:rsidR="004B7D0E" w:rsidRDefault="004B7D0E" w:rsidP="00490C43">
      <w:pPr>
        <w:spacing w:after="0" w:line="240" w:lineRule="auto"/>
        <w:rPr>
          <w:rtl/>
        </w:rPr>
      </w:pPr>
    </w:p>
    <w:p w14:paraId="08D3DAB9" w14:textId="1AF30037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3AB9F117" wp14:editId="7221C7E1">
                <wp:simplePos x="0" y="0"/>
                <wp:positionH relativeFrom="column">
                  <wp:posOffset>129540</wp:posOffset>
                </wp:positionH>
                <wp:positionV relativeFrom="paragraph">
                  <wp:posOffset>2302510</wp:posOffset>
                </wp:positionV>
                <wp:extent cx="2494915" cy="2061210"/>
                <wp:effectExtent l="0" t="0" r="635" b="0"/>
                <wp:wrapNone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3" name="Picture 173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4" name="Text Box 17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9778CA" w14:textId="715DE2F4" w:rsidR="000753D4" w:rsidRPr="00C473EC" w:rsidRDefault="000753D4" w:rsidP="000C6DE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38</w:t>
                              </w:r>
                            </w:p>
                            <w:p w14:paraId="6901D138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B9F117" id="Group 172" o:spid="_x0000_s1175" style="position:absolute;left:0;text-align:left;margin-left:10.2pt;margin-top:181.3pt;width:196.45pt;height:162.3pt;z-index:25191833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">
                <v:shape id="Picture 173" o:spid="_x0000_s1176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">
                  <v:imagedata r:id="rId127" o:title="" cropleft="3021f" cropright="3021f"/>
                </v:shape>
                <v:shape id="Text Box 174" o:spid="_x0000_s1177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579778CA" w14:textId="715DE2F4" w:rsidR="000753D4" w:rsidRPr="00C473EC" w:rsidRDefault="000753D4" w:rsidP="000C6DE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38</w:t>
                        </w:r>
                      </w:p>
                      <w:p w14:paraId="6901D138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0A64852C" wp14:editId="14FE00FF">
                <wp:simplePos x="0" y="0"/>
                <wp:positionH relativeFrom="margin">
                  <wp:posOffset>2889885</wp:posOffset>
                </wp:positionH>
                <wp:positionV relativeFrom="paragraph">
                  <wp:posOffset>2306320</wp:posOffset>
                </wp:positionV>
                <wp:extent cx="2494915" cy="2061210"/>
                <wp:effectExtent l="0" t="0" r="635" b="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6" name="Picture 176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6B05B0" w14:textId="39D88FF2" w:rsidR="000753D4" w:rsidRPr="00C473EC" w:rsidRDefault="000753D4" w:rsidP="000C6DE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39</w:t>
                              </w:r>
                            </w:p>
                            <w:p w14:paraId="62C60E12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64852C" id="Group 175" o:spid="_x0000_s1178" style="position:absolute;left:0;text-align:left;margin-left:227.55pt;margin-top:181.6pt;width:196.45pt;height:162.3pt;z-index:25191936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">
                <v:shape id="Picture 176" o:spid="_x0000_s1179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">
                  <v:imagedata r:id="rId129" o:title="" cropleft="3021f" cropright="3021f"/>
                </v:shape>
                <v:shape id="Text Box 177" o:spid="_x0000_s1180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566B05B0" w14:textId="39D88FF2" w:rsidR="000753D4" w:rsidRPr="00C473EC" w:rsidRDefault="000753D4" w:rsidP="000C6DE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39</w:t>
                        </w:r>
                      </w:p>
                      <w:p w14:paraId="62C60E12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DBE01E" w14:textId="2A3B66C1" w:rsidR="004B7D0E" w:rsidRDefault="00B6205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4399B269" wp14:editId="630B1554">
                <wp:simplePos x="0" y="0"/>
                <wp:positionH relativeFrom="column">
                  <wp:posOffset>60960</wp:posOffset>
                </wp:positionH>
                <wp:positionV relativeFrom="paragraph">
                  <wp:posOffset>-444896</wp:posOffset>
                </wp:positionV>
                <wp:extent cx="2494915" cy="2061210"/>
                <wp:effectExtent l="0" t="0" r="635" b="0"/>
                <wp:wrapNone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8" name="Text Box 168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0DAC0" w14:textId="4B8967BF" w:rsidR="000753D4" w:rsidRPr="00C473EC" w:rsidRDefault="000753D4" w:rsidP="000C6DE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36</w:t>
                              </w:r>
                            </w:p>
                            <w:p w14:paraId="3484E06D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9B269" id="Group 166" o:spid="_x0000_s1181" style="position:absolute;left:0;text-align:left;margin-left:4.8pt;margin-top:-35.05pt;width:196.45pt;height:162.3pt;z-index:25191628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">
                <v:shape id="Picture 167" o:spid="_x0000_s1182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">
                  <v:imagedata r:id="rId131" o:title="" cropleft="3021f" cropright="3021f"/>
                </v:shape>
                <v:shape id="Text Box 168" o:spid="_x0000_s1183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" filled="f" stroked="f" strokeweight=".5pt">
                  <v:textbox>
                    <w:txbxContent>
                      <w:p w14:paraId="7070DAC0" w14:textId="4B8967BF" w:rsidR="000753D4" w:rsidRPr="00C473EC" w:rsidRDefault="000753D4" w:rsidP="000C6DE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36</w:t>
                        </w:r>
                      </w:p>
                      <w:p w14:paraId="3484E06D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0A73931F" wp14:editId="23917A87">
                <wp:simplePos x="0" y="0"/>
                <wp:positionH relativeFrom="margin">
                  <wp:posOffset>2912337</wp:posOffset>
                </wp:positionH>
                <wp:positionV relativeFrom="paragraph">
                  <wp:posOffset>-442031</wp:posOffset>
                </wp:positionV>
                <wp:extent cx="2494915" cy="2061210"/>
                <wp:effectExtent l="0" t="0" r="635" b="0"/>
                <wp:wrapNone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1" name="Text Box 171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FB5DA8" w14:textId="01AFACEB" w:rsidR="000753D4" w:rsidRPr="00C473EC" w:rsidRDefault="000753D4" w:rsidP="000C6DE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37</w:t>
                              </w:r>
                            </w:p>
                            <w:p w14:paraId="6F44BD96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73931F" id="Group 169" o:spid="_x0000_s1184" style="position:absolute;left:0;text-align:left;margin-left:229.3pt;margin-top:-34.8pt;width:196.45pt;height:162.3pt;z-index:25191731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">
                <v:shape id="Picture 170" o:spid="_x0000_s1185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">
                  <v:imagedata r:id="rId133" o:title="" cropleft="3021f" cropright="3021f"/>
                </v:shape>
                <v:shape id="Text Box 171" o:spid="_x0000_s1186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3DFB5DA8" w14:textId="01AFACEB" w:rsidR="000753D4" w:rsidRPr="00C473EC" w:rsidRDefault="000753D4" w:rsidP="000C6DE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37</w:t>
                        </w:r>
                      </w:p>
                      <w:p w14:paraId="6F44BD96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8005D9" w14:textId="77777777" w:rsidR="004B7D0E" w:rsidRDefault="004B7D0E" w:rsidP="00490C43">
      <w:pPr>
        <w:spacing w:after="0" w:line="240" w:lineRule="auto"/>
        <w:rPr>
          <w:rtl/>
        </w:rPr>
      </w:pPr>
    </w:p>
    <w:p w14:paraId="49E964D0" w14:textId="241886C3" w:rsidR="004B7D0E" w:rsidRDefault="004B7D0E" w:rsidP="00490C43">
      <w:pPr>
        <w:spacing w:after="0" w:line="240" w:lineRule="auto"/>
        <w:rPr>
          <w:rtl/>
        </w:rPr>
      </w:pPr>
    </w:p>
    <w:p w14:paraId="4ABDABA3" w14:textId="05458C9E" w:rsidR="004B7D0E" w:rsidRDefault="004B7D0E" w:rsidP="00490C43">
      <w:pPr>
        <w:spacing w:after="0" w:line="240" w:lineRule="auto"/>
        <w:rPr>
          <w:rtl/>
        </w:rPr>
      </w:pPr>
    </w:p>
    <w:p w14:paraId="5748618D" w14:textId="20F8F07E" w:rsidR="004B7D0E" w:rsidRDefault="004B7D0E" w:rsidP="00490C43">
      <w:pPr>
        <w:spacing w:after="0" w:line="240" w:lineRule="auto"/>
        <w:rPr>
          <w:rtl/>
        </w:rPr>
      </w:pPr>
    </w:p>
    <w:p w14:paraId="7722081F" w14:textId="77777777" w:rsidR="004B7D0E" w:rsidRDefault="004B7D0E" w:rsidP="00490C43">
      <w:pPr>
        <w:spacing w:after="0" w:line="240" w:lineRule="auto"/>
        <w:rPr>
          <w:rtl/>
        </w:rPr>
      </w:pPr>
    </w:p>
    <w:p w14:paraId="1D9D9561" w14:textId="53EE4CAB" w:rsidR="007520C9" w:rsidRDefault="007520C9" w:rsidP="00490C43">
      <w:pPr>
        <w:spacing w:after="0" w:line="240" w:lineRule="auto"/>
        <w:rPr>
          <w:rtl/>
        </w:rPr>
      </w:pPr>
    </w:p>
    <w:p w14:paraId="6676D255" w14:textId="7A453D61" w:rsidR="004B7D0E" w:rsidRDefault="004B7D0E" w:rsidP="00490C43">
      <w:pPr>
        <w:spacing w:after="0" w:line="240" w:lineRule="auto"/>
        <w:rPr>
          <w:rtl/>
        </w:rPr>
      </w:pPr>
    </w:p>
    <w:p w14:paraId="4D50B942" w14:textId="59F8551E" w:rsidR="004B7D0E" w:rsidRDefault="004B7D0E" w:rsidP="00490C43">
      <w:pPr>
        <w:spacing w:after="0" w:line="240" w:lineRule="auto"/>
        <w:rPr>
          <w:rtl/>
        </w:rPr>
      </w:pPr>
    </w:p>
    <w:p w14:paraId="7116D70F" w14:textId="523A8412" w:rsidR="004B7D0E" w:rsidRDefault="004B7D0E" w:rsidP="00490C43">
      <w:pPr>
        <w:spacing w:after="0" w:line="240" w:lineRule="auto"/>
        <w:rPr>
          <w:rtl/>
        </w:rPr>
      </w:pPr>
    </w:p>
    <w:p w14:paraId="423DDB3A" w14:textId="065DC133" w:rsidR="004B7D0E" w:rsidRDefault="004B7D0E" w:rsidP="00490C43">
      <w:pPr>
        <w:spacing w:after="0" w:line="240" w:lineRule="auto"/>
        <w:rPr>
          <w:rtl/>
        </w:rPr>
      </w:pPr>
    </w:p>
    <w:p w14:paraId="37852865" w14:textId="3FFBB425" w:rsidR="004B7D0E" w:rsidRDefault="004B7D0E" w:rsidP="00490C43">
      <w:pPr>
        <w:spacing w:after="0" w:line="240" w:lineRule="auto"/>
        <w:rPr>
          <w:rtl/>
        </w:rPr>
      </w:pPr>
    </w:p>
    <w:p w14:paraId="51AAC073" w14:textId="29E98BC5" w:rsidR="004B7D0E" w:rsidRDefault="00B6205E" w:rsidP="00490C43">
      <w:pPr>
        <w:spacing w:after="0" w:line="240" w:lineRule="auto"/>
        <w:rPr>
          <w:rtl/>
        </w:rPr>
      </w:pP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5B0BFF5C" wp14:editId="61239EF4">
                <wp:simplePos x="0" y="0"/>
                <wp:positionH relativeFrom="margin">
                  <wp:posOffset>2891155</wp:posOffset>
                </wp:positionH>
                <wp:positionV relativeFrom="paragraph">
                  <wp:posOffset>17145</wp:posOffset>
                </wp:positionV>
                <wp:extent cx="2494915" cy="2061210"/>
                <wp:effectExtent l="0" t="0" r="635" b="0"/>
                <wp:wrapNone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9293C9" w14:textId="77777777" w:rsidR="000753D4" w:rsidRPr="00C473EC" w:rsidRDefault="000753D4" w:rsidP="00B6205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39</w:t>
                              </w:r>
                            </w:p>
                            <w:p w14:paraId="7D3C6447" w14:textId="77777777" w:rsidR="000753D4" w:rsidRDefault="000753D4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0BFF5C" id="Group 234" o:spid="_x0000_s1187" style="position:absolute;left:0;text-align:left;margin-left:227.65pt;margin-top:1.35pt;width:196.45pt;height:162.3pt;z-index:25196339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">
                <v:shape id="Picture 235" o:spid="_x0000_s1188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">
                  <v:imagedata r:id="rId129" o:title="" cropleft="3021f" cropright="3021f"/>
                </v:shape>
                <v:shape id="Text Box 236" o:spid="_x0000_s1189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Jwt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zwv4OxOOgFz/AgAA//8DAFBLAQItABQABgAIAAAAIQDb4fbL7gAAAIUBAAATAAAAAAAA&#10;AAAAAAAAAAAAAABbQ29udGVudF9UeXBlc10ueG1sUEsBAi0AFAAGAAgAAAAhAFr0LFu/AAAAFQEA&#10;AAsAAAAAAAAAAAAAAAAAHwEAAF9yZWxzLy5yZWxzUEsBAi0AFAAGAAgAAAAhAJx4nC3HAAAA3AAA&#10;AA8AAAAAAAAAAAAAAAAABwIAAGRycy9kb3ducmV2LnhtbFBLBQYAAAAAAwADALcAAAD7AgAAAAA=&#10;" filled="f" stroked="f" strokeweight=".5pt">
                  <v:textbox>
                    <w:txbxContent>
                      <w:p w14:paraId="679293C9" w14:textId="77777777" w:rsidR="000753D4" w:rsidRPr="00C473EC" w:rsidRDefault="000753D4" w:rsidP="00B6205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39</w:t>
                        </w:r>
                      </w:p>
                      <w:p w14:paraId="7D3C6447" w14:textId="77777777" w:rsidR="000753D4" w:rsidRDefault="000753D4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62368" behindDoc="0" locked="0" layoutInCell="1" allowOverlap="1" wp14:anchorId="082C56BC" wp14:editId="23E1165D">
                <wp:simplePos x="0" y="0"/>
                <wp:positionH relativeFrom="column">
                  <wp:posOffset>130810</wp:posOffset>
                </wp:positionH>
                <wp:positionV relativeFrom="paragraph">
                  <wp:posOffset>22273</wp:posOffset>
                </wp:positionV>
                <wp:extent cx="2494915" cy="2061210"/>
                <wp:effectExtent l="0" t="0" r="635" b="0"/>
                <wp:wrapNone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9" name="Picture 229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0" name="Text Box 230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5C5414" w14:textId="77777777" w:rsidR="000753D4" w:rsidRPr="00C473EC" w:rsidRDefault="000753D4" w:rsidP="00B6205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38</w:t>
                              </w:r>
                            </w:p>
                            <w:p w14:paraId="471250F7" w14:textId="77777777" w:rsidR="000753D4" w:rsidRDefault="000753D4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2C56BC" id="Group 228" o:spid="_x0000_s1190" style="position:absolute;left:0;text-align:left;margin-left:10.3pt;margin-top:1.75pt;width:196.45pt;height:162.3pt;z-index:25196236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">
                <v:shape id="Picture 229" o:spid="_x0000_s1191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">
                  <v:imagedata r:id="rId127" o:title="" cropleft="3021f" cropright="3021f"/>
                </v:shape>
                <v:shape id="Text Box 230" o:spid="_x0000_s1192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aH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fN2hwsMAAADcAAAADwAA&#10;AAAAAAAAAAAAAAAHAgAAZHJzL2Rvd25yZXYueG1sUEsFBgAAAAADAAMAtwAAAPcCAAAAAA==&#10;" filled="f" stroked="f" strokeweight=".5pt">
                  <v:textbox>
                    <w:txbxContent>
                      <w:p w14:paraId="4E5C5414" w14:textId="77777777" w:rsidR="000753D4" w:rsidRPr="00C473EC" w:rsidRDefault="000753D4" w:rsidP="00B6205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38</w:t>
                        </w:r>
                      </w:p>
                      <w:p w14:paraId="471250F7" w14:textId="77777777" w:rsidR="000753D4" w:rsidRDefault="000753D4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1918FF39" w14:textId="6F3BECBB" w:rsidR="004B7D0E" w:rsidRDefault="004B7D0E" w:rsidP="00490C43">
      <w:pPr>
        <w:spacing w:after="0" w:line="240" w:lineRule="auto"/>
        <w:rPr>
          <w:rtl/>
        </w:rPr>
      </w:pPr>
    </w:p>
    <w:p w14:paraId="1D893438" w14:textId="2D350810" w:rsidR="004B7D0E" w:rsidRDefault="004B7D0E" w:rsidP="00490C43">
      <w:pPr>
        <w:spacing w:after="0" w:line="240" w:lineRule="auto"/>
        <w:rPr>
          <w:rtl/>
        </w:rPr>
      </w:pPr>
    </w:p>
    <w:p w14:paraId="390B1B5D" w14:textId="5BA36E01" w:rsidR="004B7D0E" w:rsidRDefault="004B7D0E" w:rsidP="00490C43">
      <w:pPr>
        <w:spacing w:after="0" w:line="240" w:lineRule="auto"/>
        <w:rPr>
          <w:rtl/>
        </w:rPr>
      </w:pPr>
    </w:p>
    <w:p w14:paraId="69FFBDFC" w14:textId="13285E11" w:rsidR="00B6205E" w:rsidRDefault="00B6205E" w:rsidP="00490C43">
      <w:pPr>
        <w:spacing w:after="0" w:line="240" w:lineRule="auto"/>
        <w:rPr>
          <w:rtl/>
        </w:rPr>
      </w:pPr>
    </w:p>
    <w:p w14:paraId="0EAD6CC6" w14:textId="2E329D0E" w:rsidR="00B6205E" w:rsidRDefault="00B6205E" w:rsidP="00490C43">
      <w:pPr>
        <w:spacing w:after="0" w:line="240" w:lineRule="auto"/>
        <w:rPr>
          <w:rtl/>
        </w:rPr>
      </w:pPr>
    </w:p>
    <w:p w14:paraId="66BFF39B" w14:textId="6CF1731F" w:rsidR="00B6205E" w:rsidRDefault="00B6205E" w:rsidP="00490C43">
      <w:pPr>
        <w:spacing w:after="0" w:line="240" w:lineRule="auto"/>
        <w:rPr>
          <w:rtl/>
        </w:rPr>
      </w:pPr>
    </w:p>
    <w:p w14:paraId="05DA6919" w14:textId="26FE88E0" w:rsidR="00B6205E" w:rsidRDefault="00B6205E" w:rsidP="00490C43">
      <w:pPr>
        <w:spacing w:after="0" w:line="240" w:lineRule="auto"/>
        <w:rPr>
          <w:rtl/>
        </w:rPr>
      </w:pPr>
    </w:p>
    <w:p w14:paraId="17FD81A7" w14:textId="77777777" w:rsidR="00B6205E" w:rsidRDefault="00B6205E" w:rsidP="00490C43">
      <w:pPr>
        <w:spacing w:after="0" w:line="240" w:lineRule="auto"/>
        <w:rPr>
          <w:rtl/>
        </w:rPr>
      </w:pPr>
    </w:p>
    <w:p w14:paraId="10FDD10C" w14:textId="237730C6" w:rsidR="004B7D0E" w:rsidRDefault="004B7D0E" w:rsidP="00490C43">
      <w:pPr>
        <w:spacing w:after="0" w:line="240" w:lineRule="auto"/>
        <w:rPr>
          <w:rtl/>
        </w:rPr>
      </w:pPr>
    </w:p>
    <w:p w14:paraId="424283FF" w14:textId="0ADB5B5B" w:rsidR="004B7D0E" w:rsidRDefault="004B7D0E" w:rsidP="00490C43">
      <w:pPr>
        <w:spacing w:after="0" w:line="240" w:lineRule="auto"/>
        <w:rPr>
          <w:rtl/>
        </w:rPr>
      </w:pPr>
    </w:p>
    <w:p w14:paraId="002F3994" w14:textId="71DCB8D9" w:rsidR="004B7D0E" w:rsidRDefault="004B7D0E" w:rsidP="00490C43">
      <w:pPr>
        <w:spacing w:after="0" w:line="240" w:lineRule="auto"/>
        <w:rPr>
          <w:rtl/>
        </w:rPr>
      </w:pPr>
    </w:p>
    <w:p w14:paraId="3B12BB2C" w14:textId="18982982" w:rsidR="004B7D0E" w:rsidRDefault="004B7D0E" w:rsidP="00490C43">
      <w:pPr>
        <w:spacing w:after="0" w:line="240" w:lineRule="auto"/>
        <w:rPr>
          <w:rtl/>
        </w:rPr>
      </w:pPr>
    </w:p>
    <w:p w14:paraId="7C65A909" w14:textId="6D026E35" w:rsidR="004B7D0E" w:rsidRDefault="00AB5A40" w:rsidP="00490C43">
      <w:pPr>
        <w:spacing w:after="0" w:line="240" w:lineRule="auto"/>
        <w:rPr>
          <w:rtl/>
        </w:rPr>
      </w:pP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509E842C" wp14:editId="2DD12382">
                <wp:simplePos x="0" y="0"/>
                <wp:positionH relativeFrom="margin">
                  <wp:posOffset>2902585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6" name="Text Box 22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CF499D" w14:textId="44170092" w:rsidR="000753D4" w:rsidRPr="00C473EC" w:rsidRDefault="000753D4" w:rsidP="00AB5A40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41</w:t>
                              </w:r>
                            </w:p>
                            <w:p w14:paraId="7547DBAE" w14:textId="77777777" w:rsidR="000753D4" w:rsidRDefault="000753D4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9E842C" id="Group 224" o:spid="_x0000_s1193" style="position:absolute;left:0;text-align:left;margin-left:228.55pt;margin-top:1.1pt;width:196.45pt;height:162.3pt;z-index:25192243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">
                <v:shape id="Picture 225" o:spid="_x0000_s119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">
                  <v:imagedata r:id="rId135" o:title="" cropleft="3021f" cropright="3021f"/>
                </v:shape>
                <v:shape id="Text Box 226" o:spid="_x0000_s119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Qrw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IkmcLfmXAE5OIXAAD//wMAUEsBAi0AFAAGAAgAAAAhANvh9svuAAAAhQEAABMAAAAAAAAA&#10;AAAAAAAAAAAAAFtDb250ZW50X1R5cGVzXS54bWxQSwECLQAUAAYACAAAACEAWvQsW78AAAAVAQAA&#10;CwAAAAAAAAAAAAAAAAAfAQAAX3JlbHMvLnJlbHNQSwECLQAUAAYACAAAACEAGaEK8MYAAADcAAAA&#10;DwAAAAAAAAAAAAAAAAAHAgAAZHJzL2Rvd25yZXYueG1sUEsFBgAAAAADAAMAtwAAAPoCAAAAAA==&#10;" filled="f" stroked="f" strokeweight=".5pt">
                  <v:textbox>
                    <w:txbxContent>
                      <w:p w14:paraId="52CF499D" w14:textId="44170092" w:rsidR="000753D4" w:rsidRPr="00C473EC" w:rsidRDefault="000753D4" w:rsidP="00AB5A40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41</w:t>
                        </w:r>
                      </w:p>
                      <w:p w14:paraId="7547DBAE" w14:textId="77777777" w:rsidR="000753D4" w:rsidRDefault="000753D4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4CB628C5" wp14:editId="01EBE1D7">
                <wp:simplePos x="0" y="0"/>
                <wp:positionH relativeFrom="column">
                  <wp:posOffset>142521</wp:posOffset>
                </wp:positionH>
                <wp:positionV relativeFrom="paragraph">
                  <wp:posOffset>10632</wp:posOffset>
                </wp:positionV>
                <wp:extent cx="2494915" cy="2061210"/>
                <wp:effectExtent l="0" t="0" r="635" b="0"/>
                <wp:wrapNone/>
                <wp:docPr id="221" name="Group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2" name="Picture 222"/>
                          <pic:cNvPicPr>
                            <a:picLocks noChangeAspect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3" name="Text Box 223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16F11C" w14:textId="417DA9B8" w:rsidR="000753D4" w:rsidRPr="00C473EC" w:rsidRDefault="000753D4" w:rsidP="00AB5A40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40</w:t>
                              </w:r>
                            </w:p>
                            <w:p w14:paraId="712C7D49" w14:textId="77777777" w:rsidR="000753D4" w:rsidRDefault="000753D4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B628C5" id="Group 221" o:spid="_x0000_s1196" style="position:absolute;left:0;text-align:left;margin-left:11.2pt;margin-top:.85pt;width:196.45pt;height:162.3pt;z-index:25192140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">
                <v:shape id="Picture 222" o:spid="_x0000_s1197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">
                  <v:imagedata r:id="rId137" o:title="" cropleft="3021f" cropright="3021f"/>
                </v:shape>
                <v:shape id="Text Box 223" o:spid="_x0000_s1198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qlo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AJ1qloxQAAANwAAAAP&#10;AAAAAAAAAAAAAAAAAAcCAABkcnMvZG93bnJldi54bWxQSwUGAAAAAAMAAwC3AAAA+QIAAAAA&#10;" filled="f" stroked="f" strokeweight=".5pt">
                  <v:textbox>
                    <w:txbxContent>
                      <w:p w14:paraId="1E16F11C" w14:textId="417DA9B8" w:rsidR="000753D4" w:rsidRPr="00C473EC" w:rsidRDefault="000753D4" w:rsidP="00AB5A40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40</w:t>
                        </w:r>
                      </w:p>
                      <w:p w14:paraId="712C7D49" w14:textId="77777777" w:rsidR="000753D4" w:rsidRDefault="000753D4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4533A9F" w14:textId="019096F3" w:rsidR="004B7D0E" w:rsidRDefault="004B7D0E" w:rsidP="00490C43">
      <w:pPr>
        <w:spacing w:after="0" w:line="240" w:lineRule="auto"/>
        <w:rPr>
          <w:rtl/>
        </w:rPr>
      </w:pPr>
    </w:p>
    <w:p w14:paraId="0B179CED" w14:textId="0636F158" w:rsidR="004B7D0E" w:rsidRDefault="004B7D0E" w:rsidP="00490C43">
      <w:pPr>
        <w:spacing w:after="0" w:line="240" w:lineRule="auto"/>
        <w:rPr>
          <w:rtl/>
        </w:rPr>
      </w:pPr>
    </w:p>
    <w:p w14:paraId="5405DA5C" w14:textId="041A1C3B" w:rsidR="004B7D0E" w:rsidRDefault="004B7D0E" w:rsidP="00490C43">
      <w:pPr>
        <w:spacing w:after="0" w:line="240" w:lineRule="auto"/>
        <w:rPr>
          <w:rtl/>
        </w:rPr>
      </w:pPr>
    </w:p>
    <w:p w14:paraId="40419ED6" w14:textId="3B621838" w:rsidR="004B7D0E" w:rsidRDefault="004B7D0E" w:rsidP="00490C43">
      <w:pPr>
        <w:spacing w:after="0" w:line="240" w:lineRule="auto"/>
        <w:rPr>
          <w:rtl/>
        </w:rPr>
      </w:pPr>
    </w:p>
    <w:p w14:paraId="659A485C" w14:textId="520E682A" w:rsidR="004B7D0E" w:rsidRDefault="004B7D0E" w:rsidP="00490C43">
      <w:pPr>
        <w:spacing w:after="0" w:line="240" w:lineRule="auto"/>
        <w:rPr>
          <w:rtl/>
        </w:rPr>
      </w:pPr>
    </w:p>
    <w:p w14:paraId="0DBF06E0" w14:textId="0C075587" w:rsidR="004B7D0E" w:rsidRDefault="004B7D0E" w:rsidP="00490C43">
      <w:pPr>
        <w:spacing w:after="0" w:line="240" w:lineRule="auto"/>
        <w:rPr>
          <w:rtl/>
        </w:rPr>
      </w:pPr>
    </w:p>
    <w:p w14:paraId="1068D6B7" w14:textId="17091A4A" w:rsidR="004B7D0E" w:rsidRDefault="004B7D0E" w:rsidP="00490C43">
      <w:pPr>
        <w:spacing w:after="0" w:line="240" w:lineRule="auto"/>
        <w:rPr>
          <w:rtl/>
        </w:rPr>
      </w:pPr>
    </w:p>
    <w:p w14:paraId="5342425A" w14:textId="29D3EC84" w:rsidR="004B7D0E" w:rsidRDefault="004B7D0E" w:rsidP="00490C43">
      <w:pPr>
        <w:spacing w:after="0" w:line="240" w:lineRule="auto"/>
        <w:rPr>
          <w:rtl/>
        </w:rPr>
      </w:pPr>
    </w:p>
    <w:p w14:paraId="42253C13" w14:textId="77777777" w:rsidR="004B7D0E" w:rsidRDefault="004B7D0E" w:rsidP="00490C43">
      <w:pPr>
        <w:spacing w:after="0" w:line="240" w:lineRule="auto"/>
        <w:rPr>
          <w:rtl/>
        </w:rPr>
      </w:pPr>
    </w:p>
    <w:p w14:paraId="5F1480A8" w14:textId="2748E884" w:rsidR="004B7D0E" w:rsidRDefault="004B7D0E" w:rsidP="00490C43">
      <w:pPr>
        <w:spacing w:after="0" w:line="240" w:lineRule="auto"/>
        <w:rPr>
          <w:rtl/>
        </w:rPr>
      </w:pPr>
    </w:p>
    <w:p w14:paraId="330CDC02" w14:textId="6060C71F" w:rsidR="004B7D0E" w:rsidRDefault="004B7D0E" w:rsidP="00490C43">
      <w:pPr>
        <w:spacing w:after="0" w:line="240" w:lineRule="auto"/>
        <w:rPr>
          <w:rtl/>
        </w:rPr>
      </w:pPr>
    </w:p>
    <w:p w14:paraId="7BC3E6F2" w14:textId="257FC754" w:rsidR="004B7D0E" w:rsidRDefault="004B7D0E" w:rsidP="00490C43">
      <w:pPr>
        <w:spacing w:after="0" w:line="240" w:lineRule="auto"/>
        <w:rPr>
          <w:rtl/>
        </w:rPr>
      </w:pPr>
    </w:p>
    <w:p w14:paraId="320EAD45" w14:textId="3C9D83BB" w:rsidR="004B7D0E" w:rsidRDefault="004B7D0E" w:rsidP="00490C43">
      <w:pPr>
        <w:spacing w:after="0" w:line="240" w:lineRule="auto"/>
        <w:rPr>
          <w:rtl/>
        </w:rPr>
      </w:pPr>
    </w:p>
    <w:p w14:paraId="01D3774D" w14:textId="1E383E1F" w:rsidR="004B7D0E" w:rsidRDefault="00AB5A40" w:rsidP="006434DA">
      <w:pPr>
        <w:spacing w:after="0" w:line="240" w:lineRule="auto"/>
        <w:jc w:val="left"/>
        <w:rPr>
          <w:rtl/>
        </w:rPr>
      </w:pPr>
      <w:r>
        <w:rPr>
          <w:rFonts w:hint="cs"/>
          <w:rtl/>
        </w:rPr>
        <w:t xml:space="preserve">ניתן לראות כי בשלושת </w:t>
      </w:r>
      <w:r w:rsidR="006434DA">
        <w:rPr>
          <w:rFonts w:hint="cs"/>
          <w:rtl/>
        </w:rPr>
        <w:t>ה-</w:t>
      </w:r>
      <w:r w:rsidR="006434DA">
        <w:t>Traces</w:t>
      </w:r>
      <w:r>
        <w:rPr>
          <w:rFonts w:hint="cs"/>
          <w:rtl/>
        </w:rPr>
        <w:t xml:space="preserve">, בכל רמות העומס, שמרנו על גרף די דומה, עם טווח הדוק של ה- </w:t>
      </w:r>
      <w:r w:rsidR="006434DA">
        <w:t>Hurst Exponent</w:t>
      </w:r>
      <w:r>
        <w:rPr>
          <w:rFonts w:hint="cs"/>
        </w:rPr>
        <w:t xml:space="preserve"> </w:t>
      </w:r>
      <w:r w:rsidR="006434DA">
        <w:rPr>
          <w:rFonts w:hint="cs"/>
          <w:rtl/>
        </w:rPr>
        <w:t xml:space="preserve"> </w:t>
      </w:r>
      <w:r>
        <w:rPr>
          <w:rFonts w:hint="cs"/>
          <w:rtl/>
        </w:rPr>
        <w:t>לפי ההגדרה בפרק 7 בספר.</w:t>
      </w:r>
    </w:p>
    <w:p w14:paraId="4E416F12" w14:textId="3F4EDA6F" w:rsidR="00990549" w:rsidRDefault="00990549" w:rsidP="00490C43">
      <w:pPr>
        <w:spacing w:after="0" w:line="240" w:lineRule="auto"/>
        <w:rPr>
          <w:rtl/>
        </w:rPr>
      </w:pPr>
    </w:p>
    <w:p w14:paraId="4F1EA672" w14:textId="65E44040" w:rsidR="00990549" w:rsidRDefault="00990549" w:rsidP="00490C43">
      <w:pPr>
        <w:spacing w:after="0" w:line="240" w:lineRule="auto"/>
        <w:rPr>
          <w:rtl/>
        </w:rPr>
      </w:pPr>
    </w:p>
    <w:p w14:paraId="0081B31E" w14:textId="0AC12D8A" w:rsidR="00990549" w:rsidRDefault="00990549" w:rsidP="00490C43">
      <w:pPr>
        <w:spacing w:after="0" w:line="240" w:lineRule="auto"/>
        <w:rPr>
          <w:rtl/>
        </w:rPr>
      </w:pPr>
    </w:p>
    <w:p w14:paraId="2FFCBDFC" w14:textId="0E112A07" w:rsidR="00990549" w:rsidRDefault="00990549" w:rsidP="00490C43">
      <w:pPr>
        <w:spacing w:after="0" w:line="240" w:lineRule="auto"/>
        <w:rPr>
          <w:rtl/>
        </w:rPr>
      </w:pPr>
    </w:p>
    <w:p w14:paraId="43861696" w14:textId="0A1D57FE" w:rsidR="00990549" w:rsidRDefault="00990549" w:rsidP="00490C43">
      <w:pPr>
        <w:spacing w:after="0" w:line="240" w:lineRule="auto"/>
        <w:rPr>
          <w:rtl/>
        </w:rPr>
      </w:pPr>
    </w:p>
    <w:p w14:paraId="22C55ED4" w14:textId="08D39D4C" w:rsidR="00990549" w:rsidRDefault="00990549" w:rsidP="00490C43">
      <w:pPr>
        <w:spacing w:after="0" w:line="240" w:lineRule="auto"/>
        <w:rPr>
          <w:rtl/>
        </w:rPr>
      </w:pPr>
    </w:p>
    <w:p w14:paraId="39461B84" w14:textId="794E52BE" w:rsidR="00990549" w:rsidRPr="00A602A8" w:rsidRDefault="00C135A0" w:rsidP="00A602A8">
      <w:pPr>
        <w:pStyle w:val="ListParagraph"/>
        <w:numPr>
          <w:ilvl w:val="0"/>
          <w:numId w:val="6"/>
        </w:numPr>
        <w:rPr>
          <w:sz w:val="28"/>
          <w:szCs w:val="28"/>
          <w:rtl/>
          <w:lang w:val="en-IL"/>
        </w:rPr>
      </w:pPr>
      <w:r w:rsidRPr="00A602A8">
        <w:rPr>
          <w:sz w:val="28"/>
          <w:szCs w:val="28"/>
        </w:rPr>
        <w:t>Locality</w:t>
      </w:r>
      <w:r w:rsidR="006434DA" w:rsidRPr="00A602A8">
        <w:rPr>
          <w:sz w:val="28"/>
          <w:szCs w:val="28"/>
        </w:rPr>
        <w:t xml:space="preserve"> of Sampling</w:t>
      </w:r>
    </w:p>
    <w:p w14:paraId="61F762A3" w14:textId="044897CE" w:rsidR="00990549" w:rsidRDefault="00065EA5" w:rsidP="00990549">
      <w:pPr>
        <w:ind w:left="720"/>
        <w:rPr>
          <w:rtl/>
          <w:lang w:val="en-IL"/>
        </w:rPr>
      </w:pPr>
      <w:r w:rsidRPr="00065EA5">
        <w:rPr>
          <w:rFonts w:cs="Calibri Light"/>
          <w:noProof/>
          <w:rtl/>
          <w:lang w:val="en-IL"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607B36EF" wp14:editId="7584FAB1">
                <wp:simplePos x="0" y="0"/>
                <wp:positionH relativeFrom="column">
                  <wp:posOffset>-252483</wp:posOffset>
                </wp:positionH>
                <wp:positionV relativeFrom="paragraph">
                  <wp:posOffset>312354</wp:posOffset>
                </wp:positionV>
                <wp:extent cx="3173550" cy="2530475"/>
                <wp:effectExtent l="0" t="0" r="8255" b="3175"/>
                <wp:wrapNone/>
                <wp:docPr id="231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3550" cy="2530475"/>
                          <a:chOff x="-418938" y="-1"/>
                          <a:chExt cx="3109202" cy="2530549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8" r="4619"/>
                          <a:stretch/>
                        </pic:blipFill>
                        <pic:spPr bwMode="auto">
                          <a:xfrm>
                            <a:off x="-418938" y="-1"/>
                            <a:ext cx="3109202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5FE0D6" w14:textId="0FBEDFFA" w:rsidR="000753D4" w:rsidRPr="00C473EC" w:rsidRDefault="000753D4" w:rsidP="00065EA5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42</w:t>
                              </w:r>
                            </w:p>
                            <w:p w14:paraId="3B414A28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7B36EF" id="Group 231" o:spid="_x0000_s1199" style="position:absolute;left:0;text-align:left;margin-left:-19.9pt;margin-top:24.6pt;width:249.9pt;height:199.25pt;z-index:251924480;mso-width-relative:margin;mso-height-relative:margin" coordorigin="-4189" coordsize="31092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">
                <v:shape id="Picture 232" o:spid="_x0000_s1200" type="#_x0000_t75" style="position:absolute;left:-4189;width:31091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">
                  <v:imagedata r:id="rId139" o:title="" cropleft="1847f" cropright="3027f"/>
                </v:shape>
                <v:shape id="Text Box 233" o:spid="_x0000_s1201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14:paraId="2A5FE0D6" w14:textId="0FBEDFFA" w:rsidR="000753D4" w:rsidRPr="00C473EC" w:rsidRDefault="000753D4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42</w:t>
                        </w:r>
                      </w:p>
                      <w:p w14:paraId="3B414A28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990549">
        <w:rPr>
          <w:rFonts w:hint="cs"/>
          <w:rtl/>
          <w:lang w:val="en-IL"/>
        </w:rPr>
        <w:t xml:space="preserve">בגרפים מוצגים </w:t>
      </w:r>
      <w:r w:rsidR="006434DA">
        <w:t>Job Sizes</w:t>
      </w:r>
      <w:r w:rsidR="00990549">
        <w:rPr>
          <w:rFonts w:hint="cs"/>
          <w:rtl/>
          <w:lang w:val="en-IL"/>
        </w:rPr>
        <w:t xml:space="preserve"> כפונקציה של </w:t>
      </w:r>
      <w:r w:rsidR="006434DA">
        <w:t>Submit Times</w:t>
      </w:r>
      <w:r w:rsidR="00990549">
        <w:rPr>
          <w:rFonts w:hint="cs"/>
          <w:rtl/>
          <w:lang w:val="en-IL"/>
        </w:rPr>
        <w:t xml:space="preserve">: </w:t>
      </w:r>
    </w:p>
    <w:p w14:paraId="3452ACE6" w14:textId="29D7DCB9" w:rsidR="00065EA5" w:rsidRDefault="00065EA5" w:rsidP="00990549">
      <w:pPr>
        <w:ind w:left="720"/>
        <w:rPr>
          <w:rtl/>
          <w:lang w:val="en-IL"/>
        </w:rPr>
      </w:pPr>
      <w:r w:rsidRPr="00065EA5">
        <w:rPr>
          <w:rFonts w:cs="Calibri Light"/>
          <w:noProof/>
          <w:rtl/>
          <w:lang w:val="en-IL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605F308B" wp14:editId="6458A5D2">
                <wp:simplePos x="0" y="0"/>
                <wp:positionH relativeFrom="column">
                  <wp:posOffset>2784143</wp:posOffset>
                </wp:positionH>
                <wp:positionV relativeFrom="paragraph">
                  <wp:posOffset>10094</wp:posOffset>
                </wp:positionV>
                <wp:extent cx="3139431" cy="2530475"/>
                <wp:effectExtent l="0" t="0" r="4445" b="3175"/>
                <wp:wrapNone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9431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DE6738" w14:textId="6FF471CE" w:rsidR="000753D4" w:rsidRPr="00C473EC" w:rsidRDefault="000753D4" w:rsidP="00065EA5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43</w:t>
                              </w:r>
                            </w:p>
                            <w:p w14:paraId="012AA8AA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5F308B" id="Group 237" o:spid="_x0000_s1202" style="position:absolute;left:0;text-align:left;margin-left:219.2pt;margin-top:.8pt;width:247.2pt;height:199.25pt;z-index:251926528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">
                <v:shape id="Picture 238" o:spid="_x0000_s1203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">
                  <v:imagedata r:id="rId141" o:title="" cropleft="2013f" cropright="2543f"/>
                </v:shape>
                <v:shape id="Text Box 239" o:spid="_x0000_s1204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whf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Xxywx+z4QjIBc/AAAA//8DAFBLAQItABQABgAIAAAAIQDb4fbL7gAAAIUBAAATAAAAAAAA&#10;AAAAAAAAAAAAAABbQ29udGVudF9UeXBlc10ueG1sUEsBAi0AFAAGAAgAAAAhAFr0LFu/AAAAFQEA&#10;AAsAAAAAAAAAAAAAAAAAHwEAAF9yZWxzLy5yZWxzUEsBAi0AFAAGAAgAAAAhAO3nCF/HAAAA3AAA&#10;AA8AAAAAAAAAAAAAAAAABwIAAGRycy9kb3ducmV2LnhtbFBLBQYAAAAAAwADALcAAAD7AgAAAAA=&#10;" filled="f" stroked="f" strokeweight=".5pt">
                  <v:textbox>
                    <w:txbxContent>
                      <w:p w14:paraId="3ADE6738" w14:textId="6FF471CE" w:rsidR="000753D4" w:rsidRPr="00C473EC" w:rsidRDefault="000753D4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43</w:t>
                        </w:r>
                      </w:p>
                      <w:p w14:paraId="012AA8AA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BC3A516" w14:textId="6E71BD42" w:rsidR="00990549" w:rsidRPr="00990549" w:rsidRDefault="00990549" w:rsidP="00990549">
      <w:pPr>
        <w:ind w:left="720"/>
        <w:rPr>
          <w:rtl/>
          <w:lang w:val="en-IL"/>
        </w:rPr>
      </w:pPr>
    </w:p>
    <w:p w14:paraId="6333E192" w14:textId="0F9A38E8" w:rsidR="004B7D0E" w:rsidRDefault="004B7D0E" w:rsidP="00490C43">
      <w:pPr>
        <w:spacing w:after="0" w:line="240" w:lineRule="auto"/>
        <w:rPr>
          <w:rtl/>
        </w:rPr>
      </w:pPr>
    </w:p>
    <w:p w14:paraId="305A4C3A" w14:textId="132B2317" w:rsidR="004B7D0E" w:rsidRDefault="004B7D0E" w:rsidP="00490C43">
      <w:pPr>
        <w:spacing w:after="0" w:line="240" w:lineRule="auto"/>
        <w:rPr>
          <w:rtl/>
        </w:rPr>
      </w:pPr>
    </w:p>
    <w:p w14:paraId="78EDF0E9" w14:textId="5B400664" w:rsidR="004B7D0E" w:rsidRDefault="004B7D0E" w:rsidP="00490C43">
      <w:pPr>
        <w:spacing w:after="0" w:line="240" w:lineRule="auto"/>
        <w:rPr>
          <w:rtl/>
        </w:rPr>
      </w:pPr>
    </w:p>
    <w:p w14:paraId="42420BF6" w14:textId="7AD1A9D7" w:rsidR="004B7D0E" w:rsidRDefault="004B7D0E" w:rsidP="00490C43">
      <w:pPr>
        <w:spacing w:after="0" w:line="240" w:lineRule="auto"/>
        <w:rPr>
          <w:rtl/>
        </w:rPr>
      </w:pPr>
    </w:p>
    <w:p w14:paraId="586D9643" w14:textId="7F2A7D99" w:rsidR="004B7D0E" w:rsidRDefault="004B7D0E" w:rsidP="00490C43">
      <w:pPr>
        <w:spacing w:after="0" w:line="240" w:lineRule="auto"/>
        <w:rPr>
          <w:rtl/>
        </w:rPr>
      </w:pPr>
    </w:p>
    <w:p w14:paraId="1C21610D" w14:textId="4794FCF9" w:rsidR="004B7D0E" w:rsidRDefault="004B7D0E" w:rsidP="00490C43">
      <w:pPr>
        <w:spacing w:after="0" w:line="240" w:lineRule="auto"/>
        <w:rPr>
          <w:rtl/>
        </w:rPr>
      </w:pPr>
    </w:p>
    <w:p w14:paraId="39B9C0B6" w14:textId="2622E14F" w:rsidR="004B7D0E" w:rsidRDefault="004B7D0E" w:rsidP="00490C43">
      <w:pPr>
        <w:spacing w:after="0" w:line="240" w:lineRule="auto"/>
        <w:rPr>
          <w:rtl/>
        </w:rPr>
      </w:pPr>
    </w:p>
    <w:p w14:paraId="232A495A" w14:textId="78F079F3" w:rsidR="004B7D0E" w:rsidRDefault="004B7D0E" w:rsidP="00490C43">
      <w:pPr>
        <w:spacing w:after="0" w:line="240" w:lineRule="auto"/>
        <w:rPr>
          <w:rtl/>
        </w:rPr>
      </w:pPr>
    </w:p>
    <w:p w14:paraId="3C83501F" w14:textId="1111C8CC" w:rsidR="004B7D0E" w:rsidRDefault="004B7D0E" w:rsidP="00490C43">
      <w:pPr>
        <w:spacing w:after="0" w:line="240" w:lineRule="auto"/>
        <w:rPr>
          <w:rtl/>
        </w:rPr>
      </w:pPr>
    </w:p>
    <w:p w14:paraId="7250F167" w14:textId="2649FE92" w:rsidR="004B7D0E" w:rsidRDefault="004B7D0E" w:rsidP="00490C43">
      <w:pPr>
        <w:spacing w:after="0" w:line="240" w:lineRule="auto"/>
        <w:rPr>
          <w:rtl/>
        </w:rPr>
      </w:pPr>
    </w:p>
    <w:p w14:paraId="7FB7EE24" w14:textId="4E37E9BE" w:rsidR="004B7D0E" w:rsidRDefault="004B7D0E" w:rsidP="00490C43">
      <w:pPr>
        <w:spacing w:after="0" w:line="240" w:lineRule="auto"/>
        <w:rPr>
          <w:rtl/>
        </w:rPr>
      </w:pPr>
    </w:p>
    <w:p w14:paraId="520EF1DE" w14:textId="06783EFA" w:rsidR="004B7D0E" w:rsidRDefault="004B7D0E" w:rsidP="00490C43">
      <w:pPr>
        <w:spacing w:after="0" w:line="240" w:lineRule="auto"/>
        <w:rPr>
          <w:rtl/>
        </w:rPr>
      </w:pPr>
    </w:p>
    <w:p w14:paraId="19753B25" w14:textId="302B5B36" w:rsidR="004B7D0E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56E098A5" wp14:editId="2BE5B501">
                <wp:simplePos x="0" y="0"/>
                <wp:positionH relativeFrom="column">
                  <wp:posOffset>-232410</wp:posOffset>
                </wp:positionH>
                <wp:positionV relativeFrom="paragraph">
                  <wp:posOffset>120650</wp:posOffset>
                </wp:positionV>
                <wp:extent cx="3152775" cy="2530475"/>
                <wp:effectExtent l="0" t="0" r="9525" b="3175"/>
                <wp:wrapNone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2775" cy="2530475"/>
                          <a:chOff x="-398885" y="-1"/>
                          <a:chExt cx="3089466" cy="2530549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7" r="3880"/>
                          <a:stretch/>
                        </pic:blipFill>
                        <pic:spPr bwMode="auto">
                          <a:xfrm>
                            <a:off x="-398885" y="-1"/>
                            <a:ext cx="3089466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C96AF6" w14:textId="28A34247" w:rsidR="000753D4" w:rsidRPr="00C473EC" w:rsidRDefault="000753D4" w:rsidP="00065EA5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44</w:t>
                              </w:r>
                            </w:p>
                            <w:p w14:paraId="27190C8D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98A5" id="Group 240" o:spid="_x0000_s1205" style="position:absolute;left:0;text-align:left;margin-left:-18.3pt;margin-top:9.5pt;width:248.25pt;height:199.25pt;z-index:251928576;mso-width-relative:margin;mso-height-relative:margin" coordorigin="-3988" coordsize="30894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">
                <v:shape id="Picture 241" o:spid="_x0000_s1206" type="#_x0000_t75" style="position:absolute;left:-3988;width:3089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">
                  <v:imagedata r:id="rId143" o:title="" cropleft="1748f" cropright="2543f"/>
                </v:shape>
                <v:shape id="Text Box 242" o:spid="_x0000_s1207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elT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" filled="f" stroked="f" strokeweight=".5pt">
                  <v:textbox>
                    <w:txbxContent>
                      <w:p w14:paraId="01C96AF6" w14:textId="28A34247" w:rsidR="000753D4" w:rsidRPr="00C473EC" w:rsidRDefault="000753D4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44</w:t>
                        </w:r>
                      </w:p>
                      <w:p w14:paraId="27190C8D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7D34E6AA" wp14:editId="0A570003">
                <wp:simplePos x="0" y="0"/>
                <wp:positionH relativeFrom="column">
                  <wp:posOffset>2777319</wp:posOffset>
                </wp:positionH>
                <wp:positionV relativeFrom="paragraph">
                  <wp:posOffset>127654</wp:posOffset>
                </wp:positionV>
                <wp:extent cx="3139431" cy="2530475"/>
                <wp:effectExtent l="0" t="0" r="4445" b="3175"/>
                <wp:wrapNone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9431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7B28A8" w14:textId="1A326A13" w:rsidR="000753D4" w:rsidRPr="00C473EC" w:rsidRDefault="000753D4" w:rsidP="00065EA5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45</w:t>
                              </w:r>
                            </w:p>
                            <w:p w14:paraId="46D38115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34E6AA" id="Group 243" o:spid="_x0000_s1208" style="position:absolute;left:0;text-align:left;margin-left:218.7pt;margin-top:10.05pt;width:247.2pt;height:199.25pt;z-index:251929600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">
                <v:shape id="Picture 244" o:spid="_x0000_s1209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">
                  <v:imagedata r:id="rId145" o:title="" cropleft="2013f" cropright="2543f"/>
                </v:shape>
                <v:shape id="Text Box 245" o:spid="_x0000_s1210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HEn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DSscSfHAAAA3AAA&#10;AA8AAAAAAAAAAAAAAAAABwIAAGRycy9kb3ducmV2LnhtbFBLBQYAAAAAAwADALcAAAD7AgAAAAA=&#10;" filled="f" stroked="f" strokeweight=".5pt">
                  <v:textbox>
                    <w:txbxContent>
                      <w:p w14:paraId="237B28A8" w14:textId="1A326A13" w:rsidR="000753D4" w:rsidRPr="00C473EC" w:rsidRDefault="000753D4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45</w:t>
                        </w:r>
                      </w:p>
                      <w:p w14:paraId="46D38115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3423479B" w14:textId="487ED016" w:rsidR="004B7D0E" w:rsidRDefault="004B7D0E" w:rsidP="00490C43">
      <w:pPr>
        <w:spacing w:after="0" w:line="240" w:lineRule="auto"/>
        <w:rPr>
          <w:rtl/>
        </w:rPr>
      </w:pPr>
    </w:p>
    <w:p w14:paraId="4401C079" w14:textId="6857421D" w:rsidR="004B7D0E" w:rsidRDefault="004B7D0E" w:rsidP="00490C43">
      <w:pPr>
        <w:spacing w:after="0" w:line="240" w:lineRule="auto"/>
        <w:rPr>
          <w:rtl/>
        </w:rPr>
      </w:pPr>
    </w:p>
    <w:p w14:paraId="76904B77" w14:textId="00682296" w:rsidR="004B7D0E" w:rsidRDefault="004B7D0E" w:rsidP="00490C43">
      <w:pPr>
        <w:spacing w:after="0" w:line="240" w:lineRule="auto"/>
        <w:rPr>
          <w:rtl/>
        </w:rPr>
      </w:pPr>
    </w:p>
    <w:p w14:paraId="36037A7B" w14:textId="3E7E9E0C" w:rsidR="0034637F" w:rsidRDefault="0034637F" w:rsidP="00490C43">
      <w:pPr>
        <w:spacing w:after="0" w:line="240" w:lineRule="auto"/>
        <w:rPr>
          <w:rtl/>
        </w:rPr>
      </w:pPr>
    </w:p>
    <w:p w14:paraId="1A8200A9" w14:textId="0860261E" w:rsidR="0034637F" w:rsidRDefault="0034637F" w:rsidP="00490C43">
      <w:pPr>
        <w:spacing w:after="0" w:line="240" w:lineRule="auto"/>
        <w:rPr>
          <w:rtl/>
        </w:rPr>
      </w:pPr>
    </w:p>
    <w:p w14:paraId="6BA314C1" w14:textId="6A60115E" w:rsidR="0034637F" w:rsidRDefault="0034637F" w:rsidP="00490C43">
      <w:pPr>
        <w:spacing w:after="0" w:line="240" w:lineRule="auto"/>
        <w:rPr>
          <w:rtl/>
        </w:rPr>
      </w:pPr>
    </w:p>
    <w:p w14:paraId="02873AAA" w14:textId="18E2345F" w:rsidR="0034637F" w:rsidRDefault="0034637F" w:rsidP="00490C43">
      <w:pPr>
        <w:spacing w:after="0" w:line="240" w:lineRule="auto"/>
        <w:rPr>
          <w:rtl/>
        </w:rPr>
      </w:pPr>
    </w:p>
    <w:p w14:paraId="38FFE539" w14:textId="4C099BD7" w:rsidR="0034637F" w:rsidRDefault="0034637F" w:rsidP="00490C43">
      <w:pPr>
        <w:spacing w:after="0" w:line="240" w:lineRule="auto"/>
        <w:rPr>
          <w:rtl/>
        </w:rPr>
      </w:pPr>
    </w:p>
    <w:p w14:paraId="27AC62AB" w14:textId="1B52129D" w:rsidR="0034637F" w:rsidRDefault="0034637F" w:rsidP="00490C43">
      <w:pPr>
        <w:spacing w:after="0" w:line="240" w:lineRule="auto"/>
        <w:rPr>
          <w:rtl/>
        </w:rPr>
      </w:pPr>
    </w:p>
    <w:p w14:paraId="36A0D85E" w14:textId="539964FD" w:rsidR="0034637F" w:rsidRDefault="0034637F" w:rsidP="00490C43">
      <w:pPr>
        <w:spacing w:after="0" w:line="240" w:lineRule="auto"/>
        <w:rPr>
          <w:rtl/>
        </w:rPr>
      </w:pPr>
    </w:p>
    <w:p w14:paraId="3EC42BC1" w14:textId="06CF6FE5" w:rsidR="0034637F" w:rsidRDefault="0034637F" w:rsidP="00490C43">
      <w:pPr>
        <w:spacing w:after="0" w:line="240" w:lineRule="auto"/>
        <w:rPr>
          <w:rtl/>
        </w:rPr>
      </w:pPr>
    </w:p>
    <w:p w14:paraId="5F04636E" w14:textId="4667587D" w:rsidR="0034637F" w:rsidRDefault="0034637F" w:rsidP="00490C43">
      <w:pPr>
        <w:spacing w:after="0" w:line="240" w:lineRule="auto"/>
        <w:rPr>
          <w:rtl/>
        </w:rPr>
      </w:pPr>
    </w:p>
    <w:p w14:paraId="05BA91F9" w14:textId="77777777" w:rsidR="0034637F" w:rsidRDefault="0034637F" w:rsidP="00490C43">
      <w:pPr>
        <w:spacing w:after="0" w:line="240" w:lineRule="auto"/>
        <w:rPr>
          <w:rtl/>
        </w:rPr>
      </w:pPr>
    </w:p>
    <w:p w14:paraId="6A9A3ABE" w14:textId="3D238C9A" w:rsidR="004B7D0E" w:rsidRDefault="004B7D0E" w:rsidP="00490C43">
      <w:pPr>
        <w:spacing w:after="0" w:line="240" w:lineRule="auto"/>
        <w:rPr>
          <w:rtl/>
        </w:rPr>
      </w:pPr>
    </w:p>
    <w:p w14:paraId="7C644E95" w14:textId="0549A1BE" w:rsidR="004B7D0E" w:rsidRDefault="004B7D0E" w:rsidP="00490C43">
      <w:pPr>
        <w:spacing w:after="0" w:line="240" w:lineRule="auto"/>
        <w:rPr>
          <w:rtl/>
        </w:rPr>
      </w:pPr>
    </w:p>
    <w:p w14:paraId="74CEB137" w14:textId="611215B3" w:rsidR="00065EA5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03ABA7DE" wp14:editId="2055B60C">
                <wp:simplePos x="0" y="0"/>
                <wp:positionH relativeFrom="column">
                  <wp:posOffset>2851785</wp:posOffset>
                </wp:positionH>
                <wp:positionV relativeFrom="paragraph">
                  <wp:posOffset>112395</wp:posOffset>
                </wp:positionV>
                <wp:extent cx="3138805" cy="2530475"/>
                <wp:effectExtent l="0" t="0" r="4445" b="3175"/>
                <wp:wrapNone/>
                <wp:docPr id="249" name="Group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805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50" name="Picture 2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1" name="Text Box 251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A299AB" w14:textId="1B1C0AEF" w:rsidR="000753D4" w:rsidRPr="00C473EC" w:rsidRDefault="000753D4" w:rsidP="00065EA5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47</w:t>
                              </w:r>
                            </w:p>
                            <w:p w14:paraId="37EE187A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ABA7DE" id="Group 249" o:spid="_x0000_s1211" style="position:absolute;left:0;text-align:left;margin-left:224.55pt;margin-top:8.85pt;width:247.15pt;height:199.25pt;z-index:251932672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">
                <v:shape id="Picture 250" o:spid="_x0000_s1212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">
                  <v:imagedata r:id="rId147" o:title="" cropleft="2013f" cropright="2543f"/>
                </v:shape>
                <v:shape id="Text Box 251" o:spid="_x0000_s1213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uH5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kGymMPfmXAE5OoXAAD//wMAUEsBAi0AFAAGAAgAAAAhANvh9svuAAAAhQEAABMAAAAAAAAA&#10;AAAAAAAAAAAAAFtDb250ZW50X1R5cGVzXS54bWxQSwECLQAUAAYACAAAACEAWvQsW78AAAAVAQAA&#10;CwAAAAAAAAAAAAAAAAAfAQAAX3JlbHMvLnJlbHNQSwECLQAUAAYACAAAACEAzk7h+cYAAADcAAAA&#10;DwAAAAAAAAAAAAAAAAAHAgAAZHJzL2Rvd25yZXYueG1sUEsFBgAAAAADAAMAtwAAAPoCAAAAAA==&#10;" filled="f" stroked="f" strokeweight=".5pt">
                  <v:textbox>
                    <w:txbxContent>
                      <w:p w14:paraId="4BA299AB" w14:textId="1B1C0AEF" w:rsidR="000753D4" w:rsidRPr="00C473EC" w:rsidRDefault="000753D4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47</w:t>
                        </w:r>
                      </w:p>
                      <w:p w14:paraId="37EE187A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69218027" wp14:editId="0DD76266">
                <wp:simplePos x="0" y="0"/>
                <wp:positionH relativeFrom="column">
                  <wp:posOffset>-225425</wp:posOffset>
                </wp:positionH>
                <wp:positionV relativeFrom="paragraph">
                  <wp:posOffset>112395</wp:posOffset>
                </wp:positionV>
                <wp:extent cx="3145790" cy="2530475"/>
                <wp:effectExtent l="0" t="0" r="0" b="3175"/>
                <wp:wrapNone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5790" cy="2530475"/>
                          <a:chOff x="-392199" y="-1"/>
                          <a:chExt cx="3082780" cy="2530549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69" r="3880"/>
                          <a:stretch/>
                        </pic:blipFill>
                        <pic:spPr bwMode="auto">
                          <a:xfrm>
                            <a:off x="-392199" y="-1"/>
                            <a:ext cx="3082780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F140BB" w14:textId="1DDC36DD" w:rsidR="000753D4" w:rsidRPr="00C473EC" w:rsidRDefault="000753D4" w:rsidP="00065EA5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46</w:t>
                              </w:r>
                            </w:p>
                            <w:p w14:paraId="764D1342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218027" id="Group 246" o:spid="_x0000_s1214" style="position:absolute;left:0;text-align:left;margin-left:-17.75pt;margin-top:8.85pt;width:247.7pt;height:199.25pt;z-index:251931648;mso-width-relative:margin;mso-height-relative:margin" coordorigin="-3921" coordsize="30827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">
                <v:shape id="Picture 247" o:spid="_x0000_s1215" type="#_x0000_t75" style="position:absolute;left:-3921;width:30826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">
                  <v:imagedata r:id="rId149" o:title="" cropleft="1880f" cropright="2543f"/>
                </v:shape>
                <v:shape id="Text Box 248" o:spid="_x0000_s1216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d65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vg7rA1nwhGQ0ycAAAD//wMAUEsBAi0AFAAGAAgAAAAhANvh9svuAAAAhQEAABMAAAAAAAAAAAAA&#10;AAAAAAAAAFtDb250ZW50X1R5cGVzXS54bWxQSwECLQAUAAYACAAAACEAWvQsW78AAAAVAQAACwAA&#10;AAAAAAAAAAAAAAAfAQAAX3JlbHMvLnJlbHNQSwECLQAUAAYACAAAACEA2q3eucMAAADcAAAADwAA&#10;AAAAAAAAAAAAAAAHAgAAZHJzL2Rvd25yZXYueG1sUEsFBgAAAAADAAMAtwAAAPcCAAAAAA==&#10;" filled="f" stroked="f" strokeweight=".5pt">
                  <v:textbox>
                    <w:txbxContent>
                      <w:p w14:paraId="44F140BB" w14:textId="1DDC36DD" w:rsidR="000753D4" w:rsidRPr="00C473EC" w:rsidRDefault="000753D4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46</w:t>
                        </w:r>
                      </w:p>
                      <w:p w14:paraId="764D1342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40FBD2F" w14:textId="4B6B5CCC" w:rsidR="00065EA5" w:rsidRDefault="00065EA5" w:rsidP="00490C43">
      <w:pPr>
        <w:spacing w:after="0" w:line="240" w:lineRule="auto"/>
        <w:rPr>
          <w:rtl/>
        </w:rPr>
      </w:pPr>
    </w:p>
    <w:p w14:paraId="2C3C4119" w14:textId="69F5D6D0" w:rsidR="00065EA5" w:rsidRDefault="00065EA5" w:rsidP="00490C43">
      <w:pPr>
        <w:spacing w:after="0" w:line="240" w:lineRule="auto"/>
        <w:rPr>
          <w:rtl/>
        </w:rPr>
      </w:pPr>
    </w:p>
    <w:p w14:paraId="1933BD07" w14:textId="70E76AE4" w:rsidR="00065EA5" w:rsidRDefault="00065EA5" w:rsidP="00490C43">
      <w:pPr>
        <w:spacing w:after="0" w:line="240" w:lineRule="auto"/>
        <w:rPr>
          <w:rtl/>
        </w:rPr>
      </w:pPr>
    </w:p>
    <w:p w14:paraId="78FC9341" w14:textId="0CAA0A25" w:rsidR="00065EA5" w:rsidRDefault="00065EA5" w:rsidP="00490C43">
      <w:pPr>
        <w:spacing w:after="0" w:line="240" w:lineRule="auto"/>
        <w:rPr>
          <w:rtl/>
        </w:rPr>
      </w:pPr>
    </w:p>
    <w:p w14:paraId="7253E5B6" w14:textId="17A060C5" w:rsidR="00065EA5" w:rsidRDefault="00065EA5" w:rsidP="00490C43">
      <w:pPr>
        <w:spacing w:after="0" w:line="240" w:lineRule="auto"/>
        <w:rPr>
          <w:rtl/>
        </w:rPr>
      </w:pPr>
    </w:p>
    <w:p w14:paraId="7EAD1D89" w14:textId="525304E8" w:rsidR="00065EA5" w:rsidRDefault="00065EA5" w:rsidP="00490C43">
      <w:pPr>
        <w:spacing w:after="0" w:line="240" w:lineRule="auto"/>
        <w:rPr>
          <w:rtl/>
        </w:rPr>
      </w:pPr>
    </w:p>
    <w:p w14:paraId="55F02719" w14:textId="77777777" w:rsidR="00065EA5" w:rsidRDefault="00065EA5" w:rsidP="00490C43">
      <w:pPr>
        <w:spacing w:after="0" w:line="240" w:lineRule="auto"/>
        <w:rPr>
          <w:rtl/>
        </w:rPr>
      </w:pPr>
    </w:p>
    <w:p w14:paraId="1C8A54FE" w14:textId="6DA94A9F" w:rsidR="004B7D0E" w:rsidRDefault="004B7D0E" w:rsidP="00490C43">
      <w:pPr>
        <w:spacing w:after="0" w:line="240" w:lineRule="auto"/>
        <w:rPr>
          <w:rtl/>
        </w:rPr>
      </w:pPr>
    </w:p>
    <w:p w14:paraId="12A0AB41" w14:textId="28B3605A" w:rsidR="004B7D0E" w:rsidRDefault="004B7D0E" w:rsidP="00490C43">
      <w:pPr>
        <w:spacing w:after="0" w:line="240" w:lineRule="auto"/>
        <w:rPr>
          <w:rtl/>
        </w:rPr>
      </w:pPr>
    </w:p>
    <w:p w14:paraId="04842C0C" w14:textId="3DA05D5E" w:rsidR="004B7D0E" w:rsidRDefault="004B7D0E" w:rsidP="00490C43">
      <w:pPr>
        <w:spacing w:after="0" w:line="240" w:lineRule="auto"/>
        <w:rPr>
          <w:rtl/>
        </w:rPr>
      </w:pPr>
    </w:p>
    <w:p w14:paraId="4C2ABF35" w14:textId="77777777" w:rsidR="004B7D0E" w:rsidRDefault="004B7D0E" w:rsidP="00490C43">
      <w:pPr>
        <w:spacing w:after="0" w:line="240" w:lineRule="auto"/>
        <w:rPr>
          <w:rtl/>
        </w:rPr>
      </w:pPr>
    </w:p>
    <w:p w14:paraId="351F424A" w14:textId="7AAD3AA9" w:rsidR="00490C43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76BC6C61" wp14:editId="728E7028">
                <wp:simplePos x="0" y="0"/>
                <wp:positionH relativeFrom="column">
                  <wp:posOffset>2804160</wp:posOffset>
                </wp:positionH>
                <wp:positionV relativeFrom="paragraph">
                  <wp:posOffset>135890</wp:posOffset>
                </wp:positionV>
                <wp:extent cx="3152775" cy="2530475"/>
                <wp:effectExtent l="0" t="0" r="9525" b="3175"/>
                <wp:wrapNone/>
                <wp:docPr id="255" name="Group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2775" cy="2530475"/>
                          <a:chOff x="-398885" y="-1"/>
                          <a:chExt cx="3089466" cy="2530549"/>
                        </a:xfrm>
                      </wpg:grpSpPr>
                      <pic:pic xmlns:pic="http://schemas.openxmlformats.org/drawingml/2006/picture">
                        <pic:nvPicPr>
                          <pic:cNvPr id="256" name="Picture 2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7" r="3880"/>
                          <a:stretch/>
                        </pic:blipFill>
                        <pic:spPr bwMode="auto">
                          <a:xfrm>
                            <a:off x="-398885" y="-1"/>
                            <a:ext cx="3089466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7" name="Text Box 257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157E55" w14:textId="24316D11" w:rsidR="000753D4" w:rsidRPr="00C473EC" w:rsidRDefault="000753D4" w:rsidP="00065EA5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49</w:t>
                              </w:r>
                            </w:p>
                            <w:p w14:paraId="0C9C37DB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C6C61" id="Group 255" o:spid="_x0000_s1217" style="position:absolute;left:0;text-align:left;margin-left:220.8pt;margin-top:10.7pt;width:248.25pt;height:199.25pt;z-index:251935744;mso-width-relative:margin;mso-height-relative:margin" coordorigin="-3988" coordsize="30894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">
                <v:shape id="Picture 256" o:spid="_x0000_s1218" type="#_x0000_t75" style="position:absolute;left:-3988;width:3089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">
                  <v:imagedata r:id="rId151" o:title="" cropleft="1748f" cropright="2543f"/>
                </v:shape>
                <v:shape id="Text Box 257" o:spid="_x0000_s1219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9wW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J29wOxOOgFz+AQAA//8DAFBLAQItABQABgAIAAAAIQDb4fbL7gAAAIUBAAATAAAAAAAA&#10;AAAAAAAAAAAAAABbQ29udGVudF9UeXBlc10ueG1sUEsBAi0AFAAGAAgAAAAhAFr0LFu/AAAAFQEA&#10;AAsAAAAAAAAAAAAAAAAAHwEAAF9yZWxzLy5yZWxzUEsBAi0AFAAGAAgAAAAhAC7r3BbHAAAA3AAA&#10;AA8AAAAAAAAAAAAAAAAABwIAAGRycy9kb3ducmV2LnhtbFBLBQYAAAAAAwADALcAAAD7AgAAAAA=&#10;" filled="f" stroked="f" strokeweight=".5pt">
                  <v:textbox>
                    <w:txbxContent>
                      <w:p w14:paraId="0D157E55" w14:textId="24316D11" w:rsidR="000753D4" w:rsidRPr="00C473EC" w:rsidRDefault="000753D4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49</w:t>
                        </w:r>
                      </w:p>
                      <w:p w14:paraId="0C9C37DB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72A8A76E" wp14:editId="62B05290">
                <wp:simplePos x="0" y="0"/>
                <wp:positionH relativeFrom="column">
                  <wp:posOffset>-272955</wp:posOffset>
                </wp:positionH>
                <wp:positionV relativeFrom="paragraph">
                  <wp:posOffset>136478</wp:posOffset>
                </wp:positionV>
                <wp:extent cx="3070367" cy="2530475"/>
                <wp:effectExtent l="0" t="0" r="0" b="3175"/>
                <wp:wrapNone/>
                <wp:docPr id="252" name="Group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0367" cy="2530475"/>
                          <a:chOff x="-405572" y="-1"/>
                          <a:chExt cx="3008424" cy="2530549"/>
                        </a:xfrm>
                      </wpg:grpSpPr>
                      <pic:pic xmlns:pic="http://schemas.openxmlformats.org/drawingml/2006/picture">
                        <pic:nvPicPr>
                          <pic:cNvPr id="253" name="Picture 2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4" r="6534"/>
                          <a:stretch/>
                        </pic:blipFill>
                        <pic:spPr bwMode="auto">
                          <a:xfrm>
                            <a:off x="-405572" y="-1"/>
                            <a:ext cx="300842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4" name="Text Box 254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88EE5" w14:textId="1731E22C" w:rsidR="000753D4" w:rsidRPr="00C473EC" w:rsidRDefault="000753D4" w:rsidP="00065EA5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48</w:t>
                              </w:r>
                            </w:p>
                            <w:p w14:paraId="5A1EC3A7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A8A76E" id="Group 252" o:spid="_x0000_s1220" style="position:absolute;left:0;text-align:left;margin-left:-21.5pt;margin-top:10.75pt;width:241.75pt;height:199.25pt;z-index:251934720;mso-width-relative:margin;mso-height-relative:margin" coordorigin="-4055" coordsize="30084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">
                <v:shape id="Picture 253" o:spid="_x0000_s1221" type="#_x0000_t75" style="position:absolute;left:-4055;width:3008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">
                  <v:imagedata r:id="rId153" o:title="" cropleft="1615f" cropright="4282f"/>
                </v:shape>
                <v:shape id="Text Box 254" o:spid="_x0000_s1222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UJh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MYffM+EIyPUPAAAA//8DAFBLAQItABQABgAIAAAAIQDb4fbL7gAAAIUBAAATAAAAAAAA&#10;AAAAAAAAAAAAAABbQ29udGVudF9UeXBlc10ueG1sUEsBAi0AFAAGAAgAAAAhAFr0LFu/AAAAFQEA&#10;AAsAAAAAAAAAAAAAAAAAHwEAAF9yZWxzLy5yZWxzUEsBAi0AFAAGAAgAAAAhAN45QmHHAAAA3AAA&#10;AA8AAAAAAAAAAAAAAAAABwIAAGRycy9kb3ducmV2LnhtbFBLBQYAAAAAAwADALcAAAD7AgAAAAA=&#10;" filled="f" stroked="f" strokeweight=".5pt">
                  <v:textbox>
                    <w:txbxContent>
                      <w:p w14:paraId="65C88EE5" w14:textId="1731E22C" w:rsidR="000753D4" w:rsidRPr="00C473EC" w:rsidRDefault="000753D4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48</w:t>
                        </w:r>
                      </w:p>
                      <w:p w14:paraId="5A1EC3A7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684CFD08" w14:textId="2E1505C9" w:rsidR="00065EA5" w:rsidRDefault="00065EA5" w:rsidP="00490C43">
      <w:pPr>
        <w:spacing w:after="0" w:line="240" w:lineRule="auto"/>
        <w:rPr>
          <w:rtl/>
        </w:rPr>
      </w:pPr>
    </w:p>
    <w:p w14:paraId="0691AC2B" w14:textId="1D86B4E1" w:rsidR="00065EA5" w:rsidRDefault="00065EA5" w:rsidP="00490C43">
      <w:pPr>
        <w:spacing w:after="0" w:line="240" w:lineRule="auto"/>
        <w:rPr>
          <w:rtl/>
        </w:rPr>
      </w:pPr>
    </w:p>
    <w:p w14:paraId="53D5EB9C" w14:textId="50BCB1A3" w:rsidR="00065EA5" w:rsidRDefault="00065EA5" w:rsidP="00490C43">
      <w:pPr>
        <w:spacing w:after="0" w:line="240" w:lineRule="auto"/>
        <w:rPr>
          <w:rtl/>
        </w:rPr>
      </w:pPr>
    </w:p>
    <w:p w14:paraId="71F79E9E" w14:textId="438CFC86" w:rsidR="00065EA5" w:rsidRDefault="00065EA5" w:rsidP="00490C43">
      <w:pPr>
        <w:spacing w:after="0" w:line="240" w:lineRule="auto"/>
        <w:rPr>
          <w:rtl/>
        </w:rPr>
      </w:pPr>
    </w:p>
    <w:p w14:paraId="12C07487" w14:textId="7C431C55" w:rsidR="00065EA5" w:rsidRDefault="00065EA5" w:rsidP="00490C43">
      <w:pPr>
        <w:spacing w:after="0" w:line="240" w:lineRule="auto"/>
        <w:rPr>
          <w:rtl/>
        </w:rPr>
      </w:pPr>
    </w:p>
    <w:p w14:paraId="35A2D90C" w14:textId="436D780D" w:rsidR="00065EA5" w:rsidRDefault="00065EA5" w:rsidP="00490C43">
      <w:pPr>
        <w:spacing w:after="0" w:line="240" w:lineRule="auto"/>
        <w:rPr>
          <w:rtl/>
        </w:rPr>
      </w:pPr>
    </w:p>
    <w:p w14:paraId="59A36AA1" w14:textId="6D3E8F82" w:rsidR="00065EA5" w:rsidRDefault="00065EA5" w:rsidP="00490C43">
      <w:pPr>
        <w:spacing w:after="0" w:line="240" w:lineRule="auto"/>
        <w:rPr>
          <w:rtl/>
        </w:rPr>
      </w:pPr>
    </w:p>
    <w:p w14:paraId="14145315" w14:textId="6AC412FC" w:rsidR="00065EA5" w:rsidRDefault="00065EA5" w:rsidP="00490C43">
      <w:pPr>
        <w:spacing w:after="0" w:line="240" w:lineRule="auto"/>
        <w:rPr>
          <w:rtl/>
        </w:rPr>
      </w:pPr>
    </w:p>
    <w:p w14:paraId="7F193CE3" w14:textId="0641CD86" w:rsidR="00065EA5" w:rsidRDefault="00065EA5" w:rsidP="00490C43">
      <w:pPr>
        <w:spacing w:after="0" w:line="240" w:lineRule="auto"/>
        <w:rPr>
          <w:rtl/>
        </w:rPr>
      </w:pPr>
    </w:p>
    <w:p w14:paraId="2576474D" w14:textId="459A2299" w:rsidR="00065EA5" w:rsidRDefault="00065EA5" w:rsidP="00490C43">
      <w:pPr>
        <w:spacing w:after="0" w:line="240" w:lineRule="auto"/>
        <w:rPr>
          <w:rtl/>
        </w:rPr>
      </w:pPr>
    </w:p>
    <w:p w14:paraId="452E2851" w14:textId="16CD7203" w:rsidR="00065EA5" w:rsidRDefault="00065EA5" w:rsidP="00490C43">
      <w:pPr>
        <w:spacing w:after="0" w:line="240" w:lineRule="auto"/>
        <w:rPr>
          <w:rtl/>
        </w:rPr>
      </w:pPr>
    </w:p>
    <w:p w14:paraId="629B949C" w14:textId="05A1155E" w:rsidR="00065EA5" w:rsidRDefault="00065EA5" w:rsidP="00490C43">
      <w:pPr>
        <w:spacing w:after="0" w:line="240" w:lineRule="auto"/>
        <w:rPr>
          <w:rtl/>
        </w:rPr>
      </w:pPr>
    </w:p>
    <w:p w14:paraId="0FBD71D2" w14:textId="71C44161" w:rsidR="00065EA5" w:rsidRDefault="00065EA5" w:rsidP="00490C43">
      <w:pPr>
        <w:spacing w:after="0" w:line="240" w:lineRule="auto"/>
        <w:rPr>
          <w:rtl/>
        </w:rPr>
      </w:pPr>
    </w:p>
    <w:p w14:paraId="110D1A01" w14:textId="3EAB6444" w:rsidR="00065EA5" w:rsidRDefault="00065EA5" w:rsidP="00490C43">
      <w:pPr>
        <w:spacing w:after="0" w:line="240" w:lineRule="auto"/>
        <w:rPr>
          <w:rtl/>
        </w:rPr>
      </w:pPr>
    </w:p>
    <w:p w14:paraId="50325E9E" w14:textId="79A97625" w:rsidR="00065EA5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56E0E0E6" wp14:editId="6C9DE097">
                <wp:simplePos x="0" y="0"/>
                <wp:positionH relativeFrom="column">
                  <wp:posOffset>-252730</wp:posOffset>
                </wp:positionH>
                <wp:positionV relativeFrom="paragraph">
                  <wp:posOffset>149860</wp:posOffset>
                </wp:positionV>
                <wp:extent cx="3138805" cy="2530475"/>
                <wp:effectExtent l="0" t="0" r="4445" b="3175"/>
                <wp:wrapNone/>
                <wp:docPr id="258" name="Group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805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59" name="Picture 2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0" name="Text Box 260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8F3225" w14:textId="75727B1B" w:rsidR="000753D4" w:rsidRPr="00C473EC" w:rsidRDefault="000753D4" w:rsidP="00065EA5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50</w:t>
                              </w:r>
                            </w:p>
                            <w:p w14:paraId="3B837D26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E0E6" id="Group 258" o:spid="_x0000_s1223" style="position:absolute;left:0;text-align:left;margin-left:-19.9pt;margin-top:11.8pt;width:247.15pt;height:199.25pt;z-index:251937792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">
                <v:shape id="Picture 259" o:spid="_x0000_s1224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">
                  <v:imagedata r:id="rId155" o:title="" cropleft="2013f" cropright="2543f"/>
                </v:shape>
                <v:shape id="Text Box 260" o:spid="_x0000_s1225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" filled="f" stroked="f" strokeweight=".5pt">
                  <v:textbox>
                    <w:txbxContent>
                      <w:p w14:paraId="278F3225" w14:textId="75727B1B" w:rsidR="000753D4" w:rsidRPr="00C473EC" w:rsidRDefault="000753D4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50</w:t>
                        </w:r>
                      </w:p>
                      <w:p w14:paraId="3B837D26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8816" behindDoc="0" locked="0" layoutInCell="1" allowOverlap="1" wp14:anchorId="5CE365A1" wp14:editId="75266EBC">
                <wp:simplePos x="0" y="0"/>
                <wp:positionH relativeFrom="column">
                  <wp:posOffset>2818264</wp:posOffset>
                </wp:positionH>
                <wp:positionV relativeFrom="paragraph">
                  <wp:posOffset>157091</wp:posOffset>
                </wp:positionV>
                <wp:extent cx="3139430" cy="2530475"/>
                <wp:effectExtent l="0" t="0" r="4445" b="3175"/>
                <wp:wrapNone/>
                <wp:docPr id="261" name="Group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9430" cy="2530475"/>
                          <a:chOff x="-385512" y="-1"/>
                          <a:chExt cx="3076093" cy="2530549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2" y="-1"/>
                            <a:ext cx="3076093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101ADD" w14:textId="6FBE5FEA" w:rsidR="000753D4" w:rsidRPr="00C473EC" w:rsidRDefault="000753D4" w:rsidP="00065EA5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51</w:t>
                              </w:r>
                            </w:p>
                            <w:p w14:paraId="21E376F0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E365A1" id="Group 261" o:spid="_x0000_s1226" style="position:absolute;left:0;text-align:left;margin-left:221.9pt;margin-top:12.35pt;width:247.2pt;height:199.25pt;z-index:251938816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">
                <v:shape id="Picture 262" o:spid="_x0000_s1227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">
                  <v:imagedata r:id="rId157" o:title="" cropleft="2013f" cropright="2543f"/>
                </v:shape>
                <v:shape id="Text Box 263" o:spid="_x0000_s1228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14:paraId="41101ADD" w14:textId="6FBE5FEA" w:rsidR="000753D4" w:rsidRPr="00C473EC" w:rsidRDefault="000753D4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51</w:t>
                        </w:r>
                      </w:p>
                      <w:p w14:paraId="21E376F0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2C28D0E7" w14:textId="223F247B" w:rsidR="00065EA5" w:rsidRDefault="00065EA5" w:rsidP="00490C43">
      <w:pPr>
        <w:spacing w:after="0" w:line="240" w:lineRule="auto"/>
        <w:rPr>
          <w:rtl/>
        </w:rPr>
      </w:pPr>
    </w:p>
    <w:p w14:paraId="02FE428D" w14:textId="6F4BD298" w:rsidR="00065EA5" w:rsidRDefault="00065EA5" w:rsidP="00490C43">
      <w:pPr>
        <w:spacing w:after="0" w:line="240" w:lineRule="auto"/>
        <w:rPr>
          <w:rtl/>
        </w:rPr>
      </w:pPr>
    </w:p>
    <w:p w14:paraId="4ADAF3FA" w14:textId="4CCE97CF" w:rsidR="00065EA5" w:rsidRDefault="00065EA5" w:rsidP="00490C43">
      <w:pPr>
        <w:spacing w:after="0" w:line="240" w:lineRule="auto"/>
        <w:rPr>
          <w:rtl/>
        </w:rPr>
      </w:pPr>
    </w:p>
    <w:p w14:paraId="2CA2BFCF" w14:textId="7AA53958" w:rsidR="00065EA5" w:rsidRDefault="00065EA5" w:rsidP="00490C43">
      <w:pPr>
        <w:spacing w:after="0" w:line="240" w:lineRule="auto"/>
        <w:rPr>
          <w:rtl/>
        </w:rPr>
      </w:pPr>
    </w:p>
    <w:p w14:paraId="2F95DA4F" w14:textId="22E4CD8F" w:rsidR="00065EA5" w:rsidRDefault="00065EA5" w:rsidP="00490C43">
      <w:pPr>
        <w:spacing w:after="0" w:line="240" w:lineRule="auto"/>
        <w:rPr>
          <w:rtl/>
        </w:rPr>
      </w:pPr>
    </w:p>
    <w:p w14:paraId="3EAEBE04" w14:textId="50BC7BD7" w:rsidR="00065EA5" w:rsidRDefault="00065EA5" w:rsidP="00490C43">
      <w:pPr>
        <w:spacing w:after="0" w:line="240" w:lineRule="auto"/>
        <w:rPr>
          <w:rtl/>
        </w:rPr>
      </w:pPr>
    </w:p>
    <w:p w14:paraId="69E7BF85" w14:textId="7AAB380A" w:rsidR="00065EA5" w:rsidRDefault="00065EA5" w:rsidP="00490C43">
      <w:pPr>
        <w:spacing w:after="0" w:line="240" w:lineRule="auto"/>
        <w:rPr>
          <w:rtl/>
        </w:rPr>
      </w:pPr>
    </w:p>
    <w:p w14:paraId="1591D8F6" w14:textId="4610EA83" w:rsidR="00065EA5" w:rsidRDefault="00065EA5" w:rsidP="00490C43">
      <w:pPr>
        <w:spacing w:after="0" w:line="240" w:lineRule="auto"/>
        <w:rPr>
          <w:rtl/>
        </w:rPr>
      </w:pPr>
    </w:p>
    <w:p w14:paraId="1201720B" w14:textId="3243176B" w:rsidR="00065EA5" w:rsidRDefault="00065EA5" w:rsidP="00490C43">
      <w:pPr>
        <w:spacing w:after="0" w:line="240" w:lineRule="auto"/>
        <w:rPr>
          <w:rtl/>
        </w:rPr>
      </w:pPr>
    </w:p>
    <w:p w14:paraId="52E62223" w14:textId="61B87061" w:rsidR="00065EA5" w:rsidRDefault="00065EA5" w:rsidP="00490C43">
      <w:pPr>
        <w:spacing w:after="0" w:line="240" w:lineRule="auto"/>
        <w:rPr>
          <w:rtl/>
        </w:rPr>
      </w:pPr>
    </w:p>
    <w:p w14:paraId="7BBC2701" w14:textId="7C315589" w:rsidR="00065EA5" w:rsidRDefault="00065EA5" w:rsidP="00490C43">
      <w:pPr>
        <w:spacing w:after="0" w:line="240" w:lineRule="auto"/>
        <w:rPr>
          <w:rtl/>
        </w:rPr>
      </w:pPr>
    </w:p>
    <w:p w14:paraId="0BAB527F" w14:textId="46889100" w:rsidR="00065EA5" w:rsidRDefault="00065EA5" w:rsidP="00490C43">
      <w:pPr>
        <w:spacing w:after="0" w:line="240" w:lineRule="auto"/>
        <w:rPr>
          <w:rtl/>
        </w:rPr>
      </w:pPr>
    </w:p>
    <w:p w14:paraId="002F960E" w14:textId="3C9C3D86" w:rsidR="00065EA5" w:rsidRDefault="00065EA5" w:rsidP="00490C43">
      <w:pPr>
        <w:spacing w:after="0" w:line="240" w:lineRule="auto"/>
        <w:rPr>
          <w:rtl/>
        </w:rPr>
      </w:pPr>
    </w:p>
    <w:p w14:paraId="50F11E7D" w14:textId="4D2B7D59" w:rsidR="00065EA5" w:rsidRDefault="00065EA5" w:rsidP="00490C43">
      <w:pPr>
        <w:spacing w:after="0" w:line="240" w:lineRule="auto"/>
        <w:rPr>
          <w:rtl/>
        </w:rPr>
      </w:pPr>
    </w:p>
    <w:p w14:paraId="1874944E" w14:textId="4B6A2710" w:rsidR="00065EA5" w:rsidRDefault="00065EA5" w:rsidP="00490C43">
      <w:pPr>
        <w:spacing w:after="0" w:line="240" w:lineRule="auto"/>
        <w:rPr>
          <w:rtl/>
        </w:rPr>
      </w:pPr>
    </w:p>
    <w:p w14:paraId="42696987" w14:textId="606A93F7" w:rsidR="00065EA5" w:rsidRDefault="0053745E" w:rsidP="00490C43">
      <w:pPr>
        <w:spacing w:after="0" w:line="240" w:lineRule="auto"/>
        <w:rPr>
          <w:rtl/>
        </w:rPr>
      </w:pPr>
      <w:r>
        <w:rPr>
          <w:rtl/>
        </w:rPr>
        <w:tab/>
      </w:r>
    </w:p>
    <w:p w14:paraId="2DCF60A3" w14:textId="07BB15D3" w:rsidR="00065EA5" w:rsidRDefault="00065EA5" w:rsidP="00490C43">
      <w:pPr>
        <w:spacing w:after="0" w:line="240" w:lineRule="auto"/>
        <w:rPr>
          <w:rtl/>
        </w:rPr>
      </w:pPr>
    </w:p>
    <w:p w14:paraId="2F40F381" w14:textId="185CC98B" w:rsidR="00065EA5" w:rsidRDefault="0053745E" w:rsidP="006434DA">
      <w:pPr>
        <w:spacing w:after="0" w:line="240" w:lineRule="auto"/>
        <w:jc w:val="left"/>
        <w:rPr>
          <w:rtl/>
        </w:rPr>
      </w:pPr>
      <w:r>
        <w:rPr>
          <w:rFonts w:hint="cs"/>
          <w:rtl/>
        </w:rPr>
        <w:t>אם נסתכל טווח</w:t>
      </w:r>
      <w:r w:rsidR="006434DA">
        <w:rPr>
          <w:rFonts w:hint="cs"/>
          <w:rtl/>
        </w:rPr>
        <w:t xml:space="preserve"> הזמנים</w:t>
      </w:r>
      <w:r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22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23</m:t>
            </m:r>
          </m:sup>
        </m:sSup>
      </m:oMath>
      <w:r>
        <w:rPr>
          <w:rFonts w:eastAsiaTheme="minorEastAsia" w:hint="cs"/>
          <w:rtl/>
        </w:rPr>
        <w:t xml:space="preserve"> נראה כי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נשמר בכמה וכמה נקודות למרות הערבוב שהצגנו, ו</w:t>
      </w:r>
      <w:r w:rsidR="006434DA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 xml:space="preserve">גם אם נסתכל על כל גרסה של כל </w:t>
      </w:r>
      <w:r w:rsidR="006434DA">
        <w:rPr>
          <w:rFonts w:eastAsiaTheme="minorEastAsia"/>
        </w:rPr>
        <w:t>Trace</w:t>
      </w:r>
      <w:r w:rsidR="006434DA">
        <w:rPr>
          <w:rFonts w:eastAsiaTheme="minorEastAsia" w:hint="cs"/>
          <w:rtl/>
        </w:rPr>
        <w:t xml:space="preserve"> בנפרד</w:t>
      </w:r>
      <w:r>
        <w:rPr>
          <w:rFonts w:eastAsiaTheme="minorEastAsia" w:hint="cs"/>
          <w:rtl/>
        </w:rPr>
        <w:t xml:space="preserve">, במיוחד באזור </w:t>
      </w:r>
      <w:r w:rsidR="006434DA">
        <w:rPr>
          <w:rFonts w:eastAsiaTheme="minorEastAsia" w:hint="cs"/>
          <w:rtl/>
        </w:rPr>
        <w:t>אשר בו ה-</w:t>
      </w:r>
      <w:r w:rsidR="006434DA">
        <w:rPr>
          <w:rFonts w:eastAsiaTheme="minorEastAsia"/>
        </w:rPr>
        <w:t>Job Sizes</w:t>
      </w:r>
      <w:r w:rsidR="006434DA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 </w:t>
      </w:r>
      <w:r w:rsidR="006434DA">
        <w:rPr>
          <w:rFonts w:eastAsiaTheme="minorEastAsia" w:hint="cs"/>
          <w:rtl/>
        </w:rPr>
        <w:t>שווים ל-</w:t>
      </w:r>
      <w:r>
        <w:rPr>
          <w:rFonts w:eastAsiaTheme="minorEastAsia" w:hint="cs"/>
          <w:rtl/>
        </w:rPr>
        <w:t>20,40,60 ו- 120, ניתן לראות כי</w:t>
      </w:r>
      <w:r w:rsidR="006434DA">
        <w:rPr>
          <w:rFonts w:eastAsiaTheme="minorEastAsia" w:hint="cs"/>
          <w:rtl/>
        </w:rPr>
        <w:t xml:space="preserve"> קיים</w:t>
      </w:r>
      <w:r>
        <w:rPr>
          <w:rFonts w:eastAsiaTheme="minorEastAsia" w:hint="cs"/>
          <w:rtl/>
        </w:rPr>
        <w:t xml:space="preserve"> קו די דומה בין כל הגרסאות, עם נקודות בהירות וכהות, מה שמעיד לנו על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כ</w:t>
      </w:r>
      <w:r w:rsidR="006434DA">
        <w:rPr>
          <w:rFonts w:eastAsiaTheme="minorEastAsia" w:hint="cs"/>
          <w:rtl/>
        </w:rPr>
        <w:t>פי</w:t>
      </w:r>
      <w:r>
        <w:rPr>
          <w:rFonts w:eastAsiaTheme="minorEastAsia" w:hint="cs"/>
          <w:rtl/>
        </w:rPr>
        <w:t xml:space="preserve"> שהוצג בספר</w:t>
      </w:r>
      <w:r>
        <w:rPr>
          <w:rStyle w:val="FootnoteReference"/>
          <w:rFonts w:eastAsiaTheme="minorEastAsia"/>
          <w:rtl/>
        </w:rPr>
        <w:footnoteReference w:id="2"/>
      </w:r>
      <w:r>
        <w:rPr>
          <w:rFonts w:eastAsiaTheme="minorEastAsia" w:hint="cs"/>
          <w:rtl/>
        </w:rPr>
        <w:t>.</w:t>
      </w:r>
    </w:p>
    <w:p w14:paraId="1551E03D" w14:textId="01145443" w:rsidR="00065EA5" w:rsidRDefault="00065EA5" w:rsidP="00490C43">
      <w:pPr>
        <w:spacing w:after="0" w:line="240" w:lineRule="auto"/>
        <w:rPr>
          <w:rtl/>
        </w:rPr>
      </w:pPr>
    </w:p>
    <w:p w14:paraId="03F1487D" w14:textId="5A769516" w:rsidR="00065EA5" w:rsidRDefault="00065EA5" w:rsidP="00490C43">
      <w:pPr>
        <w:spacing w:after="0" w:line="240" w:lineRule="auto"/>
        <w:rPr>
          <w:rtl/>
        </w:rPr>
      </w:pPr>
    </w:p>
    <w:p w14:paraId="124262BE" w14:textId="17D2BCE9" w:rsidR="00065EA5" w:rsidRDefault="00065EA5" w:rsidP="00490C43">
      <w:pPr>
        <w:spacing w:after="0" w:line="240" w:lineRule="auto"/>
        <w:rPr>
          <w:rtl/>
        </w:rPr>
      </w:pPr>
    </w:p>
    <w:p w14:paraId="0AA5FEBB" w14:textId="1D29F55F" w:rsidR="00065EA5" w:rsidRDefault="00065EA5" w:rsidP="00490C43">
      <w:pPr>
        <w:spacing w:after="0" w:line="240" w:lineRule="auto"/>
        <w:rPr>
          <w:rtl/>
        </w:rPr>
      </w:pPr>
    </w:p>
    <w:p w14:paraId="6DB70225" w14:textId="20DA2DF8" w:rsidR="00065EA5" w:rsidRDefault="00065EA5" w:rsidP="00490C43">
      <w:pPr>
        <w:spacing w:after="0" w:line="240" w:lineRule="auto"/>
        <w:rPr>
          <w:rtl/>
        </w:rPr>
      </w:pPr>
    </w:p>
    <w:p w14:paraId="6D22458D" w14:textId="56D336D8" w:rsidR="00065EA5" w:rsidRDefault="00065EA5" w:rsidP="00490C43">
      <w:pPr>
        <w:spacing w:after="0" w:line="240" w:lineRule="auto"/>
        <w:rPr>
          <w:rtl/>
        </w:rPr>
      </w:pPr>
    </w:p>
    <w:p w14:paraId="7FEBE9C9" w14:textId="1874C4C0" w:rsidR="00065EA5" w:rsidRDefault="00065EA5" w:rsidP="00490C43">
      <w:pPr>
        <w:spacing w:after="0" w:line="240" w:lineRule="auto"/>
        <w:rPr>
          <w:rtl/>
        </w:rPr>
      </w:pPr>
    </w:p>
    <w:p w14:paraId="52ACAF9F" w14:textId="45DA579B" w:rsidR="00065EA5" w:rsidRDefault="00065EA5" w:rsidP="00490C43">
      <w:pPr>
        <w:spacing w:after="0" w:line="240" w:lineRule="auto"/>
        <w:rPr>
          <w:rtl/>
        </w:rPr>
      </w:pPr>
    </w:p>
    <w:p w14:paraId="2B5896A3" w14:textId="0C2059E1" w:rsidR="00731661" w:rsidRPr="00A602A8" w:rsidRDefault="00C135A0" w:rsidP="00A602A8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t>Submission Rate</w:t>
      </w:r>
    </w:p>
    <w:p w14:paraId="6048B12B" w14:textId="5634B39E" w:rsidR="00731661" w:rsidRPr="00731661" w:rsidRDefault="00D04178" w:rsidP="00D34B7B">
      <w:pPr>
        <w:jc w:val="left"/>
        <w:rPr>
          <w:rtl/>
        </w:rPr>
      </w:pPr>
      <w:r>
        <w:rPr>
          <w:rFonts w:hint="cs"/>
          <w:rtl/>
        </w:rPr>
        <w:t>בסעיף זה, מתוארות ההשוואות בין ה-</w:t>
      </w:r>
      <w:r>
        <w:t>Submission Rates</w:t>
      </w:r>
      <w:r>
        <w:rPr>
          <w:rFonts w:hint="cs"/>
          <w:rtl/>
        </w:rPr>
        <w:t xml:space="preserve"> של </w:t>
      </w:r>
      <w:r>
        <w:t>Users</w:t>
      </w:r>
      <w:r>
        <w:rPr>
          <w:rFonts w:hint="cs"/>
          <w:rtl/>
        </w:rPr>
        <w:t>, בהתאם לעומס שהמערכת נמצאת בו.</w:t>
      </w:r>
      <w:r w:rsidR="00D34B7B">
        <w:rPr>
          <w:rFonts w:hint="cs"/>
          <w:rtl/>
        </w:rPr>
        <w:t xml:space="preserve"> גרפים 9-52 עד 9-60</w:t>
      </w:r>
      <w:r w:rsidR="00D34B7B">
        <w:t xml:space="preserve"> </w:t>
      </w:r>
      <w:r w:rsidR="00D34B7B">
        <w:rPr>
          <w:rFonts w:hint="cs"/>
          <w:rtl/>
        </w:rPr>
        <w:t>מתארים לנו בצורה גרפית מספר תתי גרפים (</w:t>
      </w:r>
      <w:r w:rsidR="00D34B7B">
        <w:t>PDF, CDF, ECDF, Submissions</w:t>
      </w:r>
      <w:r w:rsidR="00D34B7B">
        <w:rPr>
          <w:rFonts w:hint="cs"/>
          <w:rtl/>
        </w:rPr>
        <w:t xml:space="preserve"> </w:t>
      </w:r>
      <w:r w:rsidR="00D34B7B">
        <w:rPr>
          <w:rtl/>
        </w:rPr>
        <w:t>–</w:t>
      </w:r>
      <w:r w:rsidR="00D34B7B">
        <w:rPr>
          <w:rFonts w:hint="cs"/>
          <w:rtl/>
        </w:rPr>
        <w:t xml:space="preserve"> לפי הסדר משמאל לימין) </w:t>
      </w:r>
      <w:r w:rsidR="00524C1D">
        <w:rPr>
          <w:rFonts w:hint="cs"/>
          <w:rtl/>
        </w:rPr>
        <w:t xml:space="preserve">לכל עומס במערכת ולכל </w:t>
      </w:r>
      <w:r w:rsidR="00524C1D">
        <w:t>Trace</w:t>
      </w:r>
      <w:r w:rsidR="00D34B7B">
        <w:rPr>
          <w:rFonts w:hint="cs"/>
          <w:rtl/>
        </w:rPr>
        <w:t>.</w:t>
      </w:r>
      <w:r w:rsidR="00524C1D">
        <w:rPr>
          <w:rtl/>
        </w:rPr>
        <w:br/>
      </w:r>
      <w:r w:rsidR="00725A68">
        <w:rPr>
          <w:rFonts w:hint="cs"/>
          <w:rtl/>
        </w:rPr>
        <w:t>מכיוון שלא הוכנס מנגנון מפורש לטיפול ב-</w:t>
      </w:r>
      <w:r w:rsidR="00725A68">
        <w:t>Submission rates</w:t>
      </w:r>
      <w:r w:rsidR="00725A68">
        <w:rPr>
          <w:rFonts w:hint="cs"/>
          <w:rtl/>
        </w:rPr>
        <w:t xml:space="preserve"> כאשר יצרנו את </w:t>
      </w:r>
      <w:r w:rsidR="00A602A8">
        <w:rPr>
          <w:rFonts w:hint="cs"/>
          <w:rtl/>
        </w:rPr>
        <w:t>ה-</w:t>
      </w:r>
      <w:r w:rsidR="00A602A8">
        <w:t>Traces</w:t>
      </w:r>
      <w:r w:rsidR="00A602A8">
        <w:rPr>
          <w:rFonts w:hint="cs"/>
          <w:rtl/>
        </w:rPr>
        <w:t>, נשים לב שקיבלנו תוצאות זהות ב-</w:t>
      </w:r>
      <w:r w:rsidR="00A602A8">
        <w:t>Traces</w:t>
      </w:r>
      <w:r w:rsidR="00A602A8">
        <w:rPr>
          <w:rFonts w:hint="cs"/>
          <w:rtl/>
        </w:rPr>
        <w:t xml:space="preserve"> שלנו </w:t>
      </w:r>
      <w:r w:rsidR="00A602A8">
        <w:rPr>
          <w:rtl/>
        </w:rPr>
        <w:t>–</w:t>
      </w:r>
      <w:r w:rsidR="00A602A8">
        <w:rPr>
          <w:rFonts w:hint="cs"/>
          <w:rtl/>
        </w:rPr>
        <w:t xml:space="preserve"> כפי שמתואר בגרפים בהמשך.</w:t>
      </w:r>
    </w:p>
    <w:p w14:paraId="38E7F37B" w14:textId="15BA8294" w:rsidR="00731661" w:rsidRDefault="00A602A8" w:rsidP="00A602A8">
      <w:pPr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40684F2" wp14:editId="5D498D8B">
                <wp:simplePos x="0" y="0"/>
                <wp:positionH relativeFrom="column">
                  <wp:posOffset>100881</wp:posOffset>
                </wp:positionH>
                <wp:positionV relativeFrom="paragraph">
                  <wp:posOffset>7063740</wp:posOffset>
                </wp:positionV>
                <wp:extent cx="2456762" cy="340602"/>
                <wp:effectExtent l="0" t="0" r="0" b="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76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C39D7" w14:textId="205807C0" w:rsidR="000753D4" w:rsidRPr="00C473EC" w:rsidRDefault="000753D4" w:rsidP="007C7FB6">
                            <w:pPr>
                              <w:pStyle w:val="Caption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53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2</w:t>
                            </w:r>
                          </w:p>
                          <w:p w14:paraId="5943B1BD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684F2" id="Text Box 280" o:spid="_x0000_s1229" type="#_x0000_t202" style="position:absolute;left:0;text-align:left;margin-left:7.95pt;margin-top:556.2pt;width:193.45pt;height:26.8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" filled="f" stroked="f" strokeweight=".5pt">
                <v:textbox>
                  <w:txbxContent>
                    <w:p w14:paraId="1AFC39D7" w14:textId="205807C0" w:rsidR="000753D4" w:rsidRPr="00C473EC" w:rsidRDefault="000753D4" w:rsidP="007C7FB6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53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2</w:t>
                      </w:r>
                    </w:p>
                    <w:p w14:paraId="5943B1BD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DA6C922" wp14:editId="41F90E44">
                <wp:simplePos x="0" y="0"/>
                <wp:positionH relativeFrom="column">
                  <wp:posOffset>41275</wp:posOffset>
                </wp:positionH>
                <wp:positionV relativeFrom="paragraph">
                  <wp:posOffset>3453361</wp:posOffset>
                </wp:positionV>
                <wp:extent cx="2109730" cy="340602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973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014724" w14:textId="1DC62C90" w:rsidR="000753D4" w:rsidRPr="0079021A" w:rsidRDefault="000753D4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52</w:t>
                            </w:r>
                            <w:r>
                              <w:t>: Load 80%, Trace 1</w:t>
                            </w:r>
                          </w:p>
                          <w:p w14:paraId="1012E7E7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A6C922" id="Text Box 279" o:spid="_x0000_s1230" type="#_x0000_t202" style="position:absolute;left:0;text-align:left;margin-left:3.25pt;margin-top:271.9pt;width:166.1pt;height:26.8pt;z-index:25199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" filled="f" stroked="f" strokeweight=".5pt">
                <v:textbox>
                  <w:txbxContent>
                    <w:p w14:paraId="14014724" w14:textId="1DC62C90" w:rsidR="000753D4" w:rsidRPr="0079021A" w:rsidRDefault="000753D4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52</w:t>
                      </w:r>
                      <w:r>
                        <w:t>: Load 80%, Trace 1</w:t>
                      </w:r>
                    </w:p>
                    <w:p w14:paraId="1012E7E7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973632" behindDoc="0" locked="0" layoutInCell="1" allowOverlap="1" wp14:anchorId="3026F34F" wp14:editId="2F284AF9">
            <wp:simplePos x="0" y="0"/>
            <wp:positionH relativeFrom="column">
              <wp:posOffset>-363220</wp:posOffset>
            </wp:positionH>
            <wp:positionV relativeFrom="paragraph">
              <wp:posOffset>221688</wp:posOffset>
            </wp:positionV>
            <wp:extent cx="6585438" cy="3368598"/>
            <wp:effectExtent l="0" t="0" r="0" b="0"/>
            <wp:wrapTopAndBottom/>
            <wp:docPr id="270" name="Picture 270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Load80_Log1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5438" cy="3368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209E6F" w14:textId="6F652147" w:rsidR="00731661" w:rsidRDefault="00A602A8" w:rsidP="007C7FB6">
      <w:pPr>
        <w:spacing w:after="0" w:line="240" w:lineRule="auto"/>
        <w:jc w:val="left"/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974656" behindDoc="0" locked="0" layoutInCell="1" allowOverlap="1" wp14:anchorId="6CD2BA39" wp14:editId="5BD04249">
            <wp:simplePos x="0" y="0"/>
            <wp:positionH relativeFrom="column">
              <wp:posOffset>-422910</wp:posOffset>
            </wp:positionH>
            <wp:positionV relativeFrom="paragraph">
              <wp:posOffset>3562771</wp:posOffset>
            </wp:positionV>
            <wp:extent cx="6653530" cy="3403600"/>
            <wp:effectExtent l="0" t="0" r="1270" b="0"/>
            <wp:wrapTopAndBottom/>
            <wp:docPr id="271" name="Picture 27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Load80_Log2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53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616CD" w14:textId="03EEBBE7" w:rsidR="00731661" w:rsidRDefault="007F5D43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EF7DFF0" wp14:editId="2A661734">
                <wp:simplePos x="0" y="0"/>
                <wp:positionH relativeFrom="column">
                  <wp:posOffset>154236</wp:posOffset>
                </wp:positionH>
                <wp:positionV relativeFrom="paragraph">
                  <wp:posOffset>7673248</wp:posOffset>
                </wp:positionV>
                <wp:extent cx="3442771" cy="340360"/>
                <wp:effectExtent l="0" t="0" r="0" b="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2771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878125" w14:textId="648C177D" w:rsidR="000753D4" w:rsidRPr="00C473EC" w:rsidRDefault="000753D4" w:rsidP="007C7FB6">
                            <w:pPr>
                              <w:pStyle w:val="Caption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55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1</w:t>
                            </w:r>
                          </w:p>
                          <w:p w14:paraId="5E7253AA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F7DFF0" id="Text Box 282" o:spid="_x0000_s1231" type="#_x0000_t202" style="position:absolute;left:0;text-align:left;margin-left:12.15pt;margin-top:604.2pt;width:271.1pt;height:26.8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" filled="f" stroked="f" strokeweight=".5pt">
                <v:textbox>
                  <w:txbxContent>
                    <w:p w14:paraId="79878125" w14:textId="648C177D" w:rsidR="000753D4" w:rsidRPr="00C473EC" w:rsidRDefault="000753D4" w:rsidP="007C7FB6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55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1</w:t>
                      </w:r>
                    </w:p>
                    <w:p w14:paraId="5E7253AA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24BC645" wp14:editId="2C127C0C">
                <wp:simplePos x="0" y="0"/>
                <wp:positionH relativeFrom="column">
                  <wp:posOffset>38559</wp:posOffset>
                </wp:positionH>
                <wp:positionV relativeFrom="paragraph">
                  <wp:posOffset>3497855</wp:posOffset>
                </wp:positionV>
                <wp:extent cx="2980063" cy="340360"/>
                <wp:effectExtent l="0" t="0" r="0" b="0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063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B0A26D" w14:textId="4F927D29" w:rsidR="000753D4" w:rsidRPr="00C473EC" w:rsidRDefault="000753D4" w:rsidP="007C7FB6">
                            <w:pPr>
                              <w:pStyle w:val="Caption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54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3</w:t>
                            </w:r>
                          </w:p>
                          <w:p w14:paraId="6A53F607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4BC645" id="Text Box 281" o:spid="_x0000_s1232" type="#_x0000_t202" style="position:absolute;left:0;text-align:left;margin-left:3.05pt;margin-top:275.4pt;width:234.65pt;height:26.8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" filled="f" stroked="f" strokeweight=".5pt">
                <v:textbox>
                  <w:txbxContent>
                    <w:p w14:paraId="43B0A26D" w14:textId="4F927D29" w:rsidR="000753D4" w:rsidRPr="00C473EC" w:rsidRDefault="000753D4" w:rsidP="007C7FB6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54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3</w:t>
                      </w:r>
                    </w:p>
                    <w:p w14:paraId="6A53F607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5920" behindDoc="0" locked="0" layoutInCell="1" allowOverlap="1" wp14:anchorId="15BA71B6" wp14:editId="0320B431">
            <wp:simplePos x="0" y="0"/>
            <wp:positionH relativeFrom="column">
              <wp:posOffset>-605790</wp:posOffset>
            </wp:positionH>
            <wp:positionV relativeFrom="paragraph">
              <wp:posOffset>4117340</wp:posOffset>
            </wp:positionV>
            <wp:extent cx="6939280" cy="3549015"/>
            <wp:effectExtent l="304800" t="723900" r="312420" b="718185"/>
            <wp:wrapTopAndBottom/>
            <wp:docPr id="273" name="Picture 27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Load100_Log1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3872" behindDoc="0" locked="0" layoutInCell="1" allowOverlap="1" wp14:anchorId="2E29A388" wp14:editId="312001A1">
            <wp:simplePos x="0" y="0"/>
            <wp:positionH relativeFrom="column">
              <wp:posOffset>-613410</wp:posOffset>
            </wp:positionH>
            <wp:positionV relativeFrom="paragraph">
              <wp:posOffset>0</wp:posOffset>
            </wp:positionV>
            <wp:extent cx="7030720" cy="3596005"/>
            <wp:effectExtent l="0" t="0" r="5080" b="0"/>
            <wp:wrapTopAndBottom/>
            <wp:docPr id="272" name="Picture 27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Load80_Log3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072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741BC" w14:textId="753C2E8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6167A3B8" w14:textId="54BE757E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BE16B0E" wp14:editId="559E52BB">
                <wp:simplePos x="0" y="0"/>
                <wp:positionH relativeFrom="column">
                  <wp:posOffset>-27542</wp:posOffset>
                </wp:positionH>
                <wp:positionV relativeFrom="paragraph">
                  <wp:posOffset>3508872</wp:posOffset>
                </wp:positionV>
                <wp:extent cx="2919470" cy="340602"/>
                <wp:effectExtent l="0" t="0" r="0" b="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947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DC7AD1" w14:textId="18A436E3" w:rsidR="000753D4" w:rsidRPr="00C473EC" w:rsidRDefault="000753D4" w:rsidP="007C7FB6">
                            <w:pPr>
                              <w:pStyle w:val="Caption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56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2</w:t>
                            </w:r>
                          </w:p>
                          <w:p w14:paraId="3D60A76D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E16B0E" id="Text Box 283" o:spid="_x0000_s1233" type="#_x0000_t202" style="position:absolute;left:0;text-align:left;margin-left:-2.15pt;margin-top:276.3pt;width:229.9pt;height:26.8pt;z-index:25200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" filled="f" stroked="f" strokeweight=".5pt">
                <v:textbox>
                  <w:txbxContent>
                    <w:p w14:paraId="78DC7AD1" w14:textId="18A436E3" w:rsidR="000753D4" w:rsidRPr="00C473EC" w:rsidRDefault="000753D4" w:rsidP="007C7FB6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56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2</w:t>
                      </w:r>
                    </w:p>
                    <w:p w14:paraId="3D60A76D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90016" behindDoc="0" locked="0" layoutInCell="1" allowOverlap="1" wp14:anchorId="5A2385CB" wp14:editId="0C6D175E">
            <wp:simplePos x="0" y="0"/>
            <wp:positionH relativeFrom="column">
              <wp:posOffset>-792480</wp:posOffset>
            </wp:positionH>
            <wp:positionV relativeFrom="paragraph">
              <wp:posOffset>0</wp:posOffset>
            </wp:positionV>
            <wp:extent cx="6979920" cy="3569970"/>
            <wp:effectExtent l="0" t="0" r="5080" b="0"/>
            <wp:wrapTopAndBottom/>
            <wp:docPr id="274" name="Picture 27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Load100_Log2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992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14EE64" w14:textId="0E9B3D7C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DD7C753" w14:textId="1C9233FE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4BAF72" w14:textId="0BE79F06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FE1A67F" w14:textId="21765C4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7AA80BE" w14:textId="7E648010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1C956E4" wp14:editId="259F5DB8">
                <wp:simplePos x="0" y="0"/>
                <wp:positionH relativeFrom="column">
                  <wp:posOffset>71610</wp:posOffset>
                </wp:positionH>
                <wp:positionV relativeFrom="paragraph">
                  <wp:posOffset>3778931</wp:posOffset>
                </wp:positionV>
                <wp:extent cx="2819943" cy="340602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943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E6C17A" w14:textId="7767D8BF" w:rsidR="000753D4" w:rsidRPr="00C473EC" w:rsidRDefault="000753D4" w:rsidP="007C7FB6">
                            <w:pPr>
                              <w:pStyle w:val="Caption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57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3</w:t>
                            </w:r>
                          </w:p>
                          <w:p w14:paraId="33993C03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C956E4" id="Text Box 284" o:spid="_x0000_s1234" type="#_x0000_t202" style="position:absolute;left:0;text-align:left;margin-left:5.65pt;margin-top:297.55pt;width:222.05pt;height:26.8pt;z-index:252006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" filled="f" stroked="f" strokeweight=".5pt">
                <v:textbox>
                  <w:txbxContent>
                    <w:p w14:paraId="54E6C17A" w14:textId="7767D8BF" w:rsidR="000753D4" w:rsidRPr="00C473EC" w:rsidRDefault="000753D4" w:rsidP="007C7FB6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57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3</w:t>
                      </w:r>
                    </w:p>
                    <w:p w14:paraId="33993C03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7968" behindDoc="0" locked="0" layoutInCell="1" allowOverlap="1" wp14:anchorId="0FDD5AE7" wp14:editId="7567F1FC">
            <wp:simplePos x="0" y="0"/>
            <wp:positionH relativeFrom="column">
              <wp:posOffset>-791210</wp:posOffset>
            </wp:positionH>
            <wp:positionV relativeFrom="paragraph">
              <wp:posOffset>212725</wp:posOffset>
            </wp:positionV>
            <wp:extent cx="7162800" cy="3663315"/>
            <wp:effectExtent l="0" t="0" r="0" b="0"/>
            <wp:wrapTopAndBottom/>
            <wp:docPr id="275" name="Picture 27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Load100_Log3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E68C1C" w14:textId="2E65471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ED78144" w14:textId="2E6339C2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1E2E956" w14:textId="2A1BDF48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DE92AE2" wp14:editId="0EA92A85">
                <wp:simplePos x="0" y="0"/>
                <wp:positionH relativeFrom="column">
                  <wp:posOffset>209320</wp:posOffset>
                </wp:positionH>
                <wp:positionV relativeFrom="paragraph">
                  <wp:posOffset>3431754</wp:posOffset>
                </wp:positionV>
                <wp:extent cx="2352102" cy="340602"/>
                <wp:effectExtent l="0" t="0" r="0" b="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210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3AB68B" w14:textId="117B1A7A" w:rsidR="000753D4" w:rsidRPr="00C473EC" w:rsidRDefault="000753D4" w:rsidP="007C7FB6">
                            <w:pPr>
                              <w:pStyle w:val="Caption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58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1</w:t>
                            </w:r>
                          </w:p>
                          <w:p w14:paraId="6179C703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92AE2" id="Text Box 285" o:spid="_x0000_s1235" type="#_x0000_t202" style="position:absolute;left:0;text-align:left;margin-left:16.5pt;margin-top:270.2pt;width:185.2pt;height:26.8pt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" filled="f" stroked="f" strokeweight=".5pt">
                <v:textbox>
                  <w:txbxContent>
                    <w:p w14:paraId="423AB68B" w14:textId="117B1A7A" w:rsidR="000753D4" w:rsidRPr="00C473EC" w:rsidRDefault="000753D4" w:rsidP="007C7FB6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58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1</w:t>
                      </w:r>
                    </w:p>
                    <w:p w14:paraId="6179C703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92064" behindDoc="0" locked="0" layoutInCell="1" allowOverlap="1" wp14:anchorId="2140E897" wp14:editId="78E729E8">
            <wp:simplePos x="0" y="0"/>
            <wp:positionH relativeFrom="column">
              <wp:posOffset>-548640</wp:posOffset>
            </wp:positionH>
            <wp:positionV relativeFrom="paragraph">
              <wp:posOffset>0</wp:posOffset>
            </wp:positionV>
            <wp:extent cx="6715760" cy="3434080"/>
            <wp:effectExtent l="0" t="0" r="2540" b="0"/>
            <wp:wrapTopAndBottom/>
            <wp:docPr id="276" name="Picture 276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Load120_Log1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5D7C4" w14:textId="6E18F76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CCE3DF" w14:textId="742AA25A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9D11D1F" w14:textId="349EEB03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0758936" wp14:editId="2B3839EE">
                <wp:simplePos x="0" y="0"/>
                <wp:positionH relativeFrom="column">
                  <wp:posOffset>209320</wp:posOffset>
                </wp:positionH>
                <wp:positionV relativeFrom="paragraph">
                  <wp:posOffset>3785663</wp:posOffset>
                </wp:positionV>
                <wp:extent cx="2605490" cy="340602"/>
                <wp:effectExtent l="0" t="0" r="0" b="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549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E01545" w14:textId="6335B9F0" w:rsidR="000753D4" w:rsidRPr="007C7FB6" w:rsidRDefault="000753D4" w:rsidP="007C7FB6">
                            <w:pPr>
                              <w:pStyle w:val="Caption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59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758936" id="Text Box 286" o:spid="_x0000_s1236" type="#_x0000_t202" style="position:absolute;left:0;text-align:left;margin-left:16.5pt;margin-top:298.1pt;width:205.15pt;height:26.8pt;z-index:252010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" filled="f" stroked="f" strokeweight=".5pt">
                <v:textbox>
                  <w:txbxContent>
                    <w:p w14:paraId="41E01545" w14:textId="6335B9F0" w:rsidR="000753D4" w:rsidRPr="007C7FB6" w:rsidRDefault="000753D4" w:rsidP="007C7FB6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59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2</w:t>
                      </w: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0800" behindDoc="0" locked="0" layoutInCell="1" allowOverlap="1" wp14:anchorId="4985FBE7" wp14:editId="7E6F7E12">
            <wp:simplePos x="0" y="0"/>
            <wp:positionH relativeFrom="column">
              <wp:posOffset>-731520</wp:posOffset>
            </wp:positionH>
            <wp:positionV relativeFrom="paragraph">
              <wp:posOffset>188595</wp:posOffset>
            </wp:positionV>
            <wp:extent cx="7162800" cy="3663315"/>
            <wp:effectExtent l="0" t="0" r="0" b="0"/>
            <wp:wrapTopAndBottom/>
            <wp:docPr id="277" name="Picture 27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Load120_Log2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2EDFA" w14:textId="2B5D7B7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EE9C128" w14:textId="0768B54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958DD98" w14:textId="21C7E7C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B1EF65D" w14:textId="22B5D45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77BE92E" w14:textId="7E276FA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E757091" w14:textId="4DBCB4A0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DE67635" wp14:editId="1204C7F1">
                <wp:simplePos x="0" y="0"/>
                <wp:positionH relativeFrom="column">
                  <wp:posOffset>242371</wp:posOffset>
                </wp:positionH>
                <wp:positionV relativeFrom="paragraph">
                  <wp:posOffset>3668617</wp:posOffset>
                </wp:positionV>
                <wp:extent cx="3101248" cy="340602"/>
                <wp:effectExtent l="0" t="0" r="0" b="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1248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8CA64" w14:textId="2AAF13CC" w:rsidR="000753D4" w:rsidRPr="00C473EC" w:rsidRDefault="000753D4" w:rsidP="007C7FB6">
                            <w:pPr>
                              <w:pStyle w:val="Caption"/>
                              <w:jc w:val="left"/>
                              <w:rPr>
                                <w:rtl/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60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3</w:t>
                            </w:r>
                          </w:p>
                          <w:p w14:paraId="6299479A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67635" id="Text Box 287" o:spid="_x0000_s1237" type="#_x0000_t202" style="position:absolute;left:0;text-align:left;margin-left:19.1pt;margin-top:288.85pt;width:244.2pt;height:26.8pt;z-index:25201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" filled="f" stroked="f" strokeweight=".5pt">
                <v:textbox>
                  <w:txbxContent>
                    <w:p w14:paraId="4A98CA64" w14:textId="2AAF13CC" w:rsidR="000753D4" w:rsidRPr="00C473EC" w:rsidRDefault="000753D4" w:rsidP="007C7FB6">
                      <w:pPr>
                        <w:pStyle w:val="Caption"/>
                        <w:jc w:val="left"/>
                        <w:rPr>
                          <w:rtl/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60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3</w:t>
                      </w:r>
                    </w:p>
                    <w:p w14:paraId="6299479A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94112" behindDoc="0" locked="0" layoutInCell="1" allowOverlap="1" wp14:anchorId="158BEF84" wp14:editId="22EF8163">
            <wp:simplePos x="0" y="0"/>
            <wp:positionH relativeFrom="column">
              <wp:posOffset>-697230</wp:posOffset>
            </wp:positionH>
            <wp:positionV relativeFrom="paragraph">
              <wp:posOffset>76200</wp:posOffset>
            </wp:positionV>
            <wp:extent cx="7031990" cy="3596640"/>
            <wp:effectExtent l="0" t="0" r="3810" b="0"/>
            <wp:wrapTopAndBottom/>
            <wp:docPr id="278" name="Picture 2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Load120_Log3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199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6BA8BA" w14:textId="7B00B3EA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25628584" w14:textId="28A833AD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D12E2F8" w14:textId="406A6BF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4FAD660" w14:textId="48C9D52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2F903BE" w14:textId="048ACF3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D7A2CA4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3B603E4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8AB1212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A8E4117" w14:textId="6E0CDE2E" w:rsidR="00731661" w:rsidRDefault="00731661" w:rsidP="00731661">
      <w:pPr>
        <w:spacing w:after="0" w:line="240" w:lineRule="auto"/>
        <w:jc w:val="left"/>
        <w:rPr>
          <w:rtl/>
        </w:rPr>
      </w:pPr>
    </w:p>
    <w:p w14:paraId="249DC964" w14:textId="48FC3E9F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749443E" w14:textId="77E3D9D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5696E48" w14:textId="7D7705E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8D9ACC6" w14:textId="32E65DE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0DD7B2A" w14:textId="035B1B0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114BF4A" w14:textId="0A3332B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6EDE9C0" w14:textId="41440A8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0320E9E" w14:textId="5AEAD716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2B16BB1" w14:textId="5E55EDB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6F7053CC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B5600B5" w14:textId="78E372EC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9CC48EC" w14:textId="2AF098A2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B246130" w14:textId="5AE525F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9E5E726" w14:textId="164BD0CF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AD3B226" w14:textId="194D191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A97C770" w14:textId="3A823B69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8D5496A" w14:textId="3E9A8018" w:rsidR="00812450" w:rsidRPr="00812450" w:rsidRDefault="00812450" w:rsidP="00812450">
      <w:pPr>
        <w:spacing w:after="0" w:line="240" w:lineRule="auto"/>
        <w:ind w:left="360"/>
        <w:jc w:val="left"/>
        <w:rPr>
          <w:rtl/>
        </w:rPr>
      </w:pPr>
      <w:r>
        <w:rPr>
          <w:rtl/>
        </w:rPr>
        <w:lastRenderedPageBreak/>
        <w:br w:type="page"/>
      </w:r>
    </w:p>
    <w:p w14:paraId="5CEEECEA" w14:textId="1B9204F6" w:rsidR="00897312" w:rsidRPr="00A602A8" w:rsidRDefault="00C135A0" w:rsidP="00A602A8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Trends and Cycles</w:t>
      </w:r>
    </w:p>
    <w:p w14:paraId="12470970" w14:textId="5E8BDC00" w:rsidR="00995565" w:rsidRDefault="007C7FB6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3263E71" wp14:editId="2FEB629F">
                <wp:simplePos x="0" y="0"/>
                <wp:positionH relativeFrom="column">
                  <wp:posOffset>-99967</wp:posOffset>
                </wp:positionH>
                <wp:positionV relativeFrom="paragraph">
                  <wp:posOffset>3602990</wp:posOffset>
                </wp:positionV>
                <wp:extent cx="938317" cy="340602"/>
                <wp:effectExtent l="0" t="0" r="0" b="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C0A73" w14:textId="372365D3" w:rsidR="000753D4" w:rsidRPr="00C473EC" w:rsidRDefault="000753D4" w:rsidP="00995565">
                            <w:pPr>
                              <w:pStyle w:val="Caption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61</w:t>
                            </w:r>
                          </w:p>
                          <w:p w14:paraId="4569B66B" w14:textId="77777777" w:rsidR="000753D4" w:rsidRDefault="000753D4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63E71" id="Text Box 180" o:spid="_x0000_s1238" type="#_x0000_t202" style="position:absolute;left:0;text-align:left;margin-left:-7.85pt;margin-top:283.7pt;width:73.9pt;height:26.8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" filled="f" stroked="f" strokeweight=".5pt">
                <v:textbox>
                  <w:txbxContent>
                    <w:p w14:paraId="273C0A73" w14:textId="372365D3" w:rsidR="000753D4" w:rsidRPr="00C473EC" w:rsidRDefault="000753D4" w:rsidP="00995565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61</w:t>
                      </w:r>
                    </w:p>
                    <w:p w14:paraId="4569B66B" w14:textId="77777777" w:rsidR="000753D4" w:rsidRDefault="000753D4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95565">
        <w:rPr>
          <w:rFonts w:hint="cs"/>
          <w:noProof/>
          <w:rtl/>
          <w:lang w:val="he-IL"/>
        </w:rPr>
        <w:drawing>
          <wp:anchor distT="0" distB="0" distL="114300" distR="114300" simplePos="0" relativeHeight="251939840" behindDoc="0" locked="0" layoutInCell="1" allowOverlap="1" wp14:anchorId="6901D60A" wp14:editId="3600FF43">
            <wp:simplePos x="0" y="0"/>
            <wp:positionH relativeFrom="column">
              <wp:posOffset>-654050</wp:posOffset>
            </wp:positionH>
            <wp:positionV relativeFrom="paragraph">
              <wp:posOffset>250445</wp:posOffset>
            </wp:positionV>
            <wp:extent cx="6894195" cy="3446780"/>
            <wp:effectExtent l="0" t="0" r="1905" b="0"/>
            <wp:wrapTopAndBottom/>
            <wp:docPr id="154" name="Picture 15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Trends_Load80Uncut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754">
        <w:rPr>
          <w:rFonts w:hint="cs"/>
          <w:rtl/>
        </w:rPr>
        <w:t xml:space="preserve">נתחיל </w:t>
      </w:r>
      <w:r w:rsidR="00995565">
        <w:rPr>
          <w:rFonts w:hint="cs"/>
          <w:rtl/>
        </w:rPr>
        <w:t xml:space="preserve">עם השוואת הטרנדים בגרפים. </w:t>
      </w:r>
    </w:p>
    <w:p w14:paraId="010DF7C2" w14:textId="7F2AD347" w:rsidR="00995565" w:rsidRDefault="00995565" w:rsidP="00995565">
      <w:pPr>
        <w:jc w:val="left"/>
        <w:rPr>
          <w:rtl/>
        </w:rPr>
      </w:pPr>
    </w:p>
    <w:p w14:paraId="180ACC88" w14:textId="591D9B20" w:rsidR="00995565" w:rsidRDefault="003C3E53" w:rsidP="003C3E53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A6285B3" wp14:editId="5F2DFA1D">
                <wp:simplePos x="0" y="0"/>
                <wp:positionH relativeFrom="column">
                  <wp:posOffset>-347044</wp:posOffset>
                </wp:positionH>
                <wp:positionV relativeFrom="paragraph">
                  <wp:posOffset>4250430</wp:posOffset>
                </wp:positionV>
                <wp:extent cx="938317" cy="340602"/>
                <wp:effectExtent l="0" t="0" r="0" b="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A015F" w14:textId="5DC47567" w:rsidR="000753D4" w:rsidRPr="00C473EC" w:rsidRDefault="000753D4" w:rsidP="00995565">
                            <w:pPr>
                              <w:pStyle w:val="Caption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62</w:t>
                            </w:r>
                          </w:p>
                          <w:p w14:paraId="2A9384E3" w14:textId="77777777" w:rsidR="000753D4" w:rsidRDefault="000753D4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285B3" id="Text Box 181" o:spid="_x0000_s1239" type="#_x0000_t202" style="position:absolute;left:0;text-align:left;margin-left:-27.35pt;margin-top:334.7pt;width:73.9pt;height:26.8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" filled="f" stroked="f" strokeweight=".5pt">
                <v:textbox>
                  <w:txbxContent>
                    <w:p w14:paraId="737A015F" w14:textId="5DC47567" w:rsidR="000753D4" w:rsidRPr="00C473EC" w:rsidRDefault="000753D4" w:rsidP="00995565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62</w:t>
                      </w:r>
                    </w:p>
                    <w:p w14:paraId="2A9384E3" w14:textId="77777777" w:rsidR="000753D4" w:rsidRDefault="000753D4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7390">
        <w:rPr>
          <w:rFonts w:hint="cs"/>
          <w:noProof/>
          <w:rtl/>
          <w:lang w:val="he-IL"/>
        </w:rPr>
        <w:drawing>
          <wp:anchor distT="0" distB="0" distL="114300" distR="114300" simplePos="0" relativeHeight="251940864" behindDoc="0" locked="0" layoutInCell="1" allowOverlap="1" wp14:anchorId="7D75D3DD" wp14:editId="5CFFA714">
            <wp:simplePos x="0" y="0"/>
            <wp:positionH relativeFrom="column">
              <wp:posOffset>-787400</wp:posOffset>
            </wp:positionH>
            <wp:positionV relativeFrom="paragraph">
              <wp:posOffset>943647</wp:posOffset>
            </wp:positionV>
            <wp:extent cx="7154545" cy="3576955"/>
            <wp:effectExtent l="0" t="0" r="0" b="4445"/>
            <wp:wrapTopAndBottom/>
            <wp:docPr id="178" name="Picture 17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Trends_Load100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454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5565">
        <w:rPr>
          <w:rFonts w:hint="cs"/>
          <w:rtl/>
        </w:rPr>
        <w:t>ראשית נסתכל על ה</w:t>
      </w:r>
      <w:r w:rsidR="00A941EE">
        <w:rPr>
          <w:rFonts w:hint="cs"/>
          <w:rtl/>
        </w:rPr>
        <w:t>-</w:t>
      </w:r>
      <w:r w:rsidR="00A941EE">
        <w:t>Traces</w:t>
      </w:r>
      <w:r w:rsidR="00A941EE">
        <w:rPr>
          <w:rFonts w:hint="cs"/>
          <w:rtl/>
        </w:rPr>
        <w:t xml:space="preserve"> עם 80% </w:t>
      </w:r>
      <w:r w:rsidR="00727390">
        <w:t>load</w:t>
      </w:r>
      <w:r w:rsidR="00A941EE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61</w:t>
      </w:r>
      <w:r w:rsidR="00A941EE">
        <w:rPr>
          <w:rFonts w:hint="cs"/>
          <w:rtl/>
        </w:rPr>
        <w:t xml:space="preserve">). </w:t>
      </w:r>
      <w:r w:rsidR="0000777F">
        <w:rPr>
          <w:rFonts w:hint="cs"/>
          <w:rtl/>
        </w:rPr>
        <w:t>ניתן לראות שאנו בודקים את מספר ה-</w:t>
      </w:r>
      <w:r w:rsidR="0000777F">
        <w:t>jobs</w:t>
      </w:r>
      <w:r w:rsidR="0000777F">
        <w:rPr>
          <w:rFonts w:hint="cs"/>
          <w:rtl/>
        </w:rPr>
        <w:t xml:space="preserve"> </w:t>
      </w:r>
      <w:r w:rsidR="00FA5C89">
        <w:rPr>
          <w:rFonts w:hint="cs"/>
          <w:rtl/>
        </w:rPr>
        <w:t xml:space="preserve">שמתבצעים </w:t>
      </w:r>
      <w:r w:rsidR="0000777F">
        <w:rPr>
          <w:rFonts w:hint="cs"/>
          <w:rtl/>
        </w:rPr>
        <w:t xml:space="preserve">בשעה. </w:t>
      </w:r>
      <w:r w:rsidR="00EE564A">
        <w:rPr>
          <w:rFonts w:hint="cs"/>
          <w:rtl/>
        </w:rPr>
        <w:t xml:space="preserve">ניתן לשים לב שישנו דמיון </w:t>
      </w:r>
      <w:r w:rsidR="00376D88">
        <w:rPr>
          <w:rFonts w:hint="cs"/>
          <w:rtl/>
        </w:rPr>
        <w:t>קל</w:t>
      </w:r>
      <w:r w:rsidR="00EE564A">
        <w:rPr>
          <w:rFonts w:hint="cs"/>
          <w:rtl/>
        </w:rPr>
        <w:t xml:space="preserve"> בין ה-</w:t>
      </w:r>
      <w:r w:rsidR="00EE564A">
        <w:t>Traces</w:t>
      </w:r>
      <w:r w:rsidR="00EE564A">
        <w:rPr>
          <w:rFonts w:hint="cs"/>
          <w:rtl/>
        </w:rPr>
        <w:t xml:space="preserve"> </w:t>
      </w:r>
      <w:r w:rsidR="00D361B4">
        <w:rPr>
          <w:rFonts w:hint="cs"/>
          <w:rtl/>
        </w:rPr>
        <w:t xml:space="preserve">שיצרנו </w:t>
      </w:r>
      <w:r w:rsidR="00EE564A">
        <w:rPr>
          <w:rFonts w:hint="cs"/>
          <w:rtl/>
        </w:rPr>
        <w:t>לבין ה-</w:t>
      </w:r>
      <w:r w:rsidR="00EE564A">
        <w:t>Trace</w:t>
      </w:r>
      <w:r w:rsidR="00EE564A">
        <w:rPr>
          <w:rFonts w:hint="cs"/>
          <w:rtl/>
        </w:rPr>
        <w:t xml:space="preserve"> המקורי. </w:t>
      </w:r>
      <w:r w:rsidR="00FA5C89">
        <w:rPr>
          <w:rFonts w:hint="cs"/>
          <w:rtl/>
        </w:rPr>
        <w:t>כחלק משיטת ה-</w:t>
      </w:r>
      <w:r w:rsidR="00FA5C89">
        <w:t>User resampling</w:t>
      </w:r>
      <w:r w:rsidR="00FA5C89">
        <w:rPr>
          <w:rFonts w:hint="cs"/>
          <w:rtl/>
        </w:rPr>
        <w:t xml:space="preserve"> שבחרנו, יש לנו מספר </w:t>
      </w:r>
      <w:r w:rsidR="00FA5C89">
        <w:t>Users</w:t>
      </w:r>
      <w:r w:rsidR="00FA5C89">
        <w:rPr>
          <w:rFonts w:hint="cs"/>
          <w:rtl/>
        </w:rPr>
        <w:t xml:space="preserve"> שאנו בוחרים בכל שבוע מחדש באופן רנדומלי. בעקבות סיבה זו, קשה לטרנד</w:t>
      </w:r>
      <w:r>
        <w:rPr>
          <w:rFonts w:hint="cs"/>
          <w:rtl/>
        </w:rPr>
        <w:t xml:space="preserve"> להישאר נאמן לאופי הטרנד המקורי.</w:t>
      </w:r>
    </w:p>
    <w:p w14:paraId="70B4DC7E" w14:textId="626D9111" w:rsidR="00995565" w:rsidRPr="003C3E53" w:rsidRDefault="00B161F4" w:rsidP="00995565">
      <w:pPr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86A4ADC" wp14:editId="2C613437">
                <wp:simplePos x="0" y="0"/>
                <wp:positionH relativeFrom="column">
                  <wp:posOffset>-84510</wp:posOffset>
                </wp:positionH>
                <wp:positionV relativeFrom="paragraph">
                  <wp:posOffset>3746704</wp:posOffset>
                </wp:positionV>
                <wp:extent cx="938317" cy="340602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452ABD" w14:textId="565EE9D2" w:rsidR="000753D4" w:rsidRPr="00995565" w:rsidRDefault="000753D4" w:rsidP="00995565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63</w:t>
                            </w:r>
                          </w:p>
                          <w:p w14:paraId="058590D2" w14:textId="77777777" w:rsidR="000753D4" w:rsidRDefault="000753D4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A4ADC" id="Text Box 182" o:spid="_x0000_s1240" type="#_x0000_t202" style="position:absolute;left:0;text-align:left;margin-left:-6.65pt;margin-top:295pt;width:73.9pt;height:26.8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" filled="f" stroked="f" strokeweight=".5pt">
                <v:textbox>
                  <w:txbxContent>
                    <w:p w14:paraId="71452ABD" w14:textId="565EE9D2" w:rsidR="000753D4" w:rsidRPr="00995565" w:rsidRDefault="000753D4" w:rsidP="00995565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63</w:t>
                      </w:r>
                    </w:p>
                    <w:p w14:paraId="058590D2" w14:textId="77777777" w:rsidR="000753D4" w:rsidRDefault="000753D4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941888" behindDoc="0" locked="0" layoutInCell="1" allowOverlap="1" wp14:anchorId="426EB7D3" wp14:editId="0753E3B4">
            <wp:simplePos x="0" y="0"/>
            <wp:positionH relativeFrom="column">
              <wp:posOffset>-406965</wp:posOffset>
            </wp:positionH>
            <wp:positionV relativeFrom="paragraph">
              <wp:posOffset>661314</wp:posOffset>
            </wp:positionV>
            <wp:extent cx="6673850" cy="3336925"/>
            <wp:effectExtent l="0" t="0" r="6350" b="3175"/>
            <wp:wrapTopAndBottom/>
            <wp:docPr id="179" name="Picture 17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Trends_Load120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7390">
        <w:rPr>
          <w:rFonts w:hint="cs"/>
          <w:rtl/>
        </w:rPr>
        <w:t>ב</w:t>
      </w:r>
      <w:r>
        <w:rPr>
          <w:rFonts w:hint="cs"/>
          <w:rtl/>
        </w:rPr>
        <w:t>המשך</w:t>
      </w:r>
      <w:r w:rsidR="00727390">
        <w:rPr>
          <w:rFonts w:hint="cs"/>
          <w:rtl/>
        </w:rPr>
        <w:t xml:space="preserve"> לכך, ב-</w:t>
      </w:r>
      <w:r w:rsidR="00727390">
        <w:t>Traces</w:t>
      </w:r>
      <w:r w:rsidR="00727390">
        <w:rPr>
          <w:rFonts w:hint="cs"/>
          <w:rtl/>
        </w:rPr>
        <w:t xml:space="preserve"> עם 100% </w:t>
      </w:r>
      <w:r w:rsidR="00727390">
        <w:t>load</w:t>
      </w:r>
      <w:r w:rsidR="00727390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62</w:t>
      </w:r>
      <w:r w:rsidR="00727390">
        <w:rPr>
          <w:rFonts w:hint="cs"/>
          <w:rtl/>
        </w:rPr>
        <w:t xml:space="preserve">), </w:t>
      </w:r>
      <w:r>
        <w:rPr>
          <w:rFonts w:hint="cs"/>
          <w:rtl/>
        </w:rPr>
        <w:t>נשים לב שישנו שוני קל בין התוצאות, כאשר ב-</w:t>
      </w:r>
      <w:r>
        <w:t>Trace</w:t>
      </w:r>
      <w:r>
        <w:rPr>
          <w:rFonts w:hint="cs"/>
          <w:rtl/>
        </w:rPr>
        <w:t xml:space="preserve"> המקורי ישנם שני "פיקים" שניתן לשים לב אליהם, בעוד ב-</w:t>
      </w:r>
      <w:r>
        <w:t>Traces</w:t>
      </w:r>
      <w:r>
        <w:rPr>
          <w:rFonts w:hint="cs"/>
          <w:rtl/>
        </w:rPr>
        <w:t xml:space="preserve"> שלנו יש "פיק" אחד יותר דומיננטי</w:t>
      </w:r>
      <w:r w:rsidR="003C3E53">
        <w:rPr>
          <w:rFonts w:hint="cs"/>
          <w:rtl/>
        </w:rPr>
        <w:t xml:space="preserve">, זאת בעקבות אותה שיטת בחירת </w:t>
      </w:r>
      <w:r w:rsidR="003C3E53">
        <w:t>Users</w:t>
      </w:r>
      <w:r w:rsidR="003C3E53">
        <w:rPr>
          <w:rFonts w:hint="cs"/>
          <w:rtl/>
        </w:rPr>
        <w:t>, אשר "שוברת" לנו את הטרנד.</w:t>
      </w:r>
    </w:p>
    <w:p w14:paraId="50475E18" w14:textId="00FE606E" w:rsidR="00B161F4" w:rsidRDefault="00B161F4" w:rsidP="00995565">
      <w:pPr>
        <w:jc w:val="left"/>
        <w:rPr>
          <w:rtl/>
        </w:rPr>
      </w:pPr>
    </w:p>
    <w:p w14:paraId="0E4656B2" w14:textId="7876F5E9" w:rsidR="003B6B13" w:rsidRDefault="00B161F4" w:rsidP="003B6B13">
      <w:pPr>
        <w:jc w:val="left"/>
        <w:rPr>
          <w:rtl/>
        </w:rPr>
      </w:pPr>
      <w:r>
        <w:rPr>
          <w:rFonts w:hint="cs"/>
          <w:rtl/>
        </w:rPr>
        <w:t>וב-</w:t>
      </w:r>
      <w:r>
        <w:t>Traces</w:t>
      </w:r>
      <w:r>
        <w:rPr>
          <w:rFonts w:hint="cs"/>
          <w:rtl/>
        </w:rPr>
        <w:t xml:space="preserve"> עם 120% </w:t>
      </w:r>
      <w:r>
        <w:t>load</w:t>
      </w:r>
      <w:r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63</w:t>
      </w:r>
      <w:r>
        <w:rPr>
          <w:rFonts w:hint="cs"/>
          <w:rtl/>
        </w:rPr>
        <w:t>)</w:t>
      </w:r>
      <w:r w:rsidR="00DF1F01">
        <w:rPr>
          <w:rFonts w:hint="cs"/>
          <w:rtl/>
        </w:rPr>
        <w:t xml:space="preserve">, </w:t>
      </w:r>
      <w:r w:rsidR="003C3E53">
        <w:rPr>
          <w:rFonts w:hint="cs"/>
          <w:rtl/>
        </w:rPr>
        <w:t>בדומה לתיאור של ה-</w:t>
      </w:r>
      <w:r w:rsidR="003C3E53">
        <w:t>Traces</w:t>
      </w:r>
      <w:r w:rsidR="003C3E53">
        <w:rPr>
          <w:rFonts w:hint="cs"/>
          <w:rtl/>
        </w:rPr>
        <w:t xml:space="preserve"> ב-80% וב-100%, נראה כי קיים דמיון קל (מזהים שני "גלים" בהיסטוגרמות, אך </w:t>
      </w:r>
      <w:r w:rsidR="003B6B13">
        <w:rPr>
          <w:rFonts w:hint="cs"/>
          <w:rtl/>
        </w:rPr>
        <w:t>לא כמו ב-</w:t>
      </w:r>
      <w:r w:rsidR="003B6B13">
        <w:t>Trace</w:t>
      </w:r>
      <w:r w:rsidR="003B6B13">
        <w:rPr>
          <w:rFonts w:hint="cs"/>
          <w:rtl/>
        </w:rPr>
        <w:t xml:space="preserve"> המקורי).</w:t>
      </w:r>
    </w:p>
    <w:p w14:paraId="2010A373" w14:textId="77777777" w:rsidR="005B39DF" w:rsidRDefault="005B39DF" w:rsidP="00995565">
      <w:pPr>
        <w:jc w:val="left"/>
        <w:rPr>
          <w:rtl/>
        </w:rPr>
      </w:pPr>
    </w:p>
    <w:p w14:paraId="1F23880F" w14:textId="2C8E398A" w:rsidR="003B6B13" w:rsidRDefault="005B39DF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74229B7" wp14:editId="25EC2352">
                <wp:simplePos x="0" y="0"/>
                <wp:positionH relativeFrom="column">
                  <wp:posOffset>-346881</wp:posOffset>
                </wp:positionH>
                <wp:positionV relativeFrom="paragraph">
                  <wp:posOffset>3500268</wp:posOffset>
                </wp:positionV>
                <wp:extent cx="938317" cy="340602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4ABDC4" w14:textId="17E78FF3" w:rsidR="000753D4" w:rsidRPr="00995565" w:rsidRDefault="000753D4" w:rsidP="005B39DF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64</w:t>
                            </w:r>
                          </w:p>
                          <w:p w14:paraId="7D5F064E" w14:textId="77777777" w:rsidR="000753D4" w:rsidRDefault="000753D4" w:rsidP="005B39DF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229B7" id="Text Box 215" o:spid="_x0000_s1241" type="#_x0000_t202" style="position:absolute;left:0;text-align:left;margin-left:-27.3pt;margin-top:275.6pt;width:73.9pt;height:26.8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" filled="f" stroked="f" strokeweight=".5pt">
                <v:textbox>
                  <w:txbxContent>
                    <w:p w14:paraId="7B4ABDC4" w14:textId="17E78FF3" w:rsidR="000753D4" w:rsidRPr="00995565" w:rsidRDefault="000753D4" w:rsidP="005B39DF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64</w:t>
                      </w:r>
                    </w:p>
                    <w:p w14:paraId="7D5F064E" w14:textId="77777777" w:rsidR="000753D4" w:rsidRDefault="000753D4" w:rsidP="005B39DF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949056" behindDoc="0" locked="0" layoutInCell="1" allowOverlap="1" wp14:anchorId="522F56AA" wp14:editId="73B5F29C">
            <wp:simplePos x="0" y="0"/>
            <wp:positionH relativeFrom="column">
              <wp:posOffset>-487333</wp:posOffset>
            </wp:positionH>
            <wp:positionV relativeFrom="paragraph">
              <wp:posOffset>310093</wp:posOffset>
            </wp:positionV>
            <wp:extent cx="6665595" cy="3332480"/>
            <wp:effectExtent l="0" t="0" r="1905" b="0"/>
            <wp:wrapTopAndBottom/>
            <wp:docPr id="183" name="Picture 183" descr="Chart, radar 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DailyCycles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6B13">
        <w:rPr>
          <w:rFonts w:hint="cs"/>
          <w:rtl/>
        </w:rPr>
        <w:t>כעת נאבחן את ניתוח ה-</w:t>
      </w:r>
      <w:r w:rsidR="003B6B13">
        <w:t>Cycles</w:t>
      </w:r>
      <w:r w:rsidR="003B6B13">
        <w:rPr>
          <w:rFonts w:hint="cs"/>
          <w:rtl/>
        </w:rPr>
        <w:t>.</w:t>
      </w:r>
    </w:p>
    <w:p w14:paraId="7353C938" w14:textId="2E98E527" w:rsidR="003B6B13" w:rsidRDefault="005B39DF" w:rsidP="00995565">
      <w:pPr>
        <w:jc w:val="left"/>
        <w:rPr>
          <w:rtl/>
        </w:rPr>
      </w:pPr>
      <w:r>
        <w:rPr>
          <w:rFonts w:hint="cs"/>
          <w:rtl/>
        </w:rPr>
        <w:lastRenderedPageBreak/>
        <w:t>ראשית נביט על תמונה 9-</w:t>
      </w:r>
      <w:r w:rsidR="007C7FB6">
        <w:rPr>
          <w:rFonts w:hint="cs"/>
          <w:rtl/>
        </w:rPr>
        <w:t>64</w:t>
      </w:r>
      <w:r>
        <w:rPr>
          <w:rFonts w:hint="cs"/>
          <w:rtl/>
        </w:rPr>
        <w:t xml:space="preserve"> אשר מתארת לנו מחזוריות יומית. בכל אחד מהגרפים, מתוארים שלושת ה-</w:t>
      </w:r>
      <w:r>
        <w:t>Traces</w:t>
      </w:r>
      <w:r>
        <w:rPr>
          <w:rFonts w:hint="cs"/>
          <w:rtl/>
        </w:rPr>
        <w:t xml:space="preserve"> שלנו ובנוסף גם ה-</w:t>
      </w:r>
      <w:r>
        <w:t>Trace</w:t>
      </w:r>
      <w:r>
        <w:rPr>
          <w:rFonts w:hint="cs"/>
          <w:rtl/>
        </w:rPr>
        <w:t xml:space="preserve"> המקורי.</w:t>
      </w:r>
      <w:r w:rsidR="009A5FE9">
        <w:rPr>
          <w:rFonts w:hint="cs"/>
          <w:rtl/>
        </w:rPr>
        <w:t xml:space="preserve"> </w:t>
      </w:r>
      <w:r w:rsidR="009A5FE9">
        <w:rPr>
          <w:rtl/>
        </w:rPr>
        <w:br/>
      </w:r>
      <w:r w:rsidR="009A5FE9">
        <w:rPr>
          <w:rFonts w:hint="cs"/>
          <w:rtl/>
        </w:rPr>
        <w:t>נשים לב, כי למעט זמנים ספציפיי</w:t>
      </w:r>
      <w:r w:rsidR="009A5FE9">
        <w:rPr>
          <w:rFonts w:hint="eastAsia"/>
          <w:rtl/>
        </w:rPr>
        <w:t>ם</w:t>
      </w:r>
      <w:r w:rsidR="009A5FE9">
        <w:rPr>
          <w:rFonts w:hint="cs"/>
          <w:rtl/>
        </w:rPr>
        <w:t xml:space="preserve"> (בין השעות 11-14) אשר בהם המגמה של הגרף דומה אך הערכים לא דומים, כל שאר שעות היממה </w:t>
      </w:r>
      <w:r w:rsidR="001909F1">
        <w:rPr>
          <w:rFonts w:hint="cs"/>
          <w:rtl/>
        </w:rPr>
        <w:t xml:space="preserve">מאוד דומים. </w:t>
      </w:r>
      <w:r w:rsidR="001909F1">
        <w:rPr>
          <w:rtl/>
        </w:rPr>
        <w:br/>
      </w:r>
      <w:r w:rsidR="001909F1">
        <w:rPr>
          <w:rFonts w:hint="cs"/>
          <w:rtl/>
        </w:rPr>
        <w:t xml:space="preserve">ניתן בקלות לזהות את שעות ימי העבודה, את ההפסקות (השעות הממוצעות של הפסקה), את סיום העבודה ואת הלילות. נראה כי למעט </w:t>
      </w:r>
      <w:r w:rsidR="001909F1">
        <w:rPr>
          <w:rFonts w:hint="cs"/>
        </w:rPr>
        <w:t>T</w:t>
      </w:r>
      <w:r w:rsidR="001909F1">
        <w:t>race</w:t>
      </w:r>
      <w:r w:rsidR="001909F1">
        <w:rPr>
          <w:rFonts w:hint="cs"/>
          <w:rtl/>
        </w:rPr>
        <w:t xml:space="preserve"> אחד ב-100% </w:t>
      </w:r>
      <w:r w:rsidR="001909F1">
        <w:t>load</w:t>
      </w:r>
      <w:r w:rsidR="001909F1">
        <w:rPr>
          <w:rFonts w:hint="cs"/>
          <w:rtl/>
        </w:rPr>
        <w:t>, כל ה-</w:t>
      </w:r>
      <w:r w:rsidR="001909F1">
        <w:t>Traces</w:t>
      </w:r>
      <w:r w:rsidR="001909F1">
        <w:rPr>
          <w:rFonts w:hint="cs"/>
          <w:rtl/>
        </w:rPr>
        <w:t xml:space="preserve"> האחרים דומים גם מבחינת הערכים וגם מבחינת המגמה המחזורית ל-</w:t>
      </w:r>
      <w:r w:rsidR="001909F1">
        <w:t>Trace</w:t>
      </w:r>
      <w:r w:rsidR="001909F1">
        <w:rPr>
          <w:rFonts w:hint="cs"/>
          <w:rtl/>
        </w:rPr>
        <w:t xml:space="preserve"> המקורי.</w:t>
      </w:r>
    </w:p>
    <w:p w14:paraId="18D528CB" w14:textId="1EE13A90" w:rsidR="000C3D34" w:rsidRDefault="001909F1" w:rsidP="000C3D34">
      <w:pPr>
        <w:jc w:val="left"/>
        <w:rPr>
          <w:rtl/>
        </w:rPr>
      </w:pPr>
      <w:r>
        <w:rPr>
          <w:rFonts w:hint="cs"/>
          <w:rtl/>
        </w:rPr>
        <w:t xml:space="preserve">כעת נביט בגרף של </w:t>
      </w:r>
      <w:r w:rsidR="000C3D34">
        <w:rPr>
          <w:rFonts w:hint="cs"/>
          <w:rtl/>
        </w:rPr>
        <w:t>מחזוריות שבועית (תמונה 9-</w:t>
      </w:r>
      <w:r w:rsidR="007C7FB6">
        <w:rPr>
          <w:rFonts w:hint="cs"/>
          <w:rtl/>
        </w:rPr>
        <w:t>65</w:t>
      </w:r>
      <w:r w:rsidR="000C3D34">
        <w:rPr>
          <w:rFonts w:hint="cs"/>
          <w:rtl/>
        </w:rPr>
        <w:t>), המתואר באותו אופן של הגרף הקודם.</w:t>
      </w:r>
      <w:r w:rsidR="000C3D34">
        <w:rPr>
          <w:rtl/>
        </w:rPr>
        <w:br/>
      </w:r>
      <w:r w:rsidR="000C3D34">
        <w:rPr>
          <w:rFonts w:hint="cs"/>
          <w:rtl/>
        </w:rPr>
        <w:t xml:space="preserve">נזהה כי גם בגרף שבועי, הדמיון נשאר מאוד דומה וניתן בקלות לזהות מחזוריות של שבוע </w:t>
      </w:r>
      <w:r w:rsidR="000C3D34">
        <w:rPr>
          <w:rtl/>
        </w:rPr>
        <w:t>–</w:t>
      </w:r>
      <w:r w:rsidR="000C3D34">
        <w:rPr>
          <w:rFonts w:hint="cs"/>
          <w:rtl/>
        </w:rPr>
        <w:t xml:space="preserve"> ימי חול וימי חופש. </w:t>
      </w:r>
      <w:r w:rsidR="0039383A">
        <w:rPr>
          <w:rFonts w:hint="cs"/>
          <w:rtl/>
        </w:rPr>
        <w:t>נראה כי בחלק מה-</w:t>
      </w:r>
      <w:r w:rsidR="0039383A">
        <w:t>Traces</w:t>
      </w:r>
      <w:r w:rsidR="0039383A">
        <w:rPr>
          <w:rFonts w:hint="cs"/>
          <w:rtl/>
        </w:rPr>
        <w:t>, הערכים אמנם שונים מה-</w:t>
      </w:r>
      <w:r w:rsidR="0039383A">
        <w:t>Trace</w:t>
      </w:r>
      <w:r w:rsidR="0039383A">
        <w:rPr>
          <w:rFonts w:hint="cs"/>
          <w:rtl/>
        </w:rPr>
        <w:t xml:space="preserve"> המקורי, אך המחזוריות נשמרת בצורה טובה מאוד למרות מגבלות שיטת יצירת ה-</w:t>
      </w:r>
      <w:r w:rsidR="0039383A">
        <w:t>Traces</w:t>
      </w:r>
      <w:r w:rsidR="0039383A">
        <w:rPr>
          <w:rFonts w:hint="cs"/>
          <w:rtl/>
        </w:rPr>
        <w:t>.</w:t>
      </w:r>
    </w:p>
    <w:p w14:paraId="6E3552B9" w14:textId="4D460228" w:rsidR="00812450" w:rsidRDefault="0039383A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D93AD78" wp14:editId="526C53BF">
                <wp:simplePos x="0" y="0"/>
                <wp:positionH relativeFrom="column">
                  <wp:posOffset>-135224</wp:posOffset>
                </wp:positionH>
                <wp:positionV relativeFrom="paragraph">
                  <wp:posOffset>3483068</wp:posOffset>
                </wp:positionV>
                <wp:extent cx="938317" cy="340602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FC9E6" w14:textId="747F50E1" w:rsidR="000753D4" w:rsidRPr="00995565" w:rsidRDefault="000753D4" w:rsidP="0039383A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65</w:t>
                            </w:r>
                          </w:p>
                          <w:p w14:paraId="63A14E3A" w14:textId="77777777" w:rsidR="000753D4" w:rsidRDefault="000753D4" w:rsidP="0039383A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93AD78" id="Text Box 216" o:spid="_x0000_s1242" type="#_x0000_t202" style="position:absolute;left:0;text-align:left;margin-left:-10.65pt;margin-top:274.25pt;width:73.9pt;height:26.8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" filled="f" stroked="f" strokeweight=".5pt">
                <v:textbox>
                  <w:txbxContent>
                    <w:p w14:paraId="286FC9E6" w14:textId="747F50E1" w:rsidR="000753D4" w:rsidRPr="00995565" w:rsidRDefault="000753D4" w:rsidP="0039383A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65</w:t>
                      </w:r>
                    </w:p>
                    <w:p w14:paraId="63A14E3A" w14:textId="77777777" w:rsidR="000753D4" w:rsidRDefault="000753D4" w:rsidP="0039383A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C3D34">
        <w:rPr>
          <w:rFonts w:hint="cs"/>
          <w:noProof/>
          <w:rtl/>
          <w:lang w:val="he-IL"/>
        </w:rPr>
        <w:drawing>
          <wp:anchor distT="0" distB="0" distL="114300" distR="114300" simplePos="0" relativeHeight="251950080" behindDoc="0" locked="0" layoutInCell="1" allowOverlap="1" wp14:anchorId="13C9E284" wp14:editId="3C006D4B">
            <wp:simplePos x="0" y="0"/>
            <wp:positionH relativeFrom="column">
              <wp:posOffset>-462915</wp:posOffset>
            </wp:positionH>
            <wp:positionV relativeFrom="paragraph">
              <wp:posOffset>239317</wp:posOffset>
            </wp:positionV>
            <wp:extent cx="6807835" cy="3403600"/>
            <wp:effectExtent l="0" t="0" r="0" b="0"/>
            <wp:wrapTopAndBottom/>
            <wp:docPr id="211" name="Picture 2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WeeklyCycles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0EF91" w14:textId="313C5731" w:rsidR="005B39DF" w:rsidRDefault="005B39DF" w:rsidP="00995565">
      <w:pPr>
        <w:jc w:val="left"/>
        <w:rPr>
          <w:rtl/>
        </w:rPr>
      </w:pPr>
    </w:p>
    <w:p w14:paraId="0119A42F" w14:textId="1AB28286" w:rsidR="005B39DF" w:rsidRDefault="005B39DF" w:rsidP="00995565">
      <w:pPr>
        <w:jc w:val="left"/>
        <w:rPr>
          <w:rtl/>
        </w:rPr>
      </w:pPr>
    </w:p>
    <w:p w14:paraId="07DCEFB5" w14:textId="5CE137B6" w:rsidR="005B39DF" w:rsidRDefault="005B39DF" w:rsidP="00995565">
      <w:pPr>
        <w:jc w:val="left"/>
        <w:rPr>
          <w:rtl/>
        </w:rPr>
      </w:pPr>
    </w:p>
    <w:p w14:paraId="7DAFC13F" w14:textId="31328662" w:rsidR="005B39DF" w:rsidRDefault="005B39DF" w:rsidP="00995565">
      <w:pPr>
        <w:jc w:val="left"/>
        <w:rPr>
          <w:rtl/>
        </w:rPr>
      </w:pPr>
    </w:p>
    <w:p w14:paraId="7A5A295A" w14:textId="6FF15409" w:rsidR="0039383A" w:rsidRDefault="0039383A" w:rsidP="00995565">
      <w:pPr>
        <w:jc w:val="left"/>
        <w:rPr>
          <w:rtl/>
        </w:rPr>
      </w:pPr>
    </w:p>
    <w:p w14:paraId="1831BE4E" w14:textId="475E7281" w:rsidR="0039383A" w:rsidRDefault="0039383A" w:rsidP="00995565">
      <w:pPr>
        <w:jc w:val="left"/>
        <w:rPr>
          <w:rtl/>
        </w:rPr>
      </w:pPr>
    </w:p>
    <w:p w14:paraId="0D5B933C" w14:textId="0D2C2C82" w:rsidR="0039383A" w:rsidRDefault="0039383A" w:rsidP="00995565">
      <w:pPr>
        <w:jc w:val="left"/>
        <w:rPr>
          <w:rtl/>
        </w:rPr>
      </w:pPr>
    </w:p>
    <w:p w14:paraId="72B4242E" w14:textId="77777777" w:rsidR="0039383A" w:rsidRDefault="0039383A" w:rsidP="00995565">
      <w:pPr>
        <w:jc w:val="left"/>
        <w:rPr>
          <w:rtl/>
        </w:rPr>
      </w:pPr>
    </w:p>
    <w:p w14:paraId="3584852C" w14:textId="7AB4486B" w:rsidR="005B39DF" w:rsidRPr="00812450" w:rsidRDefault="005B39DF" w:rsidP="00995565">
      <w:pPr>
        <w:jc w:val="left"/>
        <w:rPr>
          <w:rtl/>
        </w:rPr>
      </w:pPr>
    </w:p>
    <w:p w14:paraId="45431D91" w14:textId="6BE71809" w:rsidR="00812450" w:rsidRPr="00A602A8" w:rsidRDefault="00C135A0" w:rsidP="00A602A8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Wait Times</w:t>
      </w:r>
    </w:p>
    <w:p w14:paraId="11966155" w14:textId="3FBE7FB5" w:rsidR="00812450" w:rsidRDefault="00FB7F63" w:rsidP="00805C67">
      <w:pPr>
        <w:jc w:val="left"/>
        <w:rPr>
          <w:rtl/>
        </w:rPr>
      </w:pPr>
      <w:r>
        <w:rPr>
          <w:rFonts w:hint="cs"/>
          <w:rtl/>
        </w:rPr>
        <w:t>ראשית נראה את גרף ה-</w:t>
      </w:r>
      <w:r>
        <w:rPr>
          <w:rFonts w:hint="cs"/>
        </w:rPr>
        <w:t>ECDF</w:t>
      </w:r>
      <w:r>
        <w:rPr>
          <w:rFonts w:hint="cs"/>
          <w:rtl/>
        </w:rPr>
        <w:t xml:space="preserve"> של ה-</w:t>
      </w:r>
      <w:r>
        <w:t>Wait times</w:t>
      </w:r>
      <w:r>
        <w:rPr>
          <w:rFonts w:hint="cs"/>
          <w:rtl/>
        </w:rPr>
        <w:t xml:space="preserve"> תחת </w:t>
      </w:r>
      <w:r>
        <w:t>Loads</w:t>
      </w:r>
      <w:r>
        <w:rPr>
          <w:rFonts w:hint="cs"/>
          <w:rtl/>
        </w:rPr>
        <w:t xml:space="preserve"> שונים (תמונה 9-</w:t>
      </w:r>
      <w:r w:rsidR="007C7FB6">
        <w:rPr>
          <w:rFonts w:hint="cs"/>
          <w:rtl/>
        </w:rPr>
        <w:t>66</w:t>
      </w:r>
      <w:r>
        <w:rPr>
          <w:rFonts w:hint="cs"/>
          <w:rtl/>
        </w:rPr>
        <w:t>).</w:t>
      </w:r>
      <w:r w:rsidR="00805C67">
        <w:rPr>
          <w:rtl/>
        </w:rPr>
        <w:br/>
      </w:r>
      <w:r w:rsidR="002A1D8A">
        <w:rPr>
          <w:rFonts w:hint="cs"/>
          <w:rtl/>
        </w:rPr>
        <w:t xml:space="preserve">נשים לב כי </w:t>
      </w:r>
      <w:r w:rsidR="0004430F">
        <w:rPr>
          <w:rFonts w:hint="cs"/>
          <w:rtl/>
        </w:rPr>
        <w:t xml:space="preserve">בכל </w:t>
      </w:r>
      <w:r w:rsidR="0004430F">
        <w:t>Trace</w:t>
      </w:r>
      <w:r w:rsidR="0004430F">
        <w:rPr>
          <w:rFonts w:hint="cs"/>
          <w:rtl/>
        </w:rPr>
        <w:t>, ה-</w:t>
      </w:r>
      <w:r w:rsidR="0004430F">
        <w:t>Wait times</w:t>
      </w:r>
      <w:r w:rsidR="0004430F">
        <w:rPr>
          <w:rFonts w:hint="cs"/>
          <w:rtl/>
        </w:rPr>
        <w:t xml:space="preserve"> דומים אך ההסתברות לקבל אותם משתנה. זה קורה מכיוון ש</w:t>
      </w:r>
      <w:r w:rsidR="002A1D8A">
        <w:rPr>
          <w:rFonts w:hint="cs"/>
          <w:rtl/>
        </w:rPr>
        <w:t>אנו דוגמים את אותם ה-</w:t>
      </w:r>
      <w:r w:rsidR="002A1D8A">
        <w:t>Users</w:t>
      </w:r>
      <w:r w:rsidR="002A1D8A">
        <w:rPr>
          <w:rFonts w:hint="cs"/>
          <w:rtl/>
        </w:rPr>
        <w:t xml:space="preserve"> בעומסים שונים</w:t>
      </w:r>
      <w:r w:rsidR="0004430F">
        <w:rPr>
          <w:rFonts w:hint="cs"/>
          <w:rtl/>
        </w:rPr>
        <w:t xml:space="preserve"> </w:t>
      </w:r>
      <w:r w:rsidR="0004430F">
        <w:rPr>
          <w:rtl/>
        </w:rPr>
        <w:t>–</w:t>
      </w:r>
      <w:r w:rsidR="0004430F">
        <w:rPr>
          <w:rFonts w:hint="cs"/>
          <w:rtl/>
        </w:rPr>
        <w:t xml:space="preserve"> מה שמשנה את ההסתברות לכל </w:t>
      </w:r>
      <w:r w:rsidR="0004430F">
        <w:t>Wait time</w:t>
      </w:r>
      <w:r w:rsidR="0004430F">
        <w:rPr>
          <w:rFonts w:hint="cs"/>
          <w:rtl/>
        </w:rPr>
        <w:t>.</w:t>
      </w:r>
    </w:p>
    <w:p w14:paraId="04AC493A" w14:textId="46AF4B56" w:rsidR="0039383A" w:rsidRDefault="0039383A" w:rsidP="00951657">
      <w:pPr>
        <w:rPr>
          <w:rtl/>
        </w:rPr>
      </w:pPr>
    </w:p>
    <w:p w14:paraId="3BC67DAE" w14:textId="333CA08C" w:rsidR="00FD6550" w:rsidRDefault="00FD6550" w:rsidP="00951657">
      <w:pPr>
        <w:rPr>
          <w:rtl/>
        </w:rPr>
      </w:pPr>
    </w:p>
    <w:p w14:paraId="77808E4A" w14:textId="37E7E4F7" w:rsidR="00FD6550" w:rsidRDefault="00FD6550" w:rsidP="0095165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DBE2B8A" wp14:editId="0ED01CA3">
                <wp:simplePos x="0" y="0"/>
                <wp:positionH relativeFrom="column">
                  <wp:posOffset>-220980</wp:posOffset>
                </wp:positionH>
                <wp:positionV relativeFrom="paragraph">
                  <wp:posOffset>3925814</wp:posOffset>
                </wp:positionV>
                <wp:extent cx="938317" cy="340602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7CA7F" w14:textId="333FE897" w:rsidR="000753D4" w:rsidRPr="00995565" w:rsidRDefault="000753D4" w:rsidP="00FB7F63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66</w:t>
                            </w:r>
                          </w:p>
                          <w:p w14:paraId="0E9024F5" w14:textId="77777777" w:rsidR="000753D4" w:rsidRDefault="000753D4" w:rsidP="00FB7F63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E2B8A" id="Text Box 227" o:spid="_x0000_s1243" type="#_x0000_t202" style="position:absolute;left:0;text-align:left;margin-left:-17.4pt;margin-top:309.1pt;width:73.9pt;height:26.8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" filled="f" stroked="f" strokeweight=".5pt">
                <v:textbox>
                  <w:txbxContent>
                    <w:p w14:paraId="2127CA7F" w14:textId="333FE897" w:rsidR="000753D4" w:rsidRPr="00995565" w:rsidRDefault="000753D4" w:rsidP="00FB7F63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66</w:t>
                      </w:r>
                    </w:p>
                    <w:p w14:paraId="0E9024F5" w14:textId="77777777" w:rsidR="000753D4" w:rsidRDefault="000753D4" w:rsidP="00FB7F63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955200" behindDoc="0" locked="0" layoutInCell="1" allowOverlap="1" wp14:anchorId="006740FE" wp14:editId="13F09F9F">
            <wp:simplePos x="0" y="0"/>
            <wp:positionH relativeFrom="column">
              <wp:posOffset>-699135</wp:posOffset>
            </wp:positionH>
            <wp:positionV relativeFrom="paragraph">
              <wp:posOffset>366493</wp:posOffset>
            </wp:positionV>
            <wp:extent cx="7218045" cy="3608705"/>
            <wp:effectExtent l="0" t="0" r="0" b="0"/>
            <wp:wrapTopAndBottom/>
            <wp:docPr id="217" name="Picture 2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ECDF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804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46151" w14:textId="5647A3DB" w:rsidR="00FD6550" w:rsidRDefault="00FD6550" w:rsidP="00951657">
      <w:pPr>
        <w:rPr>
          <w:rtl/>
        </w:rPr>
      </w:pPr>
    </w:p>
    <w:p w14:paraId="1565F761" w14:textId="77777777" w:rsidR="00FD6550" w:rsidRDefault="00FD6550" w:rsidP="00951657">
      <w:pPr>
        <w:rPr>
          <w:rtl/>
        </w:rPr>
      </w:pPr>
    </w:p>
    <w:p w14:paraId="68CC047D" w14:textId="0FE3415B" w:rsidR="0039383A" w:rsidRPr="00FD6550" w:rsidRDefault="00816146" w:rsidP="00FD6550">
      <w:pPr>
        <w:jc w:val="left"/>
        <w:rPr>
          <w:rtl/>
        </w:rPr>
      </w:pPr>
      <w:r>
        <w:rPr>
          <w:rFonts w:hint="cs"/>
          <w:rtl/>
        </w:rPr>
        <w:t>‏הגרפים הבאים</w:t>
      </w:r>
      <w:r w:rsidR="000E41D1">
        <w:rPr>
          <w:rFonts w:hint="cs"/>
          <w:rtl/>
        </w:rPr>
        <w:t xml:space="preserve"> (איורים 9-</w:t>
      </w:r>
      <w:r w:rsidR="000B32CC">
        <w:rPr>
          <w:rFonts w:hint="cs"/>
          <w:rtl/>
        </w:rPr>
        <w:t>67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68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69</w:t>
      </w:r>
      <w:r w:rsidR="00C01B1F">
        <w:rPr>
          <w:rFonts w:hint="cs"/>
          <w:rtl/>
        </w:rPr>
        <w:t>)</w:t>
      </w:r>
      <w:r>
        <w:rPr>
          <w:rFonts w:hint="cs"/>
          <w:rtl/>
        </w:rPr>
        <w:t xml:space="preserve"> מתארים לנו </w:t>
      </w:r>
      <w:r>
        <w:t>Scatter plot</w:t>
      </w:r>
      <w:r w:rsidR="00C01B1F">
        <w:t>s</w:t>
      </w:r>
      <w:r>
        <w:rPr>
          <w:rFonts w:hint="cs"/>
          <w:rtl/>
        </w:rPr>
        <w:t xml:space="preserve"> של ה</w:t>
      </w:r>
      <w:r w:rsidR="00C33D1F">
        <w:rPr>
          <w:rFonts w:hint="cs"/>
          <w:rtl/>
        </w:rPr>
        <w:t>-</w:t>
      </w:r>
      <w:r w:rsidR="00C33D1F">
        <w:rPr>
          <w:rFonts w:hint="cs"/>
        </w:rPr>
        <w:t>W</w:t>
      </w:r>
      <w:r w:rsidR="00C33D1F">
        <w:t>ait times</w:t>
      </w:r>
      <w:r w:rsidR="00C33D1F">
        <w:rPr>
          <w:rFonts w:hint="cs"/>
          <w:rtl/>
        </w:rPr>
        <w:t xml:space="preserve"> כפונקציה של </w:t>
      </w:r>
      <w:r w:rsidR="00C33D1F">
        <w:t>Submit time</w:t>
      </w:r>
      <w:r w:rsidR="005C0EAB">
        <w:rPr>
          <w:rFonts w:hint="cs"/>
          <w:rtl/>
        </w:rPr>
        <w:t xml:space="preserve"> בכל שלושת העומסים.</w:t>
      </w:r>
      <w:r w:rsidR="00FD6550">
        <w:rPr>
          <w:rFonts w:hint="cs"/>
          <w:rtl/>
        </w:rPr>
        <w:t xml:space="preserve"> </w:t>
      </w:r>
      <w:r w:rsidR="00FD6550">
        <w:rPr>
          <w:rtl/>
        </w:rPr>
        <w:br/>
      </w:r>
      <w:r w:rsidR="00C01B1F">
        <w:rPr>
          <w:rFonts w:hint="cs"/>
          <w:rtl/>
        </w:rPr>
        <w:t>ניתן לראות כי באמצע הטווח של ה-</w:t>
      </w:r>
      <w:r w:rsidR="00C01B1F">
        <w:t>Submit times</w:t>
      </w:r>
      <w:r w:rsidR="00C01B1F">
        <w:rPr>
          <w:rFonts w:hint="cs"/>
          <w:rtl/>
        </w:rPr>
        <w:t xml:space="preserve">, </w:t>
      </w:r>
      <w:r w:rsidR="00FD6550">
        <w:rPr>
          <w:rFonts w:hint="cs"/>
          <w:rtl/>
        </w:rPr>
        <w:t>ה-</w:t>
      </w:r>
      <w:r w:rsidR="00FD6550">
        <w:t>Wait times</w:t>
      </w:r>
      <w:r w:rsidR="00FD6550">
        <w:rPr>
          <w:rFonts w:hint="cs"/>
          <w:rtl/>
        </w:rPr>
        <w:t xml:space="preserve"> הכי גדולים.</w:t>
      </w:r>
      <w:r w:rsidR="00FD6550">
        <w:rPr>
          <w:rtl/>
        </w:rPr>
        <w:br/>
      </w:r>
      <w:r w:rsidR="00FD6550">
        <w:rPr>
          <w:rFonts w:hint="cs"/>
          <w:rtl/>
        </w:rPr>
        <w:t>בנוסף, בעקבות שיטת ה-</w:t>
      </w:r>
      <w:r w:rsidR="00FD6550">
        <w:t>User Resampling</w:t>
      </w:r>
      <w:r w:rsidR="00FD6550">
        <w:rPr>
          <w:rFonts w:hint="cs"/>
          <w:rtl/>
        </w:rPr>
        <w:t>, ומכיוון שאנו דוגמים מאותם משתמשים בעומסים שונים, לכל עומס של המערכת נקבל פיזור שונה מעט אשר נובע מאותם שינויים בעומסים.</w:t>
      </w:r>
    </w:p>
    <w:p w14:paraId="0BCD4B86" w14:textId="47EAE2FB" w:rsidR="0039383A" w:rsidRDefault="00FD6550" w:rsidP="00812450">
      <w:pPr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956224" behindDoc="0" locked="0" layoutInCell="1" allowOverlap="1" wp14:anchorId="1835FF19" wp14:editId="52DB6C55">
            <wp:simplePos x="0" y="0"/>
            <wp:positionH relativeFrom="column">
              <wp:posOffset>-455295</wp:posOffset>
            </wp:positionH>
            <wp:positionV relativeFrom="paragraph">
              <wp:posOffset>214630</wp:posOffset>
            </wp:positionV>
            <wp:extent cx="6505575" cy="3252470"/>
            <wp:effectExtent l="0" t="0" r="0" b="0"/>
            <wp:wrapTopAndBottom/>
            <wp:docPr id="218" name="Picture 218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Scatter_Load80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41D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504A6C4" wp14:editId="132D1B73">
                <wp:simplePos x="0" y="0"/>
                <wp:positionH relativeFrom="column">
                  <wp:posOffset>-289902</wp:posOffset>
                </wp:positionH>
                <wp:positionV relativeFrom="paragraph">
                  <wp:posOffset>3208899</wp:posOffset>
                </wp:positionV>
                <wp:extent cx="938317" cy="340602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FE0F5" w14:textId="591EC643" w:rsidR="000753D4" w:rsidRPr="00995565" w:rsidRDefault="000753D4" w:rsidP="000E41D1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67</w:t>
                            </w:r>
                          </w:p>
                          <w:p w14:paraId="1B85C41D" w14:textId="77777777" w:rsidR="000753D4" w:rsidRDefault="000753D4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4A6C4" id="Text Box 264" o:spid="_x0000_s1244" type="#_x0000_t202" style="position:absolute;left:0;text-align:left;margin-left:-22.85pt;margin-top:252.65pt;width:73.9pt;height:26.8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" filled="f" stroked="f" strokeweight=".5pt">
                <v:textbox>
                  <w:txbxContent>
                    <w:p w14:paraId="079FE0F5" w14:textId="591EC643" w:rsidR="000753D4" w:rsidRPr="00995565" w:rsidRDefault="000753D4" w:rsidP="000E41D1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67</w:t>
                      </w:r>
                    </w:p>
                    <w:p w14:paraId="1B85C41D" w14:textId="77777777" w:rsidR="000753D4" w:rsidRDefault="000753D4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F9BBFCA" w14:textId="2AC08FF0" w:rsidR="0039383A" w:rsidRDefault="00C01B1F" w:rsidP="00812450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957248" behindDoc="0" locked="0" layoutInCell="1" allowOverlap="1" wp14:anchorId="29BD0CBB" wp14:editId="38B6D81E">
            <wp:simplePos x="0" y="0"/>
            <wp:positionH relativeFrom="column">
              <wp:posOffset>-457200</wp:posOffset>
            </wp:positionH>
            <wp:positionV relativeFrom="paragraph">
              <wp:posOffset>3636645</wp:posOffset>
            </wp:positionV>
            <wp:extent cx="6630035" cy="3314700"/>
            <wp:effectExtent l="0" t="0" r="0" b="0"/>
            <wp:wrapTopAndBottom/>
            <wp:docPr id="219" name="Picture 219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Scatter_Load100.pn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220A5F" w14:textId="6D03181A" w:rsidR="0039383A" w:rsidRDefault="000E41D1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FDC5484" wp14:editId="26D771D4">
                <wp:simplePos x="0" y="0"/>
                <wp:positionH relativeFrom="column">
                  <wp:posOffset>-288339</wp:posOffset>
                </wp:positionH>
                <wp:positionV relativeFrom="paragraph">
                  <wp:posOffset>3683098</wp:posOffset>
                </wp:positionV>
                <wp:extent cx="938317" cy="340602"/>
                <wp:effectExtent l="0" t="0" r="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1980EE" w14:textId="6A36523C" w:rsidR="000753D4" w:rsidRPr="00995565" w:rsidRDefault="000753D4" w:rsidP="000E41D1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68</w:t>
                            </w:r>
                          </w:p>
                          <w:p w14:paraId="3173D938" w14:textId="77777777" w:rsidR="000753D4" w:rsidRDefault="000753D4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C5484" id="Text Box 265" o:spid="_x0000_s1245" type="#_x0000_t202" style="position:absolute;left:0;text-align:left;margin-left:-22.7pt;margin-top:290pt;width:73.9pt;height:26.8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" filled="f" stroked="f" strokeweight=".5pt">
                <v:textbox>
                  <w:txbxContent>
                    <w:p w14:paraId="141980EE" w14:textId="6A36523C" w:rsidR="000753D4" w:rsidRPr="00995565" w:rsidRDefault="000753D4" w:rsidP="000E41D1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68</w:t>
                      </w:r>
                    </w:p>
                    <w:p w14:paraId="3173D938" w14:textId="77777777" w:rsidR="000753D4" w:rsidRDefault="000753D4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08E5D34" w14:textId="2C3C5C98" w:rsidR="0039383A" w:rsidRDefault="0039383A" w:rsidP="00812450">
      <w:pPr>
        <w:rPr>
          <w:rtl/>
        </w:rPr>
      </w:pPr>
    </w:p>
    <w:p w14:paraId="0CCA0F21" w14:textId="14974889" w:rsidR="0039383A" w:rsidRDefault="000E41D1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39BA9BD" wp14:editId="63FE58C9">
                <wp:simplePos x="0" y="0"/>
                <wp:positionH relativeFrom="column">
                  <wp:posOffset>-121285</wp:posOffset>
                </wp:positionH>
                <wp:positionV relativeFrom="paragraph">
                  <wp:posOffset>3412490</wp:posOffset>
                </wp:positionV>
                <wp:extent cx="938317" cy="340602"/>
                <wp:effectExtent l="0" t="0" r="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28105B" w14:textId="7A530DFB" w:rsidR="000753D4" w:rsidRPr="00995565" w:rsidRDefault="000753D4" w:rsidP="000E41D1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69</w:t>
                            </w:r>
                          </w:p>
                          <w:p w14:paraId="090863AE" w14:textId="77777777" w:rsidR="000753D4" w:rsidRDefault="000753D4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BA9BD" id="Text Box 266" o:spid="_x0000_s1246" type="#_x0000_t202" style="position:absolute;left:0;text-align:left;margin-left:-9.55pt;margin-top:268.7pt;width:73.9pt;height:26.8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" filled="f" stroked="f" strokeweight=".5pt">
                <v:textbox>
                  <w:txbxContent>
                    <w:p w14:paraId="5128105B" w14:textId="7A530DFB" w:rsidR="000753D4" w:rsidRPr="00995565" w:rsidRDefault="000753D4" w:rsidP="000E41D1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69</w:t>
                      </w:r>
                    </w:p>
                    <w:p w14:paraId="090863AE" w14:textId="77777777" w:rsidR="000753D4" w:rsidRDefault="000753D4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C0EAB">
        <w:rPr>
          <w:noProof/>
          <w:rtl/>
          <w:lang w:val="he-IL"/>
        </w:rPr>
        <w:drawing>
          <wp:anchor distT="0" distB="0" distL="114300" distR="114300" simplePos="0" relativeHeight="251958272" behindDoc="0" locked="0" layoutInCell="1" allowOverlap="1" wp14:anchorId="7B577D17" wp14:editId="11128AF6">
            <wp:simplePos x="0" y="0"/>
            <wp:positionH relativeFrom="column">
              <wp:posOffset>-410845</wp:posOffset>
            </wp:positionH>
            <wp:positionV relativeFrom="paragraph">
              <wp:posOffset>57345</wp:posOffset>
            </wp:positionV>
            <wp:extent cx="6710680" cy="3355340"/>
            <wp:effectExtent l="0" t="0" r="0" b="0"/>
            <wp:wrapTopAndBottom/>
            <wp:docPr id="220" name="Picture 220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Scatter_Load120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68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28865" w14:textId="75929CD3" w:rsidR="0039383A" w:rsidRDefault="0039383A" w:rsidP="00812450">
      <w:pPr>
        <w:rPr>
          <w:rtl/>
        </w:rPr>
      </w:pPr>
    </w:p>
    <w:p w14:paraId="76BD3147" w14:textId="33F6DCC3" w:rsidR="0039383A" w:rsidRDefault="0039383A" w:rsidP="00812450">
      <w:pPr>
        <w:rPr>
          <w:rtl/>
        </w:rPr>
      </w:pPr>
    </w:p>
    <w:p w14:paraId="6ACAE2EE" w14:textId="523D1EB1" w:rsidR="0039383A" w:rsidRDefault="0039383A" w:rsidP="00812450">
      <w:pPr>
        <w:rPr>
          <w:rtl/>
        </w:rPr>
      </w:pPr>
    </w:p>
    <w:p w14:paraId="75831C16" w14:textId="648EAF90" w:rsidR="0039383A" w:rsidRDefault="0039383A" w:rsidP="00812450">
      <w:pPr>
        <w:rPr>
          <w:rtl/>
        </w:rPr>
      </w:pPr>
    </w:p>
    <w:p w14:paraId="4BBD2C53" w14:textId="1E7FF135" w:rsidR="0039383A" w:rsidRDefault="0039383A" w:rsidP="00812450">
      <w:pPr>
        <w:rPr>
          <w:rtl/>
        </w:rPr>
      </w:pPr>
    </w:p>
    <w:p w14:paraId="2C526F62" w14:textId="3B1FF10D" w:rsidR="0039383A" w:rsidRDefault="0039383A" w:rsidP="00812450">
      <w:pPr>
        <w:rPr>
          <w:rtl/>
        </w:rPr>
      </w:pPr>
    </w:p>
    <w:p w14:paraId="00F33153" w14:textId="7DD7F674" w:rsidR="0039383A" w:rsidRDefault="0039383A" w:rsidP="00812450">
      <w:pPr>
        <w:rPr>
          <w:rtl/>
        </w:rPr>
      </w:pPr>
    </w:p>
    <w:p w14:paraId="09D6084D" w14:textId="68B387B9" w:rsidR="0039383A" w:rsidRDefault="0039383A" w:rsidP="00812450">
      <w:pPr>
        <w:rPr>
          <w:rtl/>
        </w:rPr>
      </w:pPr>
    </w:p>
    <w:p w14:paraId="3FCD9B72" w14:textId="090D3CA4" w:rsidR="0039383A" w:rsidRDefault="0039383A" w:rsidP="00812450">
      <w:pPr>
        <w:rPr>
          <w:rtl/>
        </w:rPr>
      </w:pPr>
    </w:p>
    <w:p w14:paraId="70F1C267" w14:textId="0D0CC406" w:rsidR="0039383A" w:rsidRDefault="0039383A" w:rsidP="00812450">
      <w:pPr>
        <w:rPr>
          <w:rtl/>
        </w:rPr>
      </w:pPr>
    </w:p>
    <w:p w14:paraId="10FEF88D" w14:textId="15B12B78" w:rsidR="0039383A" w:rsidRDefault="0039383A" w:rsidP="00812450">
      <w:pPr>
        <w:rPr>
          <w:rtl/>
        </w:rPr>
      </w:pPr>
    </w:p>
    <w:p w14:paraId="1B90E56A" w14:textId="31E0D04E" w:rsidR="0039383A" w:rsidRDefault="0039383A" w:rsidP="00812450">
      <w:pPr>
        <w:rPr>
          <w:rtl/>
        </w:rPr>
      </w:pPr>
    </w:p>
    <w:p w14:paraId="2D61CDE2" w14:textId="7773FD1A" w:rsidR="0039383A" w:rsidRDefault="0039383A" w:rsidP="00812450">
      <w:pPr>
        <w:rPr>
          <w:rtl/>
        </w:rPr>
      </w:pPr>
    </w:p>
    <w:p w14:paraId="2F3AAFFB" w14:textId="13E53A82" w:rsidR="0039383A" w:rsidRDefault="0039383A" w:rsidP="00812450">
      <w:pPr>
        <w:rPr>
          <w:rtl/>
        </w:rPr>
      </w:pPr>
    </w:p>
    <w:p w14:paraId="705F5BDD" w14:textId="44ACB435" w:rsidR="0039383A" w:rsidRDefault="0039383A" w:rsidP="00812450">
      <w:pPr>
        <w:rPr>
          <w:rtl/>
        </w:rPr>
      </w:pPr>
    </w:p>
    <w:p w14:paraId="55069856" w14:textId="3EFEF642" w:rsidR="0039383A" w:rsidRDefault="0039383A" w:rsidP="00812450">
      <w:pPr>
        <w:rPr>
          <w:rtl/>
        </w:rPr>
      </w:pPr>
    </w:p>
    <w:p w14:paraId="4CFFA242" w14:textId="6E9E68EA" w:rsidR="0039383A" w:rsidRDefault="0039383A" w:rsidP="00812450">
      <w:pPr>
        <w:rPr>
          <w:rtl/>
        </w:rPr>
      </w:pPr>
    </w:p>
    <w:p w14:paraId="614E2D44" w14:textId="2CC0E280" w:rsidR="0039383A" w:rsidRPr="00A602A8" w:rsidRDefault="00FD6550" w:rsidP="00A602A8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A602A8">
        <w:rPr>
          <w:sz w:val="28"/>
          <w:szCs w:val="28"/>
        </w:rPr>
        <w:lastRenderedPageBreak/>
        <w:t xml:space="preserve">Different </w:t>
      </w:r>
      <w:r w:rsidR="00D01651" w:rsidRPr="00A602A8">
        <w:rPr>
          <w:sz w:val="28"/>
          <w:szCs w:val="28"/>
        </w:rPr>
        <w:t>Analysis</w:t>
      </w:r>
      <w:r w:rsidR="00817CCD" w:rsidRPr="00A602A8">
        <w:rPr>
          <w:sz w:val="28"/>
          <w:szCs w:val="28"/>
        </w:rPr>
        <w:t xml:space="preserve"> – Think Time</w:t>
      </w:r>
    </w:p>
    <w:p w14:paraId="7A53142A" w14:textId="0896F0BA" w:rsidR="00D01651" w:rsidRPr="004E27EA" w:rsidRDefault="00D01651" w:rsidP="007A6D28">
      <w:pPr>
        <w:jc w:val="left"/>
        <w:rPr>
          <w:rtl/>
        </w:rPr>
      </w:pPr>
      <w:r>
        <w:rPr>
          <w:rFonts w:hint="cs"/>
          <w:rtl/>
        </w:rPr>
        <w:t xml:space="preserve">בסעיף זה </w:t>
      </w:r>
      <w:r w:rsidR="007A6D28">
        <w:rPr>
          <w:rFonts w:hint="cs"/>
          <w:rtl/>
        </w:rPr>
        <w:t>בחרנו לנתח ולהשוות את ה-</w:t>
      </w:r>
      <w:r w:rsidR="007A6D28">
        <w:rPr>
          <w:rFonts w:hint="cs"/>
        </w:rPr>
        <w:t>T</w:t>
      </w:r>
      <w:r w:rsidR="007A6D28">
        <w:t>races</w:t>
      </w:r>
      <w:r w:rsidR="007A6D28">
        <w:rPr>
          <w:rFonts w:hint="cs"/>
          <w:rtl/>
        </w:rPr>
        <w:t xml:space="preserve"> </w:t>
      </w:r>
      <w:r w:rsidR="009E2C27">
        <w:rPr>
          <w:rFonts w:hint="cs"/>
          <w:rtl/>
        </w:rPr>
        <w:t>שהפקנו אחד עם השני ועם ה-</w:t>
      </w:r>
      <w:r w:rsidR="009E2C27">
        <w:t>Trace</w:t>
      </w:r>
      <w:r w:rsidR="009E2C27">
        <w:rPr>
          <w:rFonts w:hint="cs"/>
          <w:rtl/>
        </w:rPr>
        <w:t xml:space="preserve"> המקורי </w:t>
      </w:r>
      <w:r w:rsidR="007A6D28">
        <w:rPr>
          <w:rFonts w:hint="cs"/>
          <w:rtl/>
        </w:rPr>
        <w:t>על פי ה-</w:t>
      </w:r>
      <w:r w:rsidR="007A6D28">
        <w:t>Think times</w:t>
      </w:r>
      <w:r w:rsidR="007A6D28">
        <w:rPr>
          <w:rFonts w:hint="cs"/>
          <w:rtl/>
        </w:rPr>
        <w:t xml:space="preserve"> שלהם. נשים לב שהאיורים הבאים מתארים זאת בצורה גרפית.</w:t>
      </w:r>
      <w:r w:rsidR="007A6D28">
        <w:rPr>
          <w:rtl/>
        </w:rPr>
        <w:br/>
      </w:r>
      <w:r w:rsidR="004E27EA">
        <w:rPr>
          <w:rFonts w:hint="cs"/>
          <w:rtl/>
        </w:rPr>
        <w:t>מצד אחד</w:t>
      </w:r>
      <w:r w:rsidR="009E2C27">
        <w:rPr>
          <w:rFonts w:hint="cs"/>
          <w:rtl/>
        </w:rPr>
        <w:t>, נראה כי קיים דמיון רב בין ארבעת ה-</w:t>
      </w:r>
      <w:r w:rsidR="009E2C27">
        <w:t>Traces</w:t>
      </w:r>
      <w:r w:rsidR="009E2C27">
        <w:rPr>
          <w:rFonts w:hint="cs"/>
          <w:rtl/>
        </w:rPr>
        <w:t>. אכן ארבעתם מתקדמים באותה מגמה והגרפים שלהם שומרים על אותה מונוטוניות לאורך כל הדרך.</w:t>
      </w:r>
      <w:r w:rsidR="004E27EA">
        <w:rPr>
          <w:rtl/>
        </w:rPr>
        <w:br/>
      </w:r>
      <w:r w:rsidR="004E27EA">
        <w:rPr>
          <w:rFonts w:hint="cs"/>
          <w:rtl/>
        </w:rPr>
        <w:t>מצד שני, ערכי ה-</w:t>
      </w:r>
      <w:r w:rsidR="004E27EA">
        <w:t>Think time</w:t>
      </w:r>
      <w:r w:rsidR="004E27EA">
        <w:rPr>
          <w:rFonts w:hint="cs"/>
          <w:rtl/>
        </w:rPr>
        <w:t xml:space="preserve"> מעט שונים זה מזה. ב-</w:t>
      </w:r>
      <w:r w:rsidR="004E27EA">
        <w:t>Traces</w:t>
      </w:r>
      <w:r w:rsidR="004E27EA">
        <w:rPr>
          <w:rFonts w:hint="cs"/>
          <w:rtl/>
        </w:rPr>
        <w:t xml:space="preserve"> שלנו, טווח הערכים גבוה יותר בממוצע </w:t>
      </w:r>
      <w:r w:rsidR="004E27EA">
        <w:rPr>
          <w:rtl/>
        </w:rPr>
        <w:t>–</w:t>
      </w:r>
      <w:r w:rsidR="004E27EA">
        <w:rPr>
          <w:rFonts w:hint="cs"/>
          <w:rtl/>
        </w:rPr>
        <w:t xml:space="preserve"> דבר אשר לא מפתיע אותנו כאשר יש עומס רב על המערכת (120% </w:t>
      </w:r>
      <w:r w:rsidR="004E27EA">
        <w:t>load</w:t>
      </w:r>
      <w:r w:rsidR="004E27EA">
        <w:rPr>
          <w:rFonts w:hint="cs"/>
          <w:rtl/>
        </w:rPr>
        <w:t xml:space="preserve">) אך קצת גבוה מידי כאשר המערכת פחות עמוסה. בנוסף, </w:t>
      </w:r>
      <w:r w:rsidR="00CB5B83">
        <w:rPr>
          <w:rFonts w:hint="cs"/>
          <w:rtl/>
        </w:rPr>
        <w:t>טווח הערכים של ה-</w:t>
      </w:r>
      <w:r w:rsidR="00CB5B83">
        <w:t>Think time</w:t>
      </w:r>
      <w:r w:rsidR="00CB5B83">
        <w:rPr>
          <w:rFonts w:hint="cs"/>
          <w:rtl/>
        </w:rPr>
        <w:t xml:space="preserve"> ב-</w:t>
      </w:r>
      <w:r w:rsidR="00CB5B83">
        <w:t>Traces</w:t>
      </w:r>
      <w:r w:rsidR="00CB5B83">
        <w:rPr>
          <w:rFonts w:hint="cs"/>
          <w:rtl/>
        </w:rPr>
        <w:t xml:space="preserve"> שלנו מתחיל מתחילת ציר ה-</w:t>
      </w:r>
      <w:r w:rsidR="00CB5B83">
        <w:rPr>
          <w:rFonts w:hint="cs"/>
        </w:rPr>
        <w:t>X</w:t>
      </w:r>
      <w:r w:rsidR="00CB5B83">
        <w:rPr>
          <w:rFonts w:hint="cs"/>
          <w:rtl/>
        </w:rPr>
        <w:t xml:space="preserve"> (</w:t>
      </w:r>
      <w:r w:rsidR="00CB5B83">
        <w:t>-1.4</w:t>
      </w:r>
      <w:r w:rsidR="00CB5B83">
        <w:rPr>
          <w:rFonts w:hint="cs"/>
          <w:rtl/>
        </w:rPr>
        <w:t>) לעומת ה-</w:t>
      </w:r>
      <w:r w:rsidR="00CB5B83">
        <w:t>Trace</w:t>
      </w:r>
      <w:r w:rsidR="00CB5B83">
        <w:rPr>
          <w:rFonts w:hint="cs"/>
          <w:rtl/>
        </w:rPr>
        <w:t xml:space="preserve"> המקורי אשר מתחיל ב-(</w:t>
      </w:r>
      <w:r w:rsidR="00CB5B83">
        <w:t>-0.8</w:t>
      </w:r>
      <w:r w:rsidR="00CB5B83">
        <w:rPr>
          <w:rFonts w:hint="cs"/>
          <w:rtl/>
        </w:rPr>
        <w:t>).</w:t>
      </w:r>
      <w:r w:rsidR="00731661">
        <w:rPr>
          <w:rtl/>
        </w:rPr>
        <w:br/>
      </w:r>
      <w:r w:rsidR="00731661">
        <w:rPr>
          <w:rFonts w:hint="cs"/>
          <w:rtl/>
        </w:rPr>
        <w:t>הבדל זה יכול לנובע ממגוון סיבות, אך ככל הנראה הבדל זה קורה בעקבות שיטת ה-</w:t>
      </w:r>
      <w:r w:rsidR="00731661">
        <w:t>User Resampling</w:t>
      </w:r>
      <w:r w:rsidR="00731661">
        <w:rPr>
          <w:rFonts w:hint="cs"/>
          <w:rtl/>
        </w:rPr>
        <w:t xml:space="preserve">, ובגלל שאנו דוגמים כמות מוגבלת של </w:t>
      </w:r>
      <w:r w:rsidR="00731661">
        <w:t>Users</w:t>
      </w:r>
      <w:r w:rsidR="00731661">
        <w:rPr>
          <w:rFonts w:hint="cs"/>
          <w:rtl/>
        </w:rPr>
        <w:t>.</w:t>
      </w:r>
    </w:p>
    <w:p w14:paraId="120075DB" w14:textId="09A426AB" w:rsidR="0039383A" w:rsidRDefault="007A6D28" w:rsidP="00812450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970560" behindDoc="0" locked="0" layoutInCell="1" allowOverlap="1" wp14:anchorId="6608704F" wp14:editId="120A02C2">
            <wp:simplePos x="0" y="0"/>
            <wp:positionH relativeFrom="column">
              <wp:posOffset>-396875</wp:posOffset>
            </wp:positionH>
            <wp:positionV relativeFrom="paragraph">
              <wp:posOffset>384371</wp:posOffset>
            </wp:positionV>
            <wp:extent cx="6734810" cy="3367405"/>
            <wp:effectExtent l="0" t="0" r="0" b="0"/>
            <wp:wrapTopAndBottom/>
            <wp:docPr id="267" name="Picture 26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ThinkTimes_load80.pn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8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B02F6" w14:textId="58A1562B" w:rsidR="0039383A" w:rsidRDefault="000B32CC" w:rsidP="0083398A">
      <w:pPr>
        <w:bidi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0739A52" wp14:editId="2DF413E8">
                <wp:simplePos x="0" y="0"/>
                <wp:positionH relativeFrom="column">
                  <wp:posOffset>0</wp:posOffset>
                </wp:positionH>
                <wp:positionV relativeFrom="paragraph">
                  <wp:posOffset>3448685</wp:posOffset>
                </wp:positionV>
                <wp:extent cx="938317" cy="340602"/>
                <wp:effectExtent l="0" t="0" r="0" b="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4C575C" w14:textId="3B771414" w:rsidR="000753D4" w:rsidRPr="00995565" w:rsidRDefault="000753D4" w:rsidP="000B32CC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70</w:t>
                            </w:r>
                          </w:p>
                          <w:p w14:paraId="0EC043F5" w14:textId="77777777" w:rsidR="000753D4" w:rsidRDefault="000753D4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39A52" id="Text Box 288" o:spid="_x0000_s1247" type="#_x0000_t202" style="position:absolute;left:0;text-align:left;margin-left:0;margin-top:271.55pt;width:73.9pt;height:26.8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" filled="f" stroked="f" strokeweight=".5pt">
                <v:textbox>
                  <w:txbxContent>
                    <w:p w14:paraId="5F4C575C" w14:textId="3B771414" w:rsidR="000753D4" w:rsidRPr="00995565" w:rsidRDefault="000753D4" w:rsidP="000B32CC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70</w:t>
                      </w:r>
                    </w:p>
                    <w:p w14:paraId="0EC043F5" w14:textId="77777777" w:rsidR="000753D4" w:rsidRDefault="000753D4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771C42" w14:textId="4E844AFE" w:rsidR="00D01651" w:rsidRDefault="000B32CC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93B9B17" wp14:editId="6ECE3D51">
                <wp:simplePos x="0" y="0"/>
                <wp:positionH relativeFrom="column">
                  <wp:posOffset>-391795</wp:posOffset>
                </wp:positionH>
                <wp:positionV relativeFrom="paragraph">
                  <wp:posOffset>3385004</wp:posOffset>
                </wp:positionV>
                <wp:extent cx="938317" cy="340602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0598CF" w14:textId="58966995" w:rsidR="000753D4" w:rsidRPr="00995565" w:rsidRDefault="000753D4" w:rsidP="000B32CC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71</w:t>
                            </w:r>
                          </w:p>
                          <w:p w14:paraId="1DC403EF" w14:textId="77777777" w:rsidR="000753D4" w:rsidRDefault="000753D4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3B9B17" id="Text Box 289" o:spid="_x0000_s1248" type="#_x0000_t202" style="position:absolute;left:0;text-align:left;margin-left:-30.85pt;margin-top:266.55pt;width:73.9pt;height:26.8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" filled="f" stroked="f" strokeweight=".5pt">
                <v:textbox>
                  <w:txbxContent>
                    <w:p w14:paraId="1C0598CF" w14:textId="58966995" w:rsidR="000753D4" w:rsidRPr="00995565" w:rsidRDefault="000753D4" w:rsidP="000B32CC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71</w:t>
                      </w:r>
                    </w:p>
                    <w:p w14:paraId="1DC403EF" w14:textId="77777777" w:rsidR="000753D4" w:rsidRDefault="000753D4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A6D28">
        <w:rPr>
          <w:noProof/>
          <w:rtl/>
          <w:lang w:val="he-IL"/>
        </w:rPr>
        <w:drawing>
          <wp:anchor distT="0" distB="0" distL="114300" distR="114300" simplePos="0" relativeHeight="251971584" behindDoc="0" locked="0" layoutInCell="1" allowOverlap="1" wp14:anchorId="6529DAA7" wp14:editId="705C6215">
            <wp:simplePos x="0" y="0"/>
            <wp:positionH relativeFrom="column">
              <wp:posOffset>-395410</wp:posOffset>
            </wp:positionH>
            <wp:positionV relativeFrom="paragraph">
              <wp:posOffset>205789</wp:posOffset>
            </wp:positionV>
            <wp:extent cx="6787662" cy="3393831"/>
            <wp:effectExtent l="0" t="0" r="0" b="0"/>
            <wp:wrapTopAndBottom/>
            <wp:docPr id="268" name="Picture 26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ThinkTimes_load100.png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7662" cy="3393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DEA95" w14:textId="60B675D1" w:rsidR="00D01651" w:rsidRDefault="000B32CC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7C3CA5B6" wp14:editId="22626226">
                <wp:simplePos x="0" y="0"/>
                <wp:positionH relativeFrom="column">
                  <wp:posOffset>-279127</wp:posOffset>
                </wp:positionH>
                <wp:positionV relativeFrom="paragraph">
                  <wp:posOffset>7192826</wp:posOffset>
                </wp:positionV>
                <wp:extent cx="938317" cy="340602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B1E4D8" w14:textId="66124FD6" w:rsidR="000753D4" w:rsidRPr="00995565" w:rsidRDefault="000753D4" w:rsidP="000B32CC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72</w:t>
                            </w:r>
                          </w:p>
                          <w:p w14:paraId="07A4F070" w14:textId="77777777" w:rsidR="000753D4" w:rsidRDefault="000753D4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CA5B6" id="Text Box 290" o:spid="_x0000_s1249" type="#_x0000_t202" style="position:absolute;left:0;text-align:left;margin-left:-22pt;margin-top:566.35pt;width:73.9pt;height:26.8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" filled="f" stroked="f" strokeweight=".5pt">
                <v:textbox>
                  <w:txbxContent>
                    <w:p w14:paraId="14B1E4D8" w14:textId="66124FD6" w:rsidR="000753D4" w:rsidRPr="00995565" w:rsidRDefault="000753D4" w:rsidP="000B32CC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72</w:t>
                      </w:r>
                    </w:p>
                    <w:p w14:paraId="07A4F070" w14:textId="77777777" w:rsidR="000753D4" w:rsidRDefault="000753D4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972608" behindDoc="0" locked="0" layoutInCell="1" allowOverlap="1" wp14:anchorId="74857FFF" wp14:editId="3EA9FCEF">
            <wp:simplePos x="0" y="0"/>
            <wp:positionH relativeFrom="column">
              <wp:posOffset>-464820</wp:posOffset>
            </wp:positionH>
            <wp:positionV relativeFrom="paragraph">
              <wp:posOffset>3731078</wp:posOffset>
            </wp:positionV>
            <wp:extent cx="6945630" cy="3472815"/>
            <wp:effectExtent l="0" t="0" r="1270" b="0"/>
            <wp:wrapTopAndBottom/>
            <wp:docPr id="269" name="Picture 26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ThinkTimes_load120.png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63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66E5C" w14:textId="16FF719E" w:rsidR="00D01651" w:rsidRDefault="00D01651" w:rsidP="00812450">
      <w:pPr>
        <w:rPr>
          <w:rtl/>
        </w:rPr>
      </w:pPr>
    </w:p>
    <w:p w14:paraId="328AA440" w14:textId="795E5587" w:rsidR="0039383A" w:rsidRDefault="0039383A" w:rsidP="00812450">
      <w:pPr>
        <w:rPr>
          <w:rtl/>
        </w:rPr>
      </w:pPr>
    </w:p>
    <w:p w14:paraId="2AC70DBB" w14:textId="1E513C41" w:rsidR="0039383A" w:rsidRDefault="0039383A" w:rsidP="00812450">
      <w:pPr>
        <w:rPr>
          <w:rtl/>
        </w:rPr>
      </w:pPr>
    </w:p>
    <w:p w14:paraId="3E8F5B2B" w14:textId="77777777" w:rsidR="00731661" w:rsidRDefault="00731661" w:rsidP="00F2393F">
      <w:pPr>
        <w:pStyle w:val="Heading1"/>
        <w:rPr>
          <w:rtl/>
        </w:rPr>
      </w:pPr>
      <w:bookmarkStart w:id="290" w:name="_Toc63019125"/>
    </w:p>
    <w:p w14:paraId="42ACA038" w14:textId="219DD209" w:rsidR="00F2393F" w:rsidRDefault="00F2393F" w:rsidP="00F2393F">
      <w:pPr>
        <w:pStyle w:val="Heading1"/>
        <w:rPr>
          <w:ins w:id="291" w:author="יובל תמיר" w:date="2021-01-27T22:45:00Z"/>
        </w:rPr>
      </w:pPr>
      <w:r>
        <w:rPr>
          <w:rFonts w:hint="cs"/>
          <w:rtl/>
        </w:rPr>
        <w:lastRenderedPageBreak/>
        <w:t>ביבליוגרפיה ומקורות</w:t>
      </w:r>
      <w:bookmarkEnd w:id="290"/>
    </w:p>
    <w:p w14:paraId="7B665E3C" w14:textId="213A1517" w:rsidR="0022198F" w:rsidRDefault="0022198F" w:rsidP="0022198F">
      <w:pPr>
        <w:rPr>
          <w:ins w:id="292" w:author="יובל תמיר" w:date="2021-01-27T22:45:00Z"/>
        </w:rPr>
      </w:pPr>
    </w:p>
    <w:p w14:paraId="4C47DF68" w14:textId="2AE13ACE" w:rsidR="0022198F" w:rsidRDefault="005F5D07" w:rsidP="005F5D07">
      <w:pPr>
        <w:pStyle w:val="ListParagraph"/>
        <w:numPr>
          <w:ilvl w:val="0"/>
          <w:numId w:val="4"/>
        </w:numPr>
        <w:bidi w:val="0"/>
        <w:rPr>
          <w:ins w:id="293" w:author="יובל תמיר" w:date="2021-01-27T22:46:00Z"/>
        </w:rPr>
      </w:pPr>
      <w:ins w:id="294" w:author="יובל תמיר" w:date="2021-01-27T22:46:00Z">
        <w:r>
          <w:t>Dror G. Feitelson, “Workload Modeling: Computer Systems Performance Evaluation”</w:t>
        </w:r>
      </w:ins>
    </w:p>
    <w:p w14:paraId="1D99C941" w14:textId="63D75C89" w:rsidR="005F5D07" w:rsidRDefault="005F5D07" w:rsidP="005F5D07">
      <w:pPr>
        <w:bidi w:val="0"/>
        <w:rPr>
          <w:ins w:id="295" w:author="יובל תמיר" w:date="2021-01-27T22:46:00Z"/>
        </w:rPr>
      </w:pPr>
    </w:p>
    <w:p w14:paraId="142FBF31" w14:textId="16048275" w:rsidR="005F5D07" w:rsidRDefault="005F5D07" w:rsidP="005F5D07">
      <w:pPr>
        <w:pStyle w:val="Heading1"/>
        <w:bidi w:val="0"/>
        <w:rPr>
          <w:ins w:id="296" w:author="יובל תמיר" w:date="2021-01-27T22:47:00Z"/>
          <w:lang w:val="en-IL"/>
        </w:rPr>
      </w:pPr>
      <w:bookmarkStart w:id="297" w:name="_Toc63019126"/>
      <w:ins w:id="298" w:author="יובל תמיר" w:date="2021-01-27T22:47:00Z">
        <w:r>
          <w:t>C</w:t>
        </w:r>
        <w:r w:rsidRPr="005F5D07">
          <w:rPr>
            <w:lang w:val="en-IL"/>
          </w:rPr>
          <w:t>olophon</w:t>
        </w:r>
        <w:bookmarkEnd w:id="297"/>
      </w:ins>
    </w:p>
    <w:p w14:paraId="460D8AA9" w14:textId="48C41977" w:rsidR="005F5D07" w:rsidRDefault="005F5D07" w:rsidP="005F5D07">
      <w:pPr>
        <w:bidi w:val="0"/>
        <w:rPr>
          <w:ins w:id="299" w:author="יובל תמיר" w:date="2021-01-27T22:47:00Z"/>
        </w:rPr>
      </w:pPr>
    </w:p>
    <w:p w14:paraId="79937930" w14:textId="77777777" w:rsidR="00B10CDF" w:rsidRDefault="005F5D07">
      <w:pPr>
        <w:pStyle w:val="ListParagraph"/>
        <w:numPr>
          <w:ilvl w:val="0"/>
          <w:numId w:val="4"/>
        </w:numPr>
        <w:bidi w:val="0"/>
        <w:jc w:val="left"/>
        <w:rPr>
          <w:ins w:id="300" w:author="יובל תמיר" w:date="2021-01-27T22:49:00Z"/>
        </w:rPr>
        <w:pPrChange w:id="301" w:author="יובל תמיר" w:date="2021-01-27T22:49:00Z">
          <w:pPr>
            <w:pStyle w:val="ListParagraph"/>
            <w:numPr>
              <w:numId w:val="4"/>
            </w:numPr>
            <w:ind w:left="360" w:hanging="360"/>
          </w:pPr>
        </w:pPrChange>
      </w:pPr>
      <w:ins w:id="302" w:author="יובל תמיר" w:date="2021-01-27T22:47:00Z">
        <w:r>
          <w:t xml:space="preserve">Pycharm, </w:t>
        </w:r>
      </w:ins>
      <w:ins w:id="303" w:author="יובל תמיר" w:date="2021-01-27T22:49:00Z">
        <w:r w:rsidR="00B10CDF">
          <w:t>PyCharm 2020.2.3 (Community Edition</w:t>
        </w:r>
        <w:r w:rsidR="00B10CDF">
          <w:rPr>
            <w:rFonts w:cs="Calibri Light"/>
          </w:rPr>
          <w:t xml:space="preserve">), </w:t>
        </w:r>
        <w:r w:rsidR="00B10CDF">
          <w:t>Build #PC-202.7660.27, built on October 6, 2020</w:t>
        </w:r>
      </w:ins>
    </w:p>
    <w:p w14:paraId="5805D0E7" w14:textId="386688D7" w:rsidR="005F5D07" w:rsidRDefault="00B10CDF" w:rsidP="00B10CDF">
      <w:pPr>
        <w:pStyle w:val="ListParagraph"/>
        <w:numPr>
          <w:ilvl w:val="0"/>
          <w:numId w:val="4"/>
        </w:numPr>
        <w:bidi w:val="0"/>
        <w:jc w:val="left"/>
      </w:pPr>
      <w:ins w:id="304" w:author="יובל תמיר" w:date="2021-01-27T22:49:00Z">
        <w:r>
          <w:t>Spyder</w:t>
        </w:r>
      </w:ins>
      <w:r w:rsidR="007F0DA7">
        <w:t xml:space="preserve"> – The Scientific Python</w:t>
      </w:r>
      <w:r w:rsidR="000C3D92">
        <w:t xml:space="preserve"> </w:t>
      </w:r>
      <w:r w:rsidR="007F0DA7">
        <w:t xml:space="preserve">IDE </w:t>
      </w:r>
      <w:ins w:id="305" w:author="יובל תמיר" w:date="2021-01-27T22:49:00Z">
        <w:r>
          <w:t>,</w:t>
        </w:r>
      </w:ins>
      <w:r w:rsidR="000B32CC">
        <w:rPr>
          <w:rFonts w:hint="cs"/>
          <w:rtl/>
        </w:rPr>
        <w:t xml:space="preserve"> </w:t>
      </w:r>
      <w:r w:rsidR="007F0DA7" w:rsidRPr="007F0DA7">
        <w:t>Spyder 4.2.1</w:t>
      </w:r>
    </w:p>
    <w:p w14:paraId="509C62DE" w14:textId="255AF9B8" w:rsidR="004F0FC4" w:rsidRDefault="004F0FC4" w:rsidP="004F0FC4">
      <w:pPr>
        <w:pStyle w:val="ListParagraph"/>
        <w:numPr>
          <w:ilvl w:val="0"/>
          <w:numId w:val="4"/>
        </w:numPr>
        <w:bidi w:val="0"/>
        <w:jc w:val="left"/>
        <w:rPr>
          <w:ins w:id="306" w:author="יובל תמיר" w:date="2021-01-27T22:49:00Z"/>
        </w:rPr>
      </w:pPr>
      <w:r>
        <w:rPr>
          <w:rFonts w:hint="cs"/>
        </w:rPr>
        <w:t>MATLAB</w:t>
      </w:r>
    </w:p>
    <w:p w14:paraId="086D1914" w14:textId="678DA134" w:rsidR="00B10CDF" w:rsidRPr="00490C43" w:rsidRDefault="00B10CDF">
      <w:pPr>
        <w:pStyle w:val="ListParagraph"/>
        <w:bidi w:val="0"/>
        <w:ind w:left="360"/>
        <w:jc w:val="left"/>
        <w:rPr>
          <w:rtl/>
        </w:rPr>
        <w:pPrChange w:id="307" w:author="יובל תמיר" w:date="2021-01-27T22:49:00Z">
          <w:pPr>
            <w:pStyle w:val="Heading1"/>
          </w:pPr>
        </w:pPrChange>
      </w:pPr>
    </w:p>
    <w:sectPr w:rsidR="00B10CDF" w:rsidRPr="00490C43" w:rsidSect="00D34877">
      <w:footerReference w:type="even" r:id="rId179"/>
      <w:footerReference w:type="default" r:id="rId180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8AB054" w14:textId="77777777" w:rsidR="000753D4" w:rsidRDefault="000753D4" w:rsidP="008043F5">
      <w:pPr>
        <w:spacing w:after="0" w:line="240" w:lineRule="auto"/>
      </w:pPr>
      <w:r>
        <w:separator/>
      </w:r>
    </w:p>
  </w:endnote>
  <w:endnote w:type="continuationSeparator" w:id="0">
    <w:p w14:paraId="77310734" w14:textId="77777777" w:rsidR="000753D4" w:rsidRDefault="000753D4" w:rsidP="008043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  <w:rtl/>
      </w:rPr>
      <w:id w:val="1641997518"/>
      <w:docPartObj>
        <w:docPartGallery w:val="Page Numbers (Bottom of Page)"/>
        <w:docPartUnique/>
      </w:docPartObj>
    </w:sdtPr>
    <w:sdtContent>
      <w:p w14:paraId="60BCB4A1" w14:textId="062768E4" w:rsidR="000753D4" w:rsidRDefault="000753D4" w:rsidP="00D3487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  <w:rtl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rtl/>
          </w:rPr>
          <w:fldChar w:fldCharType="end"/>
        </w:r>
      </w:p>
    </w:sdtContent>
  </w:sdt>
  <w:p w14:paraId="6549F158" w14:textId="77777777" w:rsidR="000753D4" w:rsidRDefault="000753D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  <w:rtl/>
      </w:rPr>
      <w:id w:val="154115575"/>
      <w:docPartObj>
        <w:docPartGallery w:val="Page Numbers (Bottom of Page)"/>
        <w:docPartUnique/>
      </w:docPartObj>
    </w:sdtPr>
    <w:sdtContent>
      <w:p w14:paraId="3CD144C8" w14:textId="428233FA" w:rsidR="000753D4" w:rsidRDefault="000753D4" w:rsidP="00D3487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  <w:rtl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rtl/>
          </w:rPr>
          <w:fldChar w:fldCharType="separate"/>
        </w:r>
        <w:r>
          <w:rPr>
            <w:rStyle w:val="PageNumber"/>
            <w:noProof/>
            <w:rtl/>
          </w:rPr>
          <w:t>1</w:t>
        </w:r>
        <w:r>
          <w:rPr>
            <w:rStyle w:val="PageNumber"/>
            <w:rtl/>
          </w:rPr>
          <w:fldChar w:fldCharType="end"/>
        </w:r>
      </w:p>
    </w:sdtContent>
  </w:sdt>
  <w:p w14:paraId="0093AFF0" w14:textId="77777777" w:rsidR="000753D4" w:rsidRDefault="000753D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9F0DB4" w14:textId="77777777" w:rsidR="000753D4" w:rsidRDefault="000753D4" w:rsidP="008043F5">
      <w:pPr>
        <w:spacing w:after="0" w:line="240" w:lineRule="auto"/>
      </w:pPr>
      <w:r>
        <w:separator/>
      </w:r>
    </w:p>
  </w:footnote>
  <w:footnote w:type="continuationSeparator" w:id="0">
    <w:p w14:paraId="5470AF94" w14:textId="77777777" w:rsidR="000753D4" w:rsidRDefault="000753D4" w:rsidP="008043F5">
      <w:pPr>
        <w:spacing w:after="0" w:line="240" w:lineRule="auto"/>
      </w:pPr>
      <w:r>
        <w:continuationSeparator/>
      </w:r>
    </w:p>
  </w:footnote>
  <w:footnote w:id="1">
    <w:p w14:paraId="46248097" w14:textId="7C97F098" w:rsidR="000753D4" w:rsidRDefault="000753D4">
      <w:pPr>
        <w:pStyle w:val="FootnoteText"/>
      </w:pPr>
      <w:ins w:id="174" w:author="יובל תמיר" w:date="2021-01-27T22:34:00Z">
        <w:r>
          <w:rPr>
            <w:rStyle w:val="FootnoteReference"/>
          </w:rPr>
          <w:footnoteRef/>
        </w:r>
        <w:r>
          <w:rPr>
            <w:rtl/>
          </w:rPr>
          <w:t xml:space="preserve"> </w:t>
        </w:r>
      </w:ins>
      <w:bookmarkStart w:id="175" w:name="_Hlk63083783"/>
      <w:ins w:id="176" w:author="יובל תמיר" w:date="2021-01-27T22:36:00Z">
        <w:r>
          <w:t xml:space="preserve">Dror G. Feitelson, “Workload Modeling: Computer Systems </w:t>
        </w:r>
      </w:ins>
      <w:ins w:id="177" w:author="יובל תמיר" w:date="2021-01-27T22:37:00Z">
        <w:r>
          <w:t>Performance Evaluation”, p. 50 section 2</w:t>
        </w:r>
      </w:ins>
      <w:bookmarkEnd w:id="175"/>
    </w:p>
  </w:footnote>
  <w:footnote w:id="2">
    <w:p w14:paraId="620A2C02" w14:textId="69415E7A" w:rsidR="000753D4" w:rsidRDefault="000753D4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ins w:id="287" w:author="יובל תמיר" w:date="2021-01-27T22:36:00Z">
        <w:r>
          <w:t xml:space="preserve">Dror G. Feitelson, “Workload Modeling: Computer Systems </w:t>
        </w:r>
      </w:ins>
      <w:ins w:id="288" w:author="יובל תמיר" w:date="2021-01-27T22:37:00Z">
        <w:r>
          <w:t xml:space="preserve">Performance Evaluation”, p. </w:t>
        </w:r>
      </w:ins>
      <w:r>
        <w:rPr>
          <w:lang w:val="en-IL" w:bidi="ar-SA"/>
        </w:rPr>
        <w:t>247</w:t>
      </w:r>
      <w:ins w:id="289" w:author="יובל תמיר" w:date="2021-01-27T22:37:00Z">
        <w:r>
          <w:t xml:space="preserve"> </w:t>
        </w:r>
      </w:ins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731D64"/>
    <w:multiLevelType w:val="hybridMultilevel"/>
    <w:tmpl w:val="DCA66FE8"/>
    <w:lvl w:ilvl="0" w:tplc="79D2E9D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C801788"/>
    <w:multiLevelType w:val="hybridMultilevel"/>
    <w:tmpl w:val="9F40C7DA"/>
    <w:lvl w:ilvl="0" w:tplc="79D2E9D2">
      <w:start w:val="2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735484B"/>
    <w:multiLevelType w:val="hybridMultilevel"/>
    <w:tmpl w:val="612C2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47F242AA"/>
    <w:multiLevelType w:val="hybridMultilevel"/>
    <w:tmpl w:val="624C5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A6188A"/>
    <w:multiLevelType w:val="hybridMultilevel"/>
    <w:tmpl w:val="33DCEB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7C679A"/>
    <w:multiLevelType w:val="hybridMultilevel"/>
    <w:tmpl w:val="D02A7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EE25EA"/>
    <w:multiLevelType w:val="hybridMultilevel"/>
    <w:tmpl w:val="28A0E9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AB244FB"/>
    <w:multiLevelType w:val="hybridMultilevel"/>
    <w:tmpl w:val="AAAE5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7"/>
  </w:num>
  <w:num w:numId="6">
    <w:abstractNumId w:val="3"/>
  </w:num>
  <w:num w:numId="7">
    <w:abstractNumId w:val="5"/>
  </w:num>
  <w:num w:numId="8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יובל תמיר">
    <w15:presenceInfo w15:providerId="AD" w15:userId="S::ytamir09@campus.haifa.ac.il::54f42bea-8708-4913-b85d-7b91ebeead2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701"/>
    <w:rsid w:val="0000777F"/>
    <w:rsid w:val="0004430F"/>
    <w:rsid w:val="00065EA5"/>
    <w:rsid w:val="000753D4"/>
    <w:rsid w:val="000B32CC"/>
    <w:rsid w:val="000C3D34"/>
    <w:rsid w:val="000C3D92"/>
    <w:rsid w:val="000C6DEE"/>
    <w:rsid w:val="000D4290"/>
    <w:rsid w:val="000E41D1"/>
    <w:rsid w:val="00147DEC"/>
    <w:rsid w:val="001909F1"/>
    <w:rsid w:val="001944B8"/>
    <w:rsid w:val="0022198F"/>
    <w:rsid w:val="00233BF8"/>
    <w:rsid w:val="00252543"/>
    <w:rsid w:val="00257E34"/>
    <w:rsid w:val="00277EFB"/>
    <w:rsid w:val="00285811"/>
    <w:rsid w:val="002A1D8A"/>
    <w:rsid w:val="002B4110"/>
    <w:rsid w:val="002F5024"/>
    <w:rsid w:val="00304F5D"/>
    <w:rsid w:val="00306645"/>
    <w:rsid w:val="00306815"/>
    <w:rsid w:val="00336618"/>
    <w:rsid w:val="0034637F"/>
    <w:rsid w:val="0037406F"/>
    <w:rsid w:val="00376D88"/>
    <w:rsid w:val="00377FFC"/>
    <w:rsid w:val="0039383A"/>
    <w:rsid w:val="003B6B13"/>
    <w:rsid w:val="003C3E53"/>
    <w:rsid w:val="003E5C53"/>
    <w:rsid w:val="003F587D"/>
    <w:rsid w:val="0042309A"/>
    <w:rsid w:val="00435FEC"/>
    <w:rsid w:val="00464754"/>
    <w:rsid w:val="00490C43"/>
    <w:rsid w:val="004911C7"/>
    <w:rsid w:val="004B7D0E"/>
    <w:rsid w:val="004C04A4"/>
    <w:rsid w:val="004E27EA"/>
    <w:rsid w:val="004E60CA"/>
    <w:rsid w:val="004F0FC4"/>
    <w:rsid w:val="00524561"/>
    <w:rsid w:val="00524C1D"/>
    <w:rsid w:val="0052585B"/>
    <w:rsid w:val="005272F6"/>
    <w:rsid w:val="0053745E"/>
    <w:rsid w:val="00547701"/>
    <w:rsid w:val="005559D6"/>
    <w:rsid w:val="00591EFB"/>
    <w:rsid w:val="005B39DF"/>
    <w:rsid w:val="005C0A0A"/>
    <w:rsid w:val="005C0EAB"/>
    <w:rsid w:val="005D4872"/>
    <w:rsid w:val="005F5D07"/>
    <w:rsid w:val="00611C6A"/>
    <w:rsid w:val="00631B34"/>
    <w:rsid w:val="006434DA"/>
    <w:rsid w:val="006772F5"/>
    <w:rsid w:val="006952C8"/>
    <w:rsid w:val="006C7A91"/>
    <w:rsid w:val="006D0C1B"/>
    <w:rsid w:val="006E168F"/>
    <w:rsid w:val="00725A68"/>
    <w:rsid w:val="00727390"/>
    <w:rsid w:val="00731661"/>
    <w:rsid w:val="007354BD"/>
    <w:rsid w:val="00747624"/>
    <w:rsid w:val="00751FB1"/>
    <w:rsid w:val="007520C9"/>
    <w:rsid w:val="00757C1F"/>
    <w:rsid w:val="0079021A"/>
    <w:rsid w:val="00792D35"/>
    <w:rsid w:val="007A6D28"/>
    <w:rsid w:val="007C7FB6"/>
    <w:rsid w:val="007F07FD"/>
    <w:rsid w:val="007F0DA7"/>
    <w:rsid w:val="007F5D43"/>
    <w:rsid w:val="008043F5"/>
    <w:rsid w:val="00805C67"/>
    <w:rsid w:val="00812450"/>
    <w:rsid w:val="00816146"/>
    <w:rsid w:val="00817CCD"/>
    <w:rsid w:val="00820229"/>
    <w:rsid w:val="0083398A"/>
    <w:rsid w:val="0083446B"/>
    <w:rsid w:val="0083447F"/>
    <w:rsid w:val="00897312"/>
    <w:rsid w:val="008E78F9"/>
    <w:rsid w:val="008F2A04"/>
    <w:rsid w:val="008F53C9"/>
    <w:rsid w:val="00943C72"/>
    <w:rsid w:val="00944053"/>
    <w:rsid w:val="00951657"/>
    <w:rsid w:val="00951B16"/>
    <w:rsid w:val="00990549"/>
    <w:rsid w:val="00995565"/>
    <w:rsid w:val="009A5FE9"/>
    <w:rsid w:val="009D635D"/>
    <w:rsid w:val="009D79D3"/>
    <w:rsid w:val="009E2C27"/>
    <w:rsid w:val="009E7B1D"/>
    <w:rsid w:val="00A4125B"/>
    <w:rsid w:val="00A602A8"/>
    <w:rsid w:val="00A662AA"/>
    <w:rsid w:val="00A74B9F"/>
    <w:rsid w:val="00A941EE"/>
    <w:rsid w:val="00AB5A40"/>
    <w:rsid w:val="00AB5A95"/>
    <w:rsid w:val="00B10CDF"/>
    <w:rsid w:val="00B161F4"/>
    <w:rsid w:val="00B26296"/>
    <w:rsid w:val="00B36410"/>
    <w:rsid w:val="00B440DB"/>
    <w:rsid w:val="00B5101A"/>
    <w:rsid w:val="00B6205E"/>
    <w:rsid w:val="00B7235C"/>
    <w:rsid w:val="00B804BC"/>
    <w:rsid w:val="00BB56A5"/>
    <w:rsid w:val="00BC1AF6"/>
    <w:rsid w:val="00BC7522"/>
    <w:rsid w:val="00BE3C38"/>
    <w:rsid w:val="00C01B1F"/>
    <w:rsid w:val="00C0708C"/>
    <w:rsid w:val="00C135A0"/>
    <w:rsid w:val="00C33D1F"/>
    <w:rsid w:val="00C473EC"/>
    <w:rsid w:val="00C57233"/>
    <w:rsid w:val="00C62EC9"/>
    <w:rsid w:val="00C71D90"/>
    <w:rsid w:val="00C745ED"/>
    <w:rsid w:val="00C82B84"/>
    <w:rsid w:val="00C95EEF"/>
    <w:rsid w:val="00CB5B83"/>
    <w:rsid w:val="00CB5E07"/>
    <w:rsid w:val="00CC7644"/>
    <w:rsid w:val="00CF38AB"/>
    <w:rsid w:val="00D01651"/>
    <w:rsid w:val="00D04178"/>
    <w:rsid w:val="00D34877"/>
    <w:rsid w:val="00D34B7B"/>
    <w:rsid w:val="00D361B4"/>
    <w:rsid w:val="00D518AD"/>
    <w:rsid w:val="00DF1F01"/>
    <w:rsid w:val="00E43631"/>
    <w:rsid w:val="00E6539B"/>
    <w:rsid w:val="00E72F53"/>
    <w:rsid w:val="00E875B9"/>
    <w:rsid w:val="00EB2BA7"/>
    <w:rsid w:val="00EE149D"/>
    <w:rsid w:val="00EE2DA7"/>
    <w:rsid w:val="00EE564A"/>
    <w:rsid w:val="00EE565D"/>
    <w:rsid w:val="00F12C4E"/>
    <w:rsid w:val="00F2393F"/>
    <w:rsid w:val="00F23FC0"/>
    <w:rsid w:val="00F268DF"/>
    <w:rsid w:val="00F32121"/>
    <w:rsid w:val="00FA5C89"/>
    <w:rsid w:val="00FB7F63"/>
    <w:rsid w:val="00FD1C97"/>
    <w:rsid w:val="00FD2A69"/>
    <w:rsid w:val="00FD6550"/>
    <w:rsid w:val="00FE2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B8253"/>
  <w15:chartTrackingRefBased/>
  <w15:docId w15:val="{58D89036-B2CA-8246-B041-43F26FCCB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L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635D"/>
    <w:pPr>
      <w:bidi/>
      <w:spacing w:after="160" w:line="259" w:lineRule="auto"/>
      <w:jc w:val="both"/>
    </w:pPr>
    <w:rPr>
      <w:rFonts w:asciiTheme="majorHAnsi" w:hAnsiTheme="majorHAnsi" w:cstheme="majorHAnsi"/>
      <w:lang w:val="en-US"/>
    </w:rPr>
  </w:style>
  <w:style w:type="paragraph" w:styleId="Heading1">
    <w:name w:val="heading 1"/>
    <w:basedOn w:val="Header"/>
    <w:next w:val="Normal"/>
    <w:link w:val="Heading1Char"/>
    <w:uiPriority w:val="9"/>
    <w:qFormat/>
    <w:rsid w:val="00547701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7701"/>
    <w:pPr>
      <w:jc w:val="right"/>
      <w:outlineLvl w:val="1"/>
    </w:pPr>
    <w:rPr>
      <w:sz w:val="28"/>
      <w:szCs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3F587D"/>
    <w:pPr>
      <w:bidi w:val="0"/>
      <w:jc w:val="center"/>
      <w:outlineLvl w:val="2"/>
    </w:pPr>
    <w:rPr>
      <w:noProof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47701"/>
    <w:rPr>
      <w:rFonts w:eastAsiaTheme="minorEastAsia"/>
      <w:sz w:val="22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547701"/>
    <w:rPr>
      <w:rFonts w:eastAsiaTheme="minorEastAsia"/>
      <w:sz w:val="22"/>
      <w:szCs w:val="22"/>
      <w:lang w:val="en-US" w:bidi="ar-SA"/>
    </w:rPr>
  </w:style>
  <w:style w:type="paragraph" w:styleId="Header">
    <w:name w:val="header"/>
    <w:basedOn w:val="Normal"/>
    <w:link w:val="HeaderChar"/>
    <w:uiPriority w:val="99"/>
    <w:unhideWhenUsed/>
    <w:rsid w:val="005477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7701"/>
    <w:rPr>
      <w:sz w:val="22"/>
      <w:szCs w:val="22"/>
      <w:lang w:val="x-none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547701"/>
    <w:rPr>
      <w:rFonts w:asciiTheme="majorHAnsi" w:hAnsiTheme="majorHAnsi" w:cstheme="majorHAnsi"/>
      <w:b/>
      <w:bCs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547701"/>
    <w:rPr>
      <w:rFonts w:asciiTheme="majorHAnsi" w:hAnsiTheme="majorHAnsi" w:cstheme="majorHAnsi"/>
      <w:sz w:val="28"/>
      <w:szCs w:val="28"/>
      <w:lang w:val="x-none"/>
    </w:rPr>
  </w:style>
  <w:style w:type="character" w:customStyle="1" w:styleId="Heading3Char">
    <w:name w:val="Heading 3 Char"/>
    <w:basedOn w:val="DefaultParagraphFont"/>
    <w:link w:val="Heading3"/>
    <w:uiPriority w:val="9"/>
    <w:rsid w:val="003F587D"/>
    <w:rPr>
      <w:rFonts w:asciiTheme="majorHAnsi" w:hAnsiTheme="majorHAnsi" w:cstheme="majorHAnsi"/>
      <w:noProof/>
      <w:sz w:val="28"/>
      <w:szCs w:val="28"/>
      <w:u w:val="single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F2393F"/>
    <w:pPr>
      <w:bidi w:val="0"/>
      <w:spacing w:after="200" w:line="240" w:lineRule="auto"/>
    </w:pPr>
    <w:rPr>
      <w:i/>
      <w:iCs/>
      <w:color w:val="000000" w:themeColor="text1"/>
    </w:rPr>
  </w:style>
  <w:style w:type="paragraph" w:styleId="ListParagraph">
    <w:name w:val="List Paragraph"/>
    <w:basedOn w:val="Normal"/>
    <w:uiPriority w:val="34"/>
    <w:qFormat/>
    <w:rsid w:val="00EE2DA7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8043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43F5"/>
    <w:rPr>
      <w:rFonts w:asciiTheme="majorHAnsi" w:hAnsiTheme="majorHAnsi" w:cstheme="majorHAnsi"/>
      <w:lang w:val="en-US"/>
    </w:rPr>
  </w:style>
  <w:style w:type="character" w:styleId="PageNumber">
    <w:name w:val="page number"/>
    <w:basedOn w:val="DefaultParagraphFont"/>
    <w:uiPriority w:val="99"/>
    <w:semiHidden/>
    <w:unhideWhenUsed/>
    <w:rsid w:val="008043F5"/>
  </w:style>
  <w:style w:type="paragraph" w:styleId="TOCHeading">
    <w:name w:val="TOC Heading"/>
    <w:basedOn w:val="Heading1"/>
    <w:next w:val="Normal"/>
    <w:uiPriority w:val="39"/>
    <w:unhideWhenUsed/>
    <w:qFormat/>
    <w:rsid w:val="00257E34"/>
    <w:pPr>
      <w:keepNext/>
      <w:keepLines/>
      <w:tabs>
        <w:tab w:val="clear" w:pos="4320"/>
        <w:tab w:val="clear" w:pos="8640"/>
      </w:tabs>
      <w:bidi w:val="0"/>
      <w:spacing w:before="480" w:line="276" w:lineRule="auto"/>
      <w:jc w:val="left"/>
      <w:outlineLvl w:val="9"/>
    </w:pPr>
    <w:rPr>
      <w:rFonts w:eastAsiaTheme="majorEastAsia" w:cstheme="majorBidi"/>
      <w:color w:val="2F5496" w:themeColor="accent1" w:themeShade="BF"/>
      <w:sz w:val="28"/>
      <w:szCs w:val="28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90C43"/>
    <w:pPr>
      <w:tabs>
        <w:tab w:val="right" w:pos="9016"/>
      </w:tabs>
      <w:bidi w:val="0"/>
      <w:spacing w:before="360" w:after="0"/>
      <w:jc w:val="center"/>
    </w:pPr>
    <w:rPr>
      <w:b/>
      <w:bCs/>
      <w:caps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57E34"/>
    <w:pPr>
      <w:bidi w:val="0"/>
      <w:spacing w:before="240" w:after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90C43"/>
    <w:pPr>
      <w:tabs>
        <w:tab w:val="right" w:pos="9016"/>
      </w:tabs>
      <w:spacing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57E34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257E34"/>
    <w:pPr>
      <w:bidi w:val="0"/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257E34"/>
    <w:pPr>
      <w:bidi w:val="0"/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257E34"/>
    <w:pPr>
      <w:bidi w:val="0"/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257E34"/>
    <w:pPr>
      <w:bidi w:val="0"/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257E34"/>
    <w:pPr>
      <w:bidi w:val="0"/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257E34"/>
    <w:pPr>
      <w:bidi w:val="0"/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487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4877"/>
    <w:rPr>
      <w:rFonts w:ascii="Times New Roman" w:hAnsi="Times New Roman" w:cs="Times New Roman"/>
      <w:sz w:val="18"/>
      <w:szCs w:val="18"/>
      <w:lang w:val="en-US"/>
    </w:rPr>
  </w:style>
  <w:style w:type="character" w:styleId="PlaceholderText">
    <w:name w:val="Placeholder Text"/>
    <w:basedOn w:val="DefaultParagraphFont"/>
    <w:uiPriority w:val="99"/>
    <w:semiHidden/>
    <w:rsid w:val="00B7235C"/>
    <w:rPr>
      <w:color w:val="80808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E7B1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E7B1D"/>
    <w:rPr>
      <w:rFonts w:asciiTheme="majorHAnsi" w:hAnsiTheme="majorHAnsi" w:cstheme="majorHAnsi"/>
      <w:sz w:val="20"/>
      <w:szCs w:val="20"/>
      <w:lang w:val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9E7B1D"/>
    <w:rPr>
      <w:vertAlign w:val="superscript"/>
    </w:rPr>
  </w:style>
  <w:style w:type="paragraph" w:styleId="Revision">
    <w:name w:val="Revision"/>
    <w:hidden/>
    <w:uiPriority w:val="99"/>
    <w:semiHidden/>
    <w:rsid w:val="00490C43"/>
    <w:rPr>
      <w:rFonts w:asciiTheme="majorHAnsi" w:hAnsiTheme="majorHAnsi" w:cstheme="majorHAnsi"/>
      <w:lang w:val="en-US"/>
    </w:rPr>
  </w:style>
  <w:style w:type="table" w:styleId="TableGrid">
    <w:name w:val="Table Grid"/>
    <w:basedOn w:val="TableNormal"/>
    <w:uiPriority w:val="39"/>
    <w:rsid w:val="0099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18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0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4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72" Type="http://schemas.openxmlformats.org/officeDocument/2006/relationships/image" Target="media/image165.png"/><Relationship Id="rId180" Type="http://schemas.openxmlformats.org/officeDocument/2006/relationships/footer" Target="footer2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footer" Target="footer1.xml"/><Relationship Id="rId15" Type="http://schemas.openxmlformats.org/officeDocument/2006/relationships/image" Target="media/image8.jpe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326AE1D-4E23-6346-8855-1C4E67069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66</Pages>
  <Words>3242</Words>
  <Characters>18485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תמיר</dc:creator>
  <cp:keywords/>
  <dc:description/>
  <cp:lastModifiedBy>פהד נאסר</cp:lastModifiedBy>
  <cp:revision>6</cp:revision>
  <dcterms:created xsi:type="dcterms:W3CDTF">2021-02-01T16:54:00Z</dcterms:created>
  <dcterms:modified xsi:type="dcterms:W3CDTF">2021-02-06T21:50:00Z</dcterms:modified>
</cp:coreProperties>
</file>