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0753D4" w:rsidRPr="00257E34" w:rsidRDefault="000753D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0753D4" w:rsidRPr="008043F5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מרגיה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318386646</w:t>
                            </w:r>
                          </w:p>
                          <w:p w14:paraId="1419CB78" w14:textId="51862B9D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316050608</w:t>
                            </w:r>
                          </w:p>
                          <w:p w14:paraId="6B77A0A4" w14:textId="444D31D6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פהד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0753D4" w:rsidRPr="00257E34" w:rsidRDefault="000753D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0753D4" w:rsidRPr="008043F5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מרגיה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318386646</w:t>
                      </w:r>
                    </w:p>
                    <w:p w14:paraId="1419CB78" w14:textId="51862B9D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316050608</w:t>
                      </w:r>
                    </w:p>
                    <w:p w14:paraId="6B77A0A4" w14:textId="444D31D6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פהד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077D69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077D69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077D69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077D69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  <w:lang w:val="en-IL"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  <w:lang w:val="en-IL"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077D69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077D69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077D69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</w:t>
        </w:r>
        <w:r w:rsidR="00490C43" w:rsidRPr="00365286">
          <w:rPr>
            <w:rStyle w:val="Hyperlink"/>
            <w:noProof/>
            <w:lang w:val="en-IL"/>
          </w:rPr>
          <w:t>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bookmarkStart w:id="3" w:name="_Toc63019105"/>
    <w:p w14:paraId="14D15EEE" w14:textId="42A2015E" w:rsidR="003F587D" w:rsidRPr="003F587D" w:rsidRDefault="00F2393F" w:rsidP="003F587D">
      <w:pPr>
        <w:pStyle w:val="3"/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0753D4" w:rsidRPr="00F2393F" w:rsidRDefault="000753D4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0753D4" w:rsidRPr="00F2393F" w:rsidRDefault="000753D4" w:rsidP="00F2393F">
                      <w:pPr>
                        <w:pStyle w:val="a7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Figure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7777777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0753D4">
        <w:rPr>
          <w:rFonts w:hint="cs"/>
          <w:rtl/>
        </w:rPr>
        <w:t>הציר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100FE312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 xml:space="preserve">", גם כאשר </w:t>
        </w:r>
      </w:ins>
      <m:oMath>
        <m:r>
          <w:ins w:id="27" w:author="יובל תמיר" w:date="2021-01-27T21:35:00Z">
            <w:rPr>
              <w:rFonts w:ascii="Cambria Math" w:hAnsi="Cambria Math"/>
            </w:rPr>
            <m:t>X</m:t>
          </w:ins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ins w:id="33" w:author="יובל תמיר" w:date="2021-01-27T21:36:00Z">
            <w:rPr>
              <w:rFonts w:ascii="Cambria Math" w:eastAsiaTheme="minorEastAsia" w:hAnsi="Cambria Math"/>
            </w:rPr>
            <m:t>Y</m:t>
          </w:ins>
        </m:r>
      </m:oMath>
      <w:ins w:id="34" w:author="יובל תמיר" w:date="2021-01-27T21:36:00Z">
        <w:r w:rsidR="00B7235C">
          <w:rPr>
            <w:rFonts w:eastAsiaTheme="minorEastAsia" w:hint="cs"/>
            <w:rtl/>
          </w:rPr>
          <w:t xml:space="preserve"> 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5" w:author="יובל תמיר" w:date="2021-01-27T21:37:00Z"/>
          <w:rtl/>
        </w:rPr>
      </w:pPr>
      <w:del w:id="36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7" w:author="יובל תמיר" w:date="2021-01-27T21:37:00Z"/>
          <w:rFonts w:eastAsiaTheme="minorEastAsia"/>
          <w:rtl/>
        </w:rPr>
      </w:pPr>
      <w:del w:id="38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9" w:author="יובל תמיר" w:date="2021-01-27T21:37:00Z">
            <w:rPr>
              <w:rFonts w:ascii="Cambria Math" w:hAnsi="Cambria Math"/>
            </w:rPr>
            <m:t>X</m:t>
          </w:del>
        </m:r>
        <m:r>
          <w:del w:id="40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1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2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3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4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5" w:author="יובל תמיר" w:date="2021-01-27T21:38:00Z"/>
          <w:rtl/>
        </w:rPr>
      </w:pPr>
      <w:ins w:id="46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7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8" w:author="יובל תמיר" w:date="2021-01-27T21:39:00Z"/>
          <w:rtl/>
        </w:rPr>
        <w:pPrChange w:id="49" w:author="יובל תמיר" w:date="2021-01-27T21:39:00Z">
          <w:pPr/>
        </w:pPrChange>
      </w:pPr>
      <w:ins w:id="50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1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2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211BB854" w:rsidR="00F2393F" w:rsidDel="000D4290" w:rsidRDefault="00F2393F" w:rsidP="00F2393F">
      <w:pPr>
        <w:rPr>
          <w:del w:id="53" w:author="יובל תמיר" w:date="2021-01-27T21:44:00Z"/>
        </w:rPr>
      </w:pPr>
    </w:p>
    <w:p w14:paraId="3F7B431C" w14:textId="76CA65C8" w:rsidR="00F2393F" w:rsidDel="000D4290" w:rsidRDefault="00F2393F" w:rsidP="00F2393F">
      <w:pPr>
        <w:rPr>
          <w:del w:id="54" w:author="יובל תמיר" w:date="2021-01-27T21:44:00Z"/>
        </w:rPr>
      </w:pPr>
    </w:p>
    <w:p w14:paraId="79E82D75" w14:textId="7919D84B" w:rsidR="00F2393F" w:rsidRPr="00F2393F" w:rsidDel="000D4290" w:rsidRDefault="000D4290" w:rsidP="00F2393F">
      <w:pPr>
        <w:rPr>
          <w:del w:id="55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41C7E8B7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 w:rsidRPr="00D909C1">
        <w:rPr>
          <w:rFonts w:ascii="David" w:hAnsi="David" w:cs="David"/>
          <w:noProof/>
        </w:rPr>
        <w:drawing>
          <wp:anchor distT="0" distB="0" distL="114300" distR="114300" simplePos="0" relativeHeight="251669504" behindDoc="0" locked="0" layoutInCell="1" allowOverlap="1" wp14:anchorId="1988E49C" wp14:editId="2D379B22">
            <wp:simplePos x="0" y="0"/>
            <wp:positionH relativeFrom="margin">
              <wp:posOffset>-494665</wp:posOffset>
            </wp:positionH>
            <wp:positionV relativeFrom="paragraph">
              <wp:posOffset>609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0064F196" w:rsidR="00A74B9F" w:rsidRDefault="00A74B9F">
      <w:pPr>
        <w:rPr>
          <w:ins w:id="56" w:author="יובל תמיר" w:date="2021-01-27T21:42:00Z"/>
          <w:rtl/>
        </w:rPr>
        <w:pPrChange w:id="57" w:author="יובל תמיר" w:date="2021-01-27T21:44:00Z">
          <w:pPr>
            <w:jc w:val="left"/>
          </w:pPr>
        </w:pPrChange>
      </w:pPr>
      <w:ins w:id="58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9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60" w:author="יובל תמיר" w:date="2021-01-27T21:42:00Z">
        <w:r>
          <w:rPr>
            <w:rFonts w:hint="cs"/>
            <w:rtl/>
          </w:rPr>
          <w:t>.</w:t>
        </w:r>
      </w:ins>
    </w:p>
    <w:p w14:paraId="5B24DDCF" w14:textId="6ECBC812" w:rsidR="00F2393F" w:rsidRPr="005C0A0A" w:rsidDel="000D4290" w:rsidRDefault="00A74B9F">
      <w:pPr>
        <w:jc w:val="left"/>
        <w:rPr>
          <w:del w:id="61" w:author="יובל תמיר" w:date="2021-01-27T21:43:00Z"/>
          <w:i/>
          <w:rtl/>
          <w:rPrChange w:id="62" w:author="יובל תמיר" w:date="2021-01-27T21:45:00Z">
            <w:rPr>
              <w:del w:id="63" w:author="יובל תמיר" w:date="2021-01-27T21:43:00Z"/>
              <w:rtl/>
            </w:rPr>
          </w:rPrChange>
        </w:rPr>
        <w:pPrChange w:id="64" w:author="יובל תמיר" w:date="2021-01-27T21:45:00Z">
          <w:pPr/>
        </w:pPrChange>
      </w:pPr>
      <w:ins w:id="65" w:author="יובל תמיר" w:date="2021-01-27T21:42:00Z">
        <w:r>
          <w:rPr>
            <w:rFonts w:hint="cs"/>
            <w:rtl/>
          </w:rPr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6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7" w:author="יובל תמיר" w:date="2021-01-27T21:43:00Z">
        <w:r w:rsidR="000D4290">
          <w:rPr>
            <w:rFonts w:eastAsiaTheme="minorEastAsia"/>
          </w:rPr>
          <w:t xml:space="preserve"> </w:t>
        </w:r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8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9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0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1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72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73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305E353A" w14:textId="23EBC1C1" w:rsidR="00F2393F" w:rsidRPr="00D909C1" w:rsidDel="000D4290" w:rsidRDefault="00F2393F" w:rsidP="00490C43">
      <w:pPr>
        <w:rPr>
          <w:del w:id="74" w:author="יובל תמיר" w:date="2021-01-27T21:43:00Z"/>
          <w:rFonts w:eastAsiaTheme="minorEastAsia"/>
          <w:rtl/>
        </w:rPr>
      </w:pPr>
      <w:del w:id="75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6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77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78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79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0" w:author="יובל תמיר" w:date="2021-01-27T21:44:00Z"/>
          <w:rtl/>
        </w:rPr>
        <w:pPrChange w:id="81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bookmarkStart w:id="82" w:name="_Toc63019106"/>
    <w:p w14:paraId="54C31157" w14:textId="649A1D16" w:rsidR="00EE2DA7" w:rsidDel="005C0A0A" w:rsidRDefault="005C0A0A" w:rsidP="00EE2DA7">
      <w:pPr>
        <w:pStyle w:val="3"/>
        <w:bidi/>
        <w:rPr>
          <w:del w:id="83" w:author="יובל תמיר" w:date="2021-01-27T21:48:00Z"/>
          <w:rtl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2"/>
    </w:p>
    <w:p w14:paraId="7BEEC17E" w14:textId="77777777" w:rsidR="005C0A0A" w:rsidRDefault="005C0A0A">
      <w:pPr>
        <w:pStyle w:val="3"/>
        <w:bidi/>
        <w:rPr>
          <w:ins w:id="84" w:author="יובל תמיר" w:date="2021-01-27T21:44:00Z"/>
          <w:rtl/>
        </w:rPr>
        <w:pPrChange w:id="85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Fonts w:hint="cs"/>
          <w:rtl/>
        </w:rPr>
        <w:pPrChange w:id="86" w:author="יובל תמיר" w:date="2021-01-27T21:49:00Z">
          <w:pPr/>
        </w:pPrChange>
      </w:pPr>
      <w:ins w:id="87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88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89" w:author="יובל תמיר" w:date="2021-01-27T21:48:00Z">
        <w:r w:rsidR="00377FFC">
          <w:rPr>
            <w:rFonts w:hint="cs"/>
            <w:rtl/>
          </w:rPr>
          <w:t>ים במערכת</w:t>
        </w:r>
      </w:ins>
      <w:del w:id="90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1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2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3" w:author="יובל תמיר" w:date="2021-01-27T21:53:00Z"/>
          <w:rtl/>
        </w:rPr>
        <w:pPrChange w:id="94" w:author="יובל תמיר" w:date="2021-01-27T21:55:00Z">
          <w:pPr/>
        </w:pPrChange>
      </w:pPr>
      <w:ins w:id="95" w:author="יובל תמיר" w:date="2021-01-27T21:56:00Z">
        <w:r>
          <w:rPr>
            <w:rFonts w:hint="cs"/>
            <w:rtl/>
          </w:rPr>
          <w:t>ב</w:t>
        </w:r>
      </w:ins>
      <w:ins w:id="96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97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1FDD37A5" w:rsidR="00E43631" w:rsidRDefault="00E43631" w:rsidP="00C71D90">
      <w:pPr>
        <w:jc w:val="left"/>
        <w:rPr>
          <w:ins w:id="98" w:author="יובל תמיר" w:date="2021-01-27T21:56:00Z"/>
          <w:rFonts w:eastAsiaTheme="minorEastAsia"/>
          <w:rtl/>
        </w:rPr>
      </w:pPr>
      <w:ins w:id="99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ins w:id="100" w:author="יובל תמיר" w:date="2021-01-27T21:53:00Z">
            <w:rPr>
              <w:rFonts w:ascii="Cambria Math" w:hAnsi="Cambria Math"/>
            </w:rPr>
            <m:t>X=1</m:t>
          </w:ins>
        </m:r>
      </m:oMath>
      <w:ins w:id="101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2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3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4" w:author="יובל תמיר" w:date="2021-01-27T21:54:00Z">
        <w:r>
          <w:rPr>
            <w:rFonts w:eastAsiaTheme="minorEastAsia" w:hint="cs"/>
            <w:rtl/>
          </w:rPr>
          <w:t>)</w:t>
        </w:r>
      </w:ins>
      <w:ins w:id="105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6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07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08" w:author="יובל תמיר" w:date="2021-01-27T21:55:00Z">
            <w:rPr/>
          </w:rPrChange>
        </w:rPr>
        <w:pPrChange w:id="109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0" w:author="יובל תמיר" w:date="2021-01-27T21:53:00Z"/>
          <w:noProof/>
          <w:rtl/>
        </w:rPr>
      </w:pPr>
      <w:del w:id="111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2" w:author="יובל תמיר" w:date="2021-01-27T21:55:00Z"/>
          <w:noProof/>
          <w:rtl/>
        </w:rPr>
      </w:pPr>
      <w:del w:id="113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4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4C2306" id="_x0000_t202" coordsize="21600,21600" o:spt="202" path="m,l,21600r21600,l21600,xe">
                <v:stroke joinstyle="miter"/>
                <v:path gradientshapeok="t" o:connecttype="rect"/>
              </v:shapetype>
              <v:shape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5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6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17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18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19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0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1" w:author="יובל תמיר" w:date="2021-01-27T21:57:00Z">
        <w:r w:rsidRPr="00D909C1" w:rsidDel="00C71D90">
          <w:rPr>
            <w:noProof/>
          </w:rPr>
          <w:delText>-20:</w:delText>
        </w:r>
      </w:del>
      <w:ins w:id="122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3" w:author="יובל תמיר" w:date="2021-01-27T21:57:00Z">
        <w:r w:rsidRPr="00D909C1" w:rsidDel="00C71D90">
          <w:rPr>
            <w:noProof/>
          </w:rPr>
          <w:delText>05</w:delText>
        </w:r>
      </w:del>
      <w:del w:id="124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5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6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27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28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29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0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1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2" w:author="יובל תמיר" w:date="2021-01-27T21:58:00Z">
          <w:pPr/>
        </w:pPrChange>
      </w:pPr>
      <w:ins w:id="133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4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5" w:author="יובל תמיר" w:date="2021-01-27T22:01:00Z">
        <w:r>
          <w:rPr>
            <w:rFonts w:hint="cs"/>
            <w:noProof/>
            <w:rtl/>
          </w:rPr>
          <w:t>ש</w:t>
        </w:r>
      </w:ins>
      <w:del w:id="136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37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38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39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40" w:name="_Toc63019107"/>
      <w:r>
        <w:rPr>
          <w:rFonts w:hint="cs"/>
          <w:rtl/>
        </w:rPr>
        <w:lastRenderedPageBreak/>
        <w:t>מענה על שאלות</w:t>
      </w:r>
      <w:bookmarkEnd w:id="140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1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2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3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4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5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6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47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48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49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0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1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2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3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4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5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6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57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58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59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0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1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2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67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68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69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0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1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2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3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4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5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6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77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78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79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0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1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2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3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4" w:author="יובל תמיר" w:date="2021-01-27T22:11:00Z">
          <w:pPr/>
        </w:pPrChange>
      </w:pPr>
      <w:ins w:id="185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</w:ins>
      <w:ins w:id="187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88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89" w:author="יובל תמיר" w:date="2021-01-27T22:12:00Z">
        <w:r w:rsidR="00A662AA">
          <w:rPr>
            <w:rFonts w:hint="cs"/>
            <w:rtl/>
          </w:rPr>
          <w:t>נש</w:t>
        </w:r>
      </w:ins>
      <w:del w:id="190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1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2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3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4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5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6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197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198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199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0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1" w:author="יובל תמיר" w:date="2021-01-27T22:13:00Z">
        <w:r w:rsidR="00A662AA">
          <w:rPr>
            <w:rFonts w:hint="cs"/>
            <w:rtl/>
          </w:rPr>
          <w:t>של</w:t>
        </w:r>
      </w:ins>
      <w:del w:id="202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3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4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5" w:author="יובל תמיר" w:date="2021-01-27T22:13:00Z">
        <w:r w:rsidRPr="00D909C1" w:rsidDel="00A662AA">
          <w:rPr>
            <w:rtl/>
          </w:rPr>
          <w:delText>כך שנוכל</w:delText>
        </w:r>
      </w:del>
      <w:ins w:id="206" w:author="יובל תמיר" w:date="2021-01-27T22:13:00Z">
        <w:r w:rsidR="00A662AA">
          <w:rPr>
            <w:rFonts w:hint="cs"/>
            <w:rtl/>
          </w:rPr>
          <w:t>יכ</w:t>
        </w:r>
      </w:ins>
      <w:ins w:id="207" w:author="יובל תמיר" w:date="2021-01-27T22:14:00Z">
        <w:r w:rsidR="00A662AA">
          <w:rPr>
            <w:rFonts w:hint="cs"/>
            <w:rtl/>
          </w:rPr>
          <w:t>ו</w:t>
        </w:r>
      </w:ins>
      <w:ins w:id="208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09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0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1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2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3" w:author="יובל תמיר" w:date="2021-01-27T22:14:00Z">
        <w:r w:rsidR="00A662AA">
          <w:rPr>
            <w:rFonts w:hint="cs"/>
            <w:rtl/>
          </w:rPr>
          <w:t>מכיוון</w:t>
        </w:r>
      </w:ins>
      <w:del w:id="214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5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6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17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18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19" w:author="יובל תמיר" w:date="2021-01-27T22:16:00Z">
        <w:r w:rsidR="007354BD">
          <w:t>/</w:t>
        </w:r>
      </w:ins>
      <w:del w:id="220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1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2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3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24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4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25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5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26" w:name="_Toc63019110"/>
      <w:r w:rsidRPr="003F587D">
        <w:t>NASA-Log File Graphs</w:t>
      </w:r>
      <w:bookmarkEnd w:id="226"/>
    </w:p>
    <w:p w14:paraId="10F4BE60" w14:textId="02539ED5" w:rsidR="008E78F9" w:rsidRDefault="008E78F9" w:rsidP="008E78F9">
      <w:pPr>
        <w:pStyle w:val="3"/>
      </w:pPr>
      <w:bookmarkStart w:id="227" w:name="_Toc63019111"/>
      <w:r>
        <w:rPr>
          <w:lang w:val="en-IL"/>
        </w:rPr>
        <w:t>CDF of Runtimes time</w:t>
      </w:r>
      <w:r>
        <w:t xml:space="preserve"> – All users</w:t>
      </w:r>
      <w:bookmarkEnd w:id="227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bookmarkStart w:id="228" w:name="_Toc63019112"/>
    <w:p w14:paraId="352A7430" w14:textId="5D00FB56" w:rsidR="008E78F9" w:rsidRDefault="00751FB1" w:rsidP="008E78F9">
      <w:pPr>
        <w:pStyle w:val="3"/>
      </w:pPr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lang w:val="en-IL"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Other users</w:t>
      </w:r>
      <w:bookmarkEnd w:id="228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1"/>
        <w:rPr>
          <w:rtl/>
        </w:rPr>
      </w:pPr>
    </w:p>
    <w:p w14:paraId="5A1BEF3A" w14:textId="77777777" w:rsidR="008E78F9" w:rsidRDefault="008E78F9" w:rsidP="003F587D">
      <w:pPr>
        <w:pStyle w:val="1"/>
        <w:rPr>
          <w:rtl/>
        </w:rPr>
      </w:pPr>
    </w:p>
    <w:p w14:paraId="58CE980D" w14:textId="77777777" w:rsidR="008E78F9" w:rsidRDefault="008E78F9" w:rsidP="003F587D">
      <w:pPr>
        <w:pStyle w:val="1"/>
        <w:rPr>
          <w:rtl/>
        </w:rPr>
      </w:pPr>
    </w:p>
    <w:p w14:paraId="4C76C01E" w14:textId="77777777" w:rsidR="008E78F9" w:rsidRDefault="008E78F9" w:rsidP="003F587D">
      <w:pPr>
        <w:pStyle w:val="1"/>
        <w:rPr>
          <w:rtl/>
        </w:rPr>
      </w:pPr>
    </w:p>
    <w:p w14:paraId="6027F237" w14:textId="77777777" w:rsidR="008E78F9" w:rsidRDefault="008E78F9" w:rsidP="003F587D">
      <w:pPr>
        <w:pStyle w:val="1"/>
        <w:rPr>
          <w:rtl/>
        </w:rPr>
      </w:pPr>
    </w:p>
    <w:p w14:paraId="04DFB487" w14:textId="77777777" w:rsidR="008E78F9" w:rsidRDefault="008E78F9" w:rsidP="003F587D">
      <w:pPr>
        <w:pStyle w:val="1"/>
        <w:rPr>
          <w:rtl/>
        </w:rPr>
      </w:pPr>
    </w:p>
    <w:bookmarkStart w:id="229" w:name="_Toc63019114"/>
    <w:p w14:paraId="1FBA3816" w14:textId="61E65B27" w:rsidR="008E78F9" w:rsidRPr="008E78F9" w:rsidRDefault="00751FB1" w:rsidP="008E78F9">
      <w:pPr>
        <w:pStyle w:val="3"/>
        <w:rPr>
          <w:rtl/>
        </w:rPr>
      </w:pPr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51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P/MA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" stroked="f">
                <v:textbox style="mso-fit-shape-to-text:t" inset="0,0,0,0">
                  <w:txbxContent>
                    <w:p w14:paraId="5CB8845B" w14:textId="7059957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52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/pCMQ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" stroked="f">
                <v:textbox style="mso-fit-shape-to-text:t" inset="0,0,0,0">
                  <w:txbxContent>
                    <w:p w14:paraId="07788A37" w14:textId="29686CDF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29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3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tUMA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" stroked="f">
                <v:textbox style="mso-fit-shape-to-text:t" inset="0,0,0,0">
                  <w:txbxContent>
                    <w:p w14:paraId="38F2AEA4" w14:textId="2B2CE9D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30" w:name="_Toc63019115"/>
      <w:r w:rsidRPr="00D909C1">
        <w:lastRenderedPageBreak/>
        <w:t>MATLAB-Log File Graphs</w:t>
      </w:r>
      <w:bookmarkEnd w:id="230"/>
    </w:p>
    <w:bookmarkStart w:id="231" w:name="_Toc63019116"/>
    <w:p w14:paraId="3E2E2C50" w14:textId="5D43DD08" w:rsidR="008E78F9" w:rsidRPr="008E78F9" w:rsidRDefault="00751FB1" w:rsidP="008E78F9">
      <w:pPr>
        <w:pStyle w:val="3"/>
        <w:bidi/>
      </w:pPr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4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2zw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" stroked="f">
                <v:textbox style="mso-fit-shape-to-text:t" inset="0,0,0,0">
                  <w:txbxContent>
                    <w:p w14:paraId="7D355724" w14:textId="32C9343F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Runtimes</w:t>
      </w:r>
      <w:bookmarkEnd w:id="231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5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yk0MA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" stroked="f">
                <v:textbox style="mso-fit-shape-to-text:t" inset="0,0,0,0">
                  <w:txbxContent>
                    <w:p w14:paraId="4B01DDE9" w14:textId="1AE3197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6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JHSRRQ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bookmarkStart w:id="232" w:name="_Toc63019117"/>
    <w:p w14:paraId="1B10B7C5" w14:textId="0F836209" w:rsidR="008E78F9" w:rsidRDefault="00751FB1" w:rsidP="008E78F9">
      <w:pPr>
        <w:pStyle w:val="3"/>
        <w:bidi/>
      </w:pPr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7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Cd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" stroked="f">
                <v:textbox style="mso-fit-shape-to-text:t" inset="0,0,0,0">
                  <w:txbxContent>
                    <w:p w14:paraId="1F79C42D" w14:textId="090D040E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8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BQI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PKT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" stroked="f">
                <v:textbox style="mso-fit-shape-to-text:t" inset="0,0,0,0">
                  <w:txbxContent>
                    <w:p w14:paraId="6F75E26D" w14:textId="597CB006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Interarrival time</w:t>
      </w:r>
      <w:bookmarkEnd w:id="232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9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GBMAIAAGkEAAAOAAAAZHJzL2Uyb0RvYy54bWysVFFv2yAQfp+0/4B4X+w0S1Z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K3kAYE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33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3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60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FSncVT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61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" stroked="f">
                <v:textbox style="mso-fit-shape-to-text:t" inset="0,0,0,0">
                  <w:txbxContent>
                    <w:p w14:paraId="7D469619" w14:textId="196AB204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62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SzMQ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A9DaSz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3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uwyMA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n+8W4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H0C7DI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34" w:name="_Toc63019119"/>
      <w:r>
        <w:rPr>
          <w:rFonts w:hint="cs"/>
          <w:rtl/>
        </w:rPr>
        <w:lastRenderedPageBreak/>
        <w:t>שלב 6</w:t>
      </w:r>
      <w:bookmarkEnd w:id="234"/>
    </w:p>
    <w:p w14:paraId="471C02D9" w14:textId="0408725B" w:rsidR="00EE2DA7" w:rsidRDefault="00751FB1" w:rsidP="00751FB1">
      <w:pPr>
        <w:pStyle w:val="3"/>
        <w:rPr>
          <w:ins w:id="235" w:author="יובל תמיר" w:date="2021-01-27T22:25:00Z"/>
          <w:rtl/>
        </w:rPr>
      </w:pPr>
      <w:bookmarkStart w:id="236" w:name="_Toc63019120"/>
      <w:r w:rsidRPr="003F587D">
        <w:t>NASA-Log File</w:t>
      </w:r>
      <w:bookmarkEnd w:id="236"/>
    </w:p>
    <w:p w14:paraId="5317C63A" w14:textId="692B6B84" w:rsidR="00E875B9" w:rsidRDefault="00E875B9" w:rsidP="00EE149D">
      <w:pPr>
        <w:rPr>
          <w:ins w:id="237" w:author="יובל תמיר" w:date="2021-01-27T22:28:00Z"/>
          <w:rtl/>
        </w:rPr>
      </w:pPr>
      <w:ins w:id="238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39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0" w:author="יובל תמיר" w:date="2021-01-27T22:27:00Z">
        <w:r w:rsidR="00B804BC">
          <w:rPr>
            <w:rFonts w:hint="cs"/>
            <w:rtl/>
          </w:rPr>
          <w:t>ל</w:t>
        </w:r>
      </w:ins>
      <w:ins w:id="241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2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3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4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5" w:author="יובל תמיר" w:date="2021-01-27T22:30:00Z"/>
          <w:rtl/>
        </w:rPr>
      </w:pPr>
      <w:ins w:id="246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47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48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49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0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</w:t>
                            </w:r>
                            <w:r w:rsidR="00EE149D">
                              <w:rPr>
                                <w:lang w:val="en-IL"/>
                              </w:rPr>
                              <w:t>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4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" stroked="f">
                <v:textbox style="mso-fit-shape-to-text:t" inset="0,0,0,0">
                  <w:txbxContent>
                    <w:p w14:paraId="0DF5C768" w14:textId="6460F9F0" w:rsidR="000753D4" w:rsidRPr="00EE149D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</w:t>
                      </w:r>
                      <w:r w:rsidR="00EE149D">
                        <w:rPr>
                          <w:lang w:val="en-IL"/>
                        </w:rPr>
                        <w:t>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 w:rsidR="00EE149D">
                              <w:rPr>
                                <w:lang w:val="en-IL"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5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kILwIAAGkEAAAOAAAAZHJzL2Uyb0RvYy54bWysVFFv2yAQfp+0/4B4X+wkW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" stroked="f">
                <v:textbox style="mso-fit-shape-to-text:t" inset="0,0,0,0">
                  <w:txbxContent>
                    <w:p w14:paraId="05E51892" w14:textId="1610616F" w:rsidR="000753D4" w:rsidRPr="00EE149D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 w:rsidR="00EE149D">
                        <w:rPr>
                          <w:lang w:val="en-IL"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1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2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3" w:author="יובל תמיר" w:date="2021-01-27T22:28:00Z"/>
          <w:lang w:val="en-IL"/>
        </w:rPr>
        <w:pPrChange w:id="254" w:author="יובל תמיר" w:date="2021-01-27T22:30:00Z">
          <w:pPr>
            <w:jc w:val="right"/>
          </w:pPr>
        </w:pPrChange>
      </w:pPr>
      <w:r>
        <w:rPr>
          <w:rFonts w:hint="cs"/>
          <w:rtl/>
          <w:lang w:val="en-IL"/>
        </w:rPr>
        <w:t>גרפים 6-1 ו6-2 מייצגים את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 לעומת ה</w:t>
      </w:r>
      <w:r>
        <w:rPr>
          <w:rFonts w:hint="cs"/>
          <w:lang w:val="en-IL"/>
        </w:rPr>
        <w:t>RUNTIMES</w:t>
      </w:r>
      <w:r>
        <w:rPr>
          <w:rFonts w:hint="cs"/>
          <w:rtl/>
          <w:lang w:val="en-IL"/>
        </w:rPr>
        <w:t xml:space="preserve"> בציר האופקי. גרף 6-1 מייצג את החלק השלילי של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, וגרף 6-2 משלימו. </w:t>
      </w:r>
      <w:del w:id="255" w:author="יובל תמיר" w:date="2021-01-27T22:28:00Z">
        <w:r w:rsidR="00751FB1" w:rsidRPr="00434483" w:rsidDel="00B804BC">
          <w:rPr>
            <w:lang w:val="en-IL"/>
          </w:rPr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6" w:author="יובל תמיר" w:date="2021-01-27T22:31:00Z"/>
          <w:lang w:val="en-IL"/>
        </w:rPr>
        <w:pPrChange w:id="257" w:author="יובל תמיר" w:date="2021-01-27T22:30:00Z">
          <w:pPr>
            <w:jc w:val="right"/>
          </w:pPr>
        </w:pPrChange>
      </w:pPr>
      <w:del w:id="258" w:author="יובל תמיר" w:date="2021-01-27T22:30:00Z">
        <w:r w:rsidRPr="00434483" w:rsidDel="00820229">
          <w:rPr>
            <w:lang w:val="en-IL"/>
          </w:rPr>
          <w:delText>On the other hand, users in NASA don't like to wait until the previous job is completed and they start to run in parallel with the previous jobs, as a result,</w:delText>
        </w:r>
        <w:r w:rsidDel="00820229">
          <w:rPr>
            <w:lang w:val="en-IL"/>
          </w:rPr>
          <w:delText xml:space="preserve"> </w:delText>
        </w:r>
        <w:r w:rsidRPr="00434483" w:rsidDel="00820229">
          <w:rPr>
            <w:lang w:val="en-IL"/>
          </w:rPr>
          <w:delText>we get that its not a must that longer jobs have longer interar</w:delText>
        </w:r>
        <w:r w:rsidDel="00820229">
          <w:rPr>
            <w:lang w:val="en-IL"/>
          </w:rPr>
          <w:delText>r</w:delText>
        </w:r>
        <w:r w:rsidRPr="00434483" w:rsidDel="00820229">
          <w:rPr>
            <w:lang w:val="en-IL"/>
          </w:rPr>
          <w:delText>ival time.</w:delText>
        </w:r>
      </w:del>
    </w:p>
    <w:p w14:paraId="2945A418" w14:textId="1AF9AB89" w:rsidR="00B5101A" w:rsidRPr="00B5101A" w:rsidRDefault="00B804BC">
      <w:pPr>
        <w:jc w:val="left"/>
        <w:rPr>
          <w:lang w:val="en-IL"/>
        </w:rPr>
        <w:pPrChange w:id="259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0" w:author="יובל תמיר" w:date="2021-01-27T22:31:00Z">
        <w:r w:rsidR="00751FB1" w:rsidRPr="00434483" w:rsidDel="00306815">
          <w:rPr>
            <w:lang w:val="en-IL"/>
          </w:rPr>
          <w:delText>This can be also noticed in the CDF graph of interarrival times</w:delText>
        </w:r>
        <w:r w:rsidR="00751FB1" w:rsidDel="00306815">
          <w:rPr>
            <w:lang w:val="en-IL"/>
          </w:rPr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:  </w:t>
                            </w:r>
                            <w:r w:rsidR="00B36410">
                              <w:rPr>
                                <w:lang w:val="en-IL"/>
                              </w:rPr>
                              <w:t>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6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" filled="f" stroked="f">
                <v:textbox inset="0,0,0,0">
                  <w:txbxContent>
                    <w:p w14:paraId="34E78A62" w14:textId="64707C38" w:rsidR="000753D4" w:rsidRPr="00EE149D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</w:t>
                      </w:r>
                      <w:r w:rsidR="00EE149D">
                        <w:rPr>
                          <w:lang w:val="en-IL"/>
                        </w:rPr>
                        <w:t xml:space="preserve">:  </w:t>
                      </w:r>
                      <w:r w:rsidR="00B36410">
                        <w:rPr>
                          <w:lang w:val="en-IL"/>
                        </w:rPr>
                        <w:t>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0753D4" w:rsidRPr="00EE149D" w:rsidRDefault="000753D4" w:rsidP="00EE149D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3: at </w:t>
                            </w:r>
                            <w:r w:rsidR="00EE149D"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7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" filled="f" stroked="f">
                <v:textbox style="mso-fit-shape-to-text:t" inset="0,0,0,0">
                  <w:txbxContent>
                    <w:p w14:paraId="00D62282" w14:textId="28FC37F7" w:rsidR="000753D4" w:rsidRPr="00EE149D" w:rsidRDefault="000753D4" w:rsidP="00EE149D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 w:rsidR="00EE149D">
                        <w:rPr>
                          <w:lang w:val="en-IL"/>
                        </w:rPr>
                        <w:t xml:space="preserve">3: at </w:t>
                      </w:r>
                      <w:r w:rsidR="00EE149D">
                        <w:rPr>
                          <w:rFonts w:hint="cs"/>
                          <w:rtl/>
                        </w:rPr>
                        <w:t>500000</w:t>
                      </w:r>
                      <w:r w:rsidR="00EE149D">
                        <w:rPr>
                          <w:lang w:val="en-IL"/>
                        </w:rP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  <w:lang w:val="en-IL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0753D4" w:rsidRPr="004866C4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8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DxMAnY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0753D4" w:rsidRPr="004866C4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61" w:name="_Toc63019121"/>
      <w:r w:rsidRPr="00D909C1">
        <w:lastRenderedPageBreak/>
        <w:t>MATLAB-Log File</w:t>
      </w:r>
      <w:bookmarkEnd w:id="261"/>
    </w:p>
    <w:p w14:paraId="06B47E9E" w14:textId="0C4360A3" w:rsidR="0022198F" w:rsidRPr="0022198F" w:rsidDel="0022198F" w:rsidRDefault="00751FB1" w:rsidP="00490C43">
      <w:pPr>
        <w:jc w:val="right"/>
        <w:rPr>
          <w:del w:id="262" w:author="יובל תמיר" w:date="2021-01-27T22:40:00Z"/>
          <w:rFonts w:cstheme="minorHAnsi"/>
          <w:lang w:val="en-IL"/>
        </w:rPr>
      </w:pPr>
      <w:del w:id="263" w:author="יובל תמיר" w:date="2021-01-27T22:40:00Z">
        <w:r w:rsidDel="0022198F">
          <w:rPr>
            <w:rFonts w:cstheme="minorHAnsi"/>
            <w:b/>
            <w:bCs/>
            <w:u w:val="single"/>
            <w:lang w:val="en-IL"/>
          </w:rPr>
          <w:delText>Run Times – Think Times Correlation Coefficient:</w:delText>
        </w:r>
        <w:r w:rsidDel="0022198F">
          <w:rPr>
            <w:rFonts w:cstheme="minorHAnsi"/>
            <w:lang w:val="en-IL"/>
          </w:rPr>
          <w:delText xml:space="preserve"> -</w:delText>
        </w:r>
        <w:r w:rsidRPr="00434483" w:rsidDel="0022198F">
          <w:rPr>
            <w:rFonts w:cstheme="minorHAnsi"/>
            <w:lang w:val="en-IL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  <w:rPrChange w:id="264" w:author="יובל תמיר" w:date="2021-01-27T22:40:00Z">
            <w:rPr>
              <w:rFonts w:cstheme="minorHAnsi"/>
              <w:lang w:val="en-IL"/>
            </w:rPr>
          </w:rPrChange>
        </w:rPr>
        <w:pPrChange w:id="265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9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" stroked="f">
                <v:textbox style="mso-fit-shape-to-text:t" inset="0,0,0,0">
                  <w:txbxContent>
                    <w:p w14:paraId="5E971527" w14:textId="275DACDA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6" w:author="יובל תמיר" w:date="2021-01-27T22:40:00Z">
        <w:r>
          <w:rPr>
            <w:rFonts w:cstheme="minorHAnsi" w:hint="cs"/>
            <w:rtl/>
            <w:lang w:val="en-IL"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  <w:lang w:val="en-IL"/>
          </w:rPr>
          <w:t>-</w:t>
        </w:r>
        <w:r w:rsidRPr="00434483">
          <w:rPr>
            <w:rFonts w:cstheme="minorHAnsi"/>
            <w:lang w:val="en-IL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  <w:lang w:val="en-IL"/>
        </w:rPr>
      </w:pPr>
      <w:r>
        <w:rPr>
          <w:rFonts w:cstheme="minorHAnsi"/>
          <w:noProof/>
          <w:lang w:val="en-IL"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67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7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70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" stroked="f">
                <v:textbox style="mso-fit-shape-to-text:t" inset="0,0,0,0">
                  <w:txbxContent>
                    <w:p w14:paraId="497DF1A0" w14:textId="663193AC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71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" stroked="f">
                <v:textbox style="mso-fit-shape-to-text:t" inset="0,0,0,0">
                  <w:txbxContent>
                    <w:p w14:paraId="059C9509" w14:textId="7F04E64D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  <w:lang w:val="en-IL"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val="en-IL" w:bidi="ar-SA"/>
        </w:rPr>
        <w:t>Hyper Distribution</w:t>
      </w:r>
      <w:r>
        <w:rPr>
          <w:rFonts w:hint="cs"/>
          <w:rtl/>
          <w:lang w:val="en-IL"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68" w:name="_Hlk63021359"/>
                            <w:bookmarkStart w:id="269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68"/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72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L04bUD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82" w:name="_Hlk63021359"/>
                      <w:bookmarkStart w:id="28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82"/>
                      <w:bookmarkEnd w:id="28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proofErr w:type="spellStart"/>
      <w:r>
        <w:rPr>
          <w:rFonts w:cs="Calibri Light"/>
          <w:lang w:val="en-IL" w:bidi="ar-SA"/>
        </w:rPr>
        <w:t>EM_Code</w:t>
      </w:r>
      <w:proofErr w:type="spellEnd"/>
      <w:r>
        <w:rPr>
          <w:rFonts w:cs="Calibri Light" w:hint="cs"/>
          <w:rtl/>
          <w:lang w:val="en-IL"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  <w:lang w:val="en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FD2A69" w:rsidRPr="00FD2A69" w:rsidRDefault="00FD2A69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val="en-IL"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3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6llNgIAAGwEAAAOAAAAZHJzL2Uyb0RvYy54bWysVMFuGjEQvVfqP1i+lwXaE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DSWW&#10;GRRpJ9pIPkNLkg8ZalyYYeLWYWpsMYBK9/6AzgS8ld6kL0IiGEeuz1d+UzmOzo/Tye3oBkMcY+PJ&#10;8G6ayxevp50P8YsAQ5JRUo/6ZVrZaRMivgRT+5R0WQCtqrXSOm1SYKU9OTHUuqlVFOmNeOK3LG1T&#10;roV0qgsnT5EgdlCSFdt9m0n5dNv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CfU6ll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FD2A69" w:rsidRPr="00FD2A69" w:rsidRDefault="00FD2A69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val="en-IL"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  <w:lang w:val="en-IL"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  <w:lang w:val="en-IL"/>
        </w:rPr>
        <w:t>לפייתון</w:t>
      </w:r>
      <w:proofErr w:type="spellEnd"/>
      <w:r>
        <w:rPr>
          <w:rFonts w:hint="cs"/>
          <w:rtl/>
          <w:lang w:val="en-IL"/>
        </w:rPr>
        <w:t xml:space="preserve">, ואכן בנינו את שתי ההתפלגויות, </w:t>
      </w:r>
      <w:proofErr w:type="spellStart"/>
      <w:r>
        <w:rPr>
          <w:rFonts w:hint="cs"/>
          <w:rtl/>
          <w:lang w:val="en-IL"/>
        </w:rPr>
        <w:t>גאוסיאנית</w:t>
      </w:r>
      <w:proofErr w:type="spellEnd"/>
      <w:r>
        <w:rPr>
          <w:rFonts w:hint="cs"/>
          <w:rtl/>
          <w:lang w:val="en-IL"/>
        </w:rPr>
        <w:t xml:space="preserve"> </w:t>
      </w:r>
      <w:proofErr w:type="spellStart"/>
      <w:r>
        <w:rPr>
          <w:rFonts w:hint="cs"/>
          <w:rtl/>
          <w:lang w:val="en-IL"/>
        </w:rPr>
        <w:t>ולוגלוגיסטית</w:t>
      </w:r>
      <w:proofErr w:type="spellEnd"/>
      <w:r>
        <w:rPr>
          <w:rFonts w:hint="cs"/>
          <w:rtl/>
          <w:lang w:val="en-IL"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FD2A69" w:rsidRPr="00FD2A69" w:rsidRDefault="00FD2A69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val="en-IL" w:bidi="ar-SA"/>
                              </w:rPr>
                              <w:t xml:space="preserve">: Loop runs until the </w:t>
                            </w:r>
                            <w:r w:rsidR="00072650">
                              <w:rPr>
                                <w:lang w:bidi="ar-SA"/>
                              </w:rPr>
                              <w:t>difference</w:t>
                            </w:r>
                            <w:r w:rsidR="007777DA">
                              <w:rPr>
                                <w:lang w:bidi="ar-SA"/>
                              </w:rPr>
                              <w:t xml:space="preserve"> in the parameters </w:t>
                            </w:r>
                            <w:r>
                              <w:rPr>
                                <w:lang w:val="en-IL" w:bidi="ar-SA"/>
                              </w:rPr>
                              <w:t>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4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CQVWdB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FD2A69" w:rsidRPr="00FD2A69" w:rsidRDefault="00FD2A69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val="en-IL" w:bidi="ar-SA"/>
                        </w:rPr>
                        <w:t xml:space="preserve">: Loop runs until the </w:t>
                      </w:r>
                      <w:r w:rsidR="00072650">
                        <w:rPr>
                          <w:lang w:bidi="ar-SA"/>
                        </w:rPr>
                        <w:t>difference</w:t>
                      </w:r>
                      <w:r w:rsidR="007777DA">
                        <w:rPr>
                          <w:lang w:bidi="ar-SA"/>
                        </w:rPr>
                        <w:t xml:space="preserve"> in the parameters </w:t>
                      </w:r>
                      <w:r>
                        <w:rPr>
                          <w:lang w:val="en-IL" w:bidi="ar-SA"/>
                        </w:rPr>
                        <w:t>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1"/>
        <w:rPr>
          <w:rtl/>
        </w:rPr>
      </w:pPr>
      <w:bookmarkStart w:id="270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0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  <w:lang w:val="en-IL"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val="en-IL" w:bidi="ar-SA"/>
        </w:rPr>
        <w:t>K-MEANS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>ו</w:t>
      </w:r>
      <w:r w:rsidR="0042309A">
        <w:rPr>
          <w:rFonts w:hint="cs"/>
          <w:rtl/>
          <w:lang w:val="en-IL"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  <w:lang w:val="en-IL"/>
        </w:rPr>
        <w:t>, ו</w:t>
      </w:r>
      <w:r>
        <w:rPr>
          <w:rFonts w:hint="cs"/>
          <w:rtl/>
          <w:lang w:val="en-IL"/>
        </w:rPr>
        <w:t>-</w:t>
      </w:r>
      <w:r w:rsidR="0042309A">
        <w:rPr>
          <w:rFonts w:hint="cs"/>
          <w:rtl/>
          <w:lang w:val="en-IL"/>
        </w:rPr>
        <w:t xml:space="preserve">10% מהכמות הזו היא בערך 7 </w:t>
      </w:r>
      <w:r>
        <w:t>Users</w:t>
      </w:r>
      <w:r>
        <w:rPr>
          <w:rFonts w:hint="cs"/>
          <w:rtl/>
          <w:lang w:val="en-IL"/>
        </w:rPr>
        <w:t>)</w:t>
      </w:r>
      <w:r w:rsidR="0042309A">
        <w:rPr>
          <w:rFonts w:hint="cs"/>
          <w:rtl/>
          <w:lang w:val="en-IL"/>
        </w:rPr>
        <w:t>. לאחר מכן, בחנו את הקבוצות שקיבלנו, בחרנו נציגים מכל קבוצה</w:t>
      </w:r>
      <w:r>
        <w:rPr>
          <w:rFonts w:hint="cs"/>
          <w:rtl/>
          <w:lang w:val="en-IL"/>
        </w:rPr>
        <w:t xml:space="preserve"> </w:t>
      </w:r>
      <w:r>
        <w:rPr>
          <w:rtl/>
          <w:lang w:val="en-IL"/>
        </w:rPr>
        <w:t>–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 xml:space="preserve">על מנת לדאוג </w:t>
      </w:r>
      <w:r w:rsidR="0042309A">
        <w:rPr>
          <w:rFonts w:hint="cs"/>
          <w:rtl/>
          <w:lang w:val="en-IL"/>
        </w:rPr>
        <w:t xml:space="preserve">שהיה לנו לפחות שני </w:t>
      </w:r>
      <w:r>
        <w:t>Long term users</w:t>
      </w:r>
      <w:r w:rsidR="0042309A">
        <w:rPr>
          <w:rFonts w:hint="cs"/>
          <w:rtl/>
          <w:lang w:val="en-IL"/>
        </w:rPr>
        <w:t>, וה</w:t>
      </w:r>
      <w:r>
        <w:rPr>
          <w:rFonts w:hint="cs"/>
          <w:rtl/>
          <w:lang w:val="en-IL"/>
        </w:rPr>
        <w:t>נותרים יהיו</w:t>
      </w:r>
      <w:r w:rsidR="0042309A">
        <w:rPr>
          <w:rFonts w:hint="cs"/>
          <w:rtl/>
          <w:lang w:val="en-IL"/>
        </w:rPr>
        <w:t xml:space="preserve"> </w:t>
      </w:r>
      <w:r>
        <w:t>Short term users</w:t>
      </w:r>
      <w:r w:rsidR="0042309A">
        <w:rPr>
          <w:rFonts w:hint="cs"/>
          <w:rtl/>
          <w:lang w:val="en-IL"/>
        </w:rPr>
        <w:t>.</w:t>
      </w:r>
    </w:p>
    <w:p w14:paraId="71F22D26" w14:textId="381FC9A4" w:rsidR="0042309A" w:rsidRDefault="0042309A" w:rsidP="006772F5">
      <w:pPr>
        <w:jc w:val="left"/>
        <w:rPr>
          <w:rtl/>
          <w:lang w:val="en-IL"/>
        </w:rPr>
      </w:pPr>
      <w:r>
        <w:rPr>
          <w:rFonts w:hint="cs"/>
          <w:rtl/>
          <w:lang w:val="en-IL"/>
        </w:rPr>
        <w:t xml:space="preserve">לאחר מכן, יצרנו קובץ </w:t>
      </w:r>
      <w:r w:rsidR="00FE29C0">
        <w:rPr>
          <w:rFonts w:hint="cs"/>
          <w:rtl/>
          <w:lang w:val="en-IL"/>
        </w:rPr>
        <w:t>קונפיגורצי</w:t>
      </w:r>
      <w:r w:rsidR="00FE29C0">
        <w:rPr>
          <w:rFonts w:hint="eastAsia"/>
          <w:rtl/>
          <w:lang w:val="en-IL"/>
        </w:rPr>
        <w:t>ה</w:t>
      </w:r>
      <w:r>
        <w:rPr>
          <w:rFonts w:hint="cs"/>
          <w:rtl/>
          <w:lang w:val="en-IL"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proofErr w:type="spellStart"/>
      <w:r w:rsidRPr="0042309A">
        <w:rPr>
          <w:b/>
          <w:bCs/>
          <w:color w:val="C00000"/>
          <w:lang w:val="en-IL" w:bidi="ar-SA"/>
        </w:rPr>
        <w:t>Random_Seed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1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The number of users chosen must be 2 long term users (</w:t>
      </w:r>
      <w:proofErr w:type="spellStart"/>
      <w:r w:rsidRPr="0042309A">
        <w:rPr>
          <w:b/>
          <w:bCs/>
          <w:color w:val="C00000"/>
          <w:lang w:val="en-IL" w:bidi="ar-SA"/>
        </w:rPr>
        <w:t>i.e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  <w:lang w:val="en-IL"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  <w:lang w:val="en-IL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  <w:lang w:val="en-IL"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  <w:lang w:val="en-IL"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0753D4" w:rsidRPr="00BC7522" w:rsidRDefault="000753D4" w:rsidP="00BC7522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en-IL"/>
                              </w:rPr>
                              <w:t>8-1: K-Means clusters with all axis combinations.</w:t>
                            </w:r>
                          </w:p>
                          <w:p w14:paraId="579CE639" w14:textId="77777777" w:rsidR="000753D4" w:rsidRDefault="000753D4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5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Fv2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/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J8Fv2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0753D4" w:rsidRPr="00BC7522" w:rsidRDefault="000753D4" w:rsidP="00BC7522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en-IL"/>
                        </w:rPr>
                        <w:t>8-1: K-Means clusters with all axis combinations.</w:t>
                      </w:r>
                    </w:p>
                    <w:p w14:paraId="579CE639" w14:textId="77777777" w:rsidR="000753D4" w:rsidRDefault="000753D4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rPr>
          <w:lang w:val="en-IL"/>
        </w:rPr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  <w:lang w:val="en-IL"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</w:rPr>
        <w:t>הציפיה שלנו, שסעיפים 1 ו 2 משלב 9 (</w:t>
      </w:r>
      <w:r w:rsidRPr="006E168F">
        <w:rPr>
          <w:lang w:val="en-IL"/>
        </w:rPr>
        <w:t xml:space="preserve">Consumption, Runtimes, </w:t>
      </w:r>
      <w:proofErr w:type="spellStart"/>
      <w:r w:rsidRPr="006E168F">
        <w:rPr>
          <w:lang w:val="en-IL"/>
        </w:rPr>
        <w:t>Interarrivaltimes</w:t>
      </w:r>
      <w:proofErr w:type="spellEnd"/>
      <w:r w:rsidRPr="006E168F">
        <w:rPr>
          <w:lang w:val="en-IL"/>
        </w:rPr>
        <w:t>&amp; User distribution</w:t>
      </w:r>
      <w:r w:rsidRPr="006E168F">
        <w:rPr>
          <w:rFonts w:hint="cs"/>
          <w:rtl/>
          <w:lang w:val="en-IL"/>
        </w:rPr>
        <w:t>) יהיו הבסיס הטריוויאל</w:t>
      </w:r>
      <w:r w:rsidRPr="006E168F">
        <w:rPr>
          <w:rFonts w:hint="eastAsia"/>
          <w:rtl/>
          <w:lang w:val="en-IL"/>
        </w:rPr>
        <w:t>י</w:t>
      </w:r>
      <w:r w:rsidRPr="006E168F">
        <w:rPr>
          <w:rFonts w:hint="cs"/>
          <w:rtl/>
          <w:lang w:val="en-IL"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  <w:lang w:val="en-IL"/>
        </w:rPr>
        <w:t>הטרייס</w:t>
      </w:r>
      <w:proofErr w:type="spellEnd"/>
      <w:r w:rsidRPr="006E168F">
        <w:rPr>
          <w:rFonts w:hint="cs"/>
          <w:rtl/>
          <w:lang w:val="en-IL"/>
        </w:rPr>
        <w:t xml:space="preserve">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לפי השיטה שלנו, שמסתמכת על דגימה ממשתמשים </w:t>
      </w:r>
      <w:proofErr w:type="spellStart"/>
      <w:r>
        <w:rPr>
          <w:rFonts w:hint="cs"/>
          <w:rtl/>
          <w:lang w:val="en-IL"/>
        </w:rPr>
        <w:t>מהטרייס</w:t>
      </w:r>
      <w:proofErr w:type="spellEnd"/>
      <w:r>
        <w:rPr>
          <w:rFonts w:hint="cs"/>
          <w:rtl/>
          <w:lang w:val="en-IL"/>
        </w:rPr>
        <w:t xml:space="preserve"> המקורי, נובע מכך שאפשר לשחזר את הקורלציה בין מאפיינים שונים, </w:t>
      </w:r>
      <w:r>
        <w:rPr>
          <w:rFonts w:hint="cs"/>
          <w:lang w:val="en-IL"/>
        </w:rPr>
        <w:t>SELF SIMILARITY</w:t>
      </w:r>
      <w:r>
        <w:rPr>
          <w:rFonts w:hint="cs"/>
          <w:rtl/>
          <w:lang w:val="en-IL"/>
        </w:rPr>
        <w:t xml:space="preserve"> ו- </w:t>
      </w:r>
      <w:r>
        <w:rPr>
          <w:rFonts w:hint="cs"/>
          <w:lang w:val="en-IL"/>
        </w:rPr>
        <w:t>LOCALITY OF SAMPLING</w:t>
      </w:r>
      <w:r>
        <w:rPr>
          <w:rFonts w:hint="cs"/>
          <w:rtl/>
          <w:lang w:val="en-IL"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  <w:lang w:val="en-IL"/>
        </w:rPr>
        <w:t>הטרייס</w:t>
      </w:r>
      <w:proofErr w:type="spellEnd"/>
      <w:r>
        <w:rPr>
          <w:rFonts w:hint="cs"/>
          <w:rtl/>
          <w:lang w:val="en-IL"/>
        </w:rPr>
        <w:t>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לא ציפינו שנוכל להדגים את ה </w:t>
      </w:r>
      <w:r>
        <w:rPr>
          <w:rFonts w:hint="cs"/>
          <w:lang w:val="en-IL"/>
        </w:rPr>
        <w:t>SUBMISSION RATE</w:t>
      </w:r>
      <w:r>
        <w:rPr>
          <w:rFonts w:hint="cs"/>
          <w:rtl/>
          <w:lang w:val="en-IL"/>
        </w:rPr>
        <w:t xml:space="preserve"> של </w:t>
      </w:r>
      <w:proofErr w:type="spellStart"/>
      <w:r>
        <w:rPr>
          <w:rFonts w:hint="cs"/>
          <w:rtl/>
          <w:lang w:val="en-IL"/>
        </w:rPr>
        <w:t>היוזרים</w:t>
      </w:r>
      <w:proofErr w:type="spellEnd"/>
      <w:r>
        <w:rPr>
          <w:rFonts w:hint="cs"/>
          <w:rtl/>
          <w:lang w:val="en-IL"/>
        </w:rPr>
        <w:t xml:space="preserve"> כולם </w:t>
      </w:r>
      <w:proofErr w:type="spellStart"/>
      <w:r>
        <w:rPr>
          <w:rFonts w:hint="cs"/>
          <w:rtl/>
          <w:lang w:val="en-IL"/>
        </w:rPr>
        <w:t>מהטרייס</w:t>
      </w:r>
      <w:proofErr w:type="spellEnd"/>
      <w:r>
        <w:rPr>
          <w:rFonts w:hint="cs"/>
          <w:rtl/>
          <w:lang w:val="en-IL"/>
        </w:rPr>
        <w:t xml:space="preserve"> המקורי, מהסיבה הפשוטה שאנו מסתמכים על 7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  <w:lang w:val="en-IL"/>
        </w:rPr>
      </w:pPr>
      <w:proofErr w:type="spellStart"/>
      <w:r>
        <w:rPr>
          <w:rFonts w:hint="cs"/>
          <w:rtl/>
          <w:lang w:val="en-IL"/>
        </w:rPr>
        <w:t>בטרייס</w:t>
      </w:r>
      <w:proofErr w:type="spellEnd"/>
      <w:r>
        <w:rPr>
          <w:rFonts w:hint="cs"/>
          <w:rtl/>
          <w:lang w:val="en-IL"/>
        </w:rPr>
        <w:t xml:space="preserve"> המקורי לא היה לנו </w:t>
      </w:r>
      <w:r>
        <w:rPr>
          <w:rFonts w:hint="cs"/>
          <w:lang w:val="en-IL"/>
        </w:rPr>
        <w:t>WAITTIMES</w:t>
      </w:r>
      <w:r>
        <w:rPr>
          <w:rFonts w:hint="cs"/>
          <w:rtl/>
          <w:lang w:val="en-IL"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  <w:rPr>
          <w:lang w:val="en-IL"/>
        </w:rPr>
      </w:pPr>
      <w:bookmarkStart w:id="271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1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0753D4" w:rsidRPr="00FE29C0" w:rsidRDefault="000753D4" w:rsidP="00FE29C0">
                              <w:pPr>
                                <w:pStyle w:val="a7"/>
                                <w:jc w:val="left"/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0753D4" w:rsidRDefault="000753D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8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0753D4" w:rsidRPr="00FE29C0" w:rsidRDefault="000753D4" w:rsidP="00FE29C0">
                        <w:pPr>
                          <w:pStyle w:val="a7"/>
                          <w:jc w:val="left"/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-4</w:t>
                        </w:r>
                      </w:p>
                      <w:p w14:paraId="18935C19" w14:textId="77777777" w:rsidR="000753D4" w:rsidRDefault="000753D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bookmarkStart w:id="272" w:name="_Hlk63027757"/>
      <w:r>
        <w:rPr>
          <w:rFonts w:hint="cs"/>
          <w:rtl/>
          <w:lang w:val="en-IL"/>
        </w:rPr>
        <w:t xml:space="preserve">נראה כי </w:t>
      </w:r>
      <w:r w:rsidR="009D635D">
        <w:rPr>
          <w:rFonts w:hint="cs"/>
          <w:rtl/>
          <w:lang w:val="en-IL"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  <w:lang w:val="en-IL"/>
        </w:rPr>
        <w:t>.</w:t>
      </w:r>
    </w:p>
    <w:bookmarkEnd w:id="272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0753D4" w:rsidRPr="00C473EC" w:rsidRDefault="000753D4" w:rsidP="00C473EC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5</w:t>
                              </w:r>
                            </w:p>
                            <w:p w14:paraId="65DCE02F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0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0753D4" w:rsidRPr="00C473EC" w:rsidRDefault="000753D4" w:rsidP="00C473EC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5</w:t>
                        </w:r>
                      </w:p>
                      <w:p w14:paraId="65DCE02F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r>
        <w:rPr>
          <w:rFonts w:hint="cs"/>
          <w:rtl/>
          <w:lang w:val="en-IL"/>
        </w:rPr>
        <w:lastRenderedPageBreak/>
        <w:t xml:space="preserve">באיור </w:t>
      </w:r>
      <w:r w:rsidR="0034637F">
        <w:rPr>
          <w:rFonts w:hint="cs"/>
          <w:rtl/>
          <w:lang w:val="en-IL"/>
        </w:rPr>
        <w:t>9-5</w:t>
      </w:r>
      <w:r>
        <w:rPr>
          <w:rFonts w:hint="cs"/>
          <w:rtl/>
          <w:lang w:val="en-IL"/>
        </w:rPr>
        <w:t xml:space="preserve">, </w:t>
      </w:r>
      <w:r>
        <w:rPr>
          <w:rFonts w:hint="cs"/>
          <w:rtl/>
        </w:rPr>
        <w:t>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 w:val="en-IL"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0753D4" w:rsidRPr="00C473EC" w:rsidRDefault="000753D4" w:rsidP="00C473EC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6</w:t>
                              </w:r>
                            </w:p>
                            <w:p w14:paraId="6A87C572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82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T9xjn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3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5" o:title=""/>
                </v:shape>
                <v:shape id="Text Box 26" o:spid="_x0000_s1084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0753D4" w:rsidRPr="00C473EC" w:rsidRDefault="000753D4" w:rsidP="00C473EC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6</w:t>
                        </w:r>
                      </w:p>
                      <w:p w14:paraId="6A87C572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val="en-IL"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  <w:lang w:val="en-IL"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2BDDC373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7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2BDDC373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7B685CE7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9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7B685CE7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7D558F92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71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7D558F92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  <w:lang w:val="en-IL"/>
        </w:rPr>
      </w:pPr>
      <w:r>
        <w:rPr>
          <w:rFonts w:hint="cs"/>
          <w:rtl/>
          <w:lang w:val="en-IL"/>
        </w:rPr>
        <w:t>בהסתכלות כללית על האיורים 9-7 עד 9-9, ניתן לראות שי</w:t>
      </w:r>
      <w:r w:rsidR="00E72F53">
        <w:rPr>
          <w:rFonts w:hint="cs"/>
          <w:rtl/>
          <w:lang w:val="en-IL"/>
        </w:rPr>
        <w:t>שנו</w:t>
      </w:r>
      <w:r>
        <w:rPr>
          <w:rFonts w:hint="cs"/>
          <w:rtl/>
          <w:lang w:val="en-IL"/>
        </w:rPr>
        <w:t xml:space="preserve"> דפוס התפלגות די דומה בין שלושת </w:t>
      </w:r>
      <w:r w:rsidR="00E72F53">
        <w:rPr>
          <w:rFonts w:hint="cs"/>
          <w:rtl/>
          <w:lang w:val="en-IL"/>
        </w:rPr>
        <w:t>ה-</w:t>
      </w:r>
      <w:r w:rsidR="00E72F53">
        <w:t>Traces</w:t>
      </w:r>
      <w:r>
        <w:rPr>
          <w:rFonts w:hint="cs"/>
          <w:rtl/>
          <w:lang w:val="en-IL"/>
        </w:rPr>
        <w:t xml:space="preserve"> לעומת </w:t>
      </w:r>
      <w:r w:rsidR="00E72F53">
        <w:rPr>
          <w:rFonts w:hint="cs"/>
          <w:rtl/>
          <w:lang w:val="en-IL"/>
        </w:rPr>
        <w:t>ה-</w:t>
      </w:r>
      <w:r w:rsidR="00E72F53">
        <w:t>Trace</w:t>
      </w:r>
      <w:r>
        <w:rPr>
          <w:rFonts w:hint="cs"/>
          <w:rtl/>
          <w:lang w:val="en-IL"/>
        </w:rPr>
        <w:t xml:space="preserve"> המקורי. ניתן להבחין שיש</w:t>
      </w:r>
      <w:r w:rsidR="00E72F53">
        <w:rPr>
          <w:rFonts w:hint="cs"/>
          <w:rtl/>
          <w:lang w:val="en-IL"/>
        </w:rPr>
        <w:t>נו</w:t>
      </w:r>
      <w:r>
        <w:rPr>
          <w:rFonts w:hint="cs"/>
          <w:rtl/>
          <w:lang w:val="en-IL"/>
        </w:rPr>
        <w:t xml:space="preserve"> הבדל </w:t>
      </w:r>
      <w:r w:rsidR="00EE565D">
        <w:rPr>
          <w:rFonts w:hint="cs"/>
          <w:rtl/>
          <w:lang w:val="en-IL"/>
        </w:rPr>
        <w:t>בתחום</w:t>
      </w:r>
      <w:r w:rsidR="00E72F53">
        <w:rPr>
          <w:rFonts w:hint="cs"/>
          <w:rtl/>
          <w:lang w:val="en-IL"/>
        </w:rPr>
        <w:t xml:space="preserve"> הזמנים של</w:t>
      </w:r>
      <w:r w:rsidR="00EE565D">
        <w:rPr>
          <w:rFonts w:hint="cs"/>
          <w:rtl/>
          <w:lang w:val="en-IL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1</m:t>
            </m:r>
          </m:sup>
        </m:sSup>
        <m:r>
          <w:rPr>
            <w:rFonts w:ascii="Cambria Math" w:hAnsi="Cambria Math"/>
            <w:lang w:val="en-IL"/>
          </w:rPr>
          <m:t>-</m:t>
        </m:r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3</m:t>
            </m:r>
          </m:sup>
        </m:sSup>
      </m:oMath>
      <w:r w:rsidR="00EE565D">
        <w:rPr>
          <w:rFonts w:eastAsiaTheme="minorEastAsia" w:hint="cs"/>
          <w:rtl/>
          <w:lang w:val="en-IL"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  <w:lang w:val="en-IL"/>
        </w:rPr>
        <w:t>יה</w:t>
      </w:r>
      <w:r w:rsidR="00EE565D">
        <w:rPr>
          <w:rFonts w:eastAsiaTheme="minorEastAsia" w:hint="cs"/>
          <w:rtl/>
          <w:lang w:val="en-IL"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4E5748F6" w:rsidR="0083447F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68DD67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0596D59F">
                <wp:simplePos x="0" y="0"/>
                <wp:positionH relativeFrom="column">
                  <wp:posOffset>8164</wp:posOffset>
                </wp:positionH>
                <wp:positionV relativeFrom="paragraph">
                  <wp:posOffset>-2994</wp:posOffset>
                </wp:positionV>
                <wp:extent cx="5723890" cy="3008786"/>
                <wp:effectExtent l="0" t="0" r="381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2E3285A9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10</w:t>
                              </w:r>
                            </w:p>
                            <w:p w14:paraId="56CEBC3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4998" id="Group 68" o:spid="_x0000_s1094" style="position:absolute;left:0;text-align:left;margin-left:.65pt;margin-top:-.25pt;width:450.7pt;height:236.9pt;z-index:251854848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">
                <v:shape id="Picture 69" o:spid="_x0000_s109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">
                  <v:imagedata r:id="rId73" o:title=""/>
                </v:shape>
                <v:shape id="Text Box 94" o:spid="_x0000_s109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2E3285A9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10</w:t>
                        </w:r>
                      </w:p>
                      <w:p w14:paraId="56CEBC3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4631EA9" w14:textId="399BECA5" w:rsidR="0083447F" w:rsidRDefault="0083447F" w:rsidP="00490C43">
      <w:pPr>
        <w:spacing w:after="0" w:line="240" w:lineRule="auto"/>
        <w:rPr>
          <w:rtl/>
        </w:rPr>
      </w:pPr>
    </w:p>
    <w:p w14:paraId="7A4B4564" w14:textId="4DD8110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0D032CBD">
                <wp:simplePos x="0" y="0"/>
                <wp:positionH relativeFrom="column">
                  <wp:posOffset>8164</wp:posOffset>
                </wp:positionH>
                <wp:positionV relativeFrom="paragraph">
                  <wp:posOffset>2268</wp:posOffset>
                </wp:positionV>
                <wp:extent cx="5723890" cy="3008786"/>
                <wp:effectExtent l="0" t="0" r="3810" b="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5B718CC7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11</w:t>
                              </w:r>
                            </w:p>
                            <w:p w14:paraId="16A2599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363A8" id="Group 95" o:spid="_x0000_s1097" style="position:absolute;left:0;text-align:left;margin-left:.65pt;margin-top:.2pt;width:450.7pt;height:236.9pt;z-index:251856896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">
                <v:shape id="Picture 104" o:spid="_x0000_s109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">
                  <v:imagedata r:id="rId75" o:title=""/>
                </v:shape>
                <v:shape id="Text Box 114" o:spid="_x0000_s109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5B718CC7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11</w:t>
                        </w:r>
                      </w:p>
                      <w:p w14:paraId="16A2599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E72F53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7512D0A6">
                <wp:simplePos x="0" y="0"/>
                <wp:positionH relativeFrom="column">
                  <wp:posOffset>8164</wp:posOffset>
                </wp:positionH>
                <wp:positionV relativeFrom="paragraph">
                  <wp:posOffset>0</wp:posOffset>
                </wp:positionV>
                <wp:extent cx="5723890" cy="3008786"/>
                <wp:effectExtent l="0" t="0" r="381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143BF6A3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12</w:t>
                              </w:r>
                            </w:p>
                            <w:p w14:paraId="57BB0391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C50AE" id="Group 121" o:spid="_x0000_s1100" style="position:absolute;left:0;text-align:left;margin-left:.65pt;margin-top:0;width:450.7pt;height:236.9pt;z-index:251858944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">
                <v:shape id="Picture 122" o:spid="_x0000_s1101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">
                  <v:imagedata r:id="rId77" o:title=""/>
                </v:shape>
                <v:shape id="Text Box 123" o:spid="_x0000_s1102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143BF6A3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12</w:t>
                        </w:r>
                      </w:p>
                      <w:p w14:paraId="57BB0391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13</w:t>
                              </w:r>
                            </w:p>
                            <w:p w14:paraId="5B79912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3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">
                <v:shape id="Picture 124" o:spid="_x0000_s1104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9" o:title="Chart, scatter chart&#10;&#10;Description automatically generated"/>
                </v:shape>
                <v:shape id="Text Box 125" o:spid="_x0000_s1105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13</w:t>
                        </w:r>
                      </w:p>
                      <w:p w14:paraId="5B79912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14</w:t>
                              </w:r>
                            </w:p>
                            <w:p w14:paraId="2C2805B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6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">
                <v:shape id="Picture 128" o:spid="_x0000_s1107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81" o:title=""/>
                </v:shape>
                <v:shape id="Text Box 129" o:spid="_x0000_s1108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14</w:t>
                        </w:r>
                      </w:p>
                      <w:p w14:paraId="2C2805B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16</w:t>
                              </w:r>
                            </w:p>
                            <w:p w14:paraId="58EB0F5A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9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">
                <v:shape id="Picture 134" o:spid="_x0000_s1110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3" o:title=""/>
                </v:shape>
                <v:shape id="Text Box 135" o:spid="_x0000_s1111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16</w:t>
                        </w:r>
                      </w:p>
                      <w:p w14:paraId="58EB0F5A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15</w:t>
                              </w:r>
                            </w:p>
                            <w:p w14:paraId="0DF69129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12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1xxbQ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">
                <v:shape id="Picture 131" o:spid="_x0000_s1113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5" o:title=""/>
                </v:shape>
                <v:shape id="Text Box 132" o:spid="_x0000_s1114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15</w:t>
                        </w:r>
                      </w:p>
                      <w:p w14:paraId="0DF69129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17</w:t>
                              </w:r>
                            </w:p>
                            <w:p w14:paraId="3AE576A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5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54sSh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6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7" o:title=""/>
                </v:shape>
                <v:shape id="Text Box 138" o:spid="_x0000_s1117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17</w:t>
                        </w:r>
                      </w:p>
                      <w:p w14:paraId="3AE576A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18</w:t>
                              </w:r>
                            </w:p>
                            <w:p w14:paraId="00B9CAC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8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K4L2H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9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9" o:title=""/>
                </v:shape>
                <v:shape id="Text Box 141" o:spid="_x0000_s1120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18</w:t>
                        </w:r>
                      </w:p>
                      <w:p w14:paraId="00B9CAC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20</w:t>
                              </w:r>
                            </w:p>
                            <w:p w14:paraId="76F75582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21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">
                <v:shape id="Picture 146" o:spid="_x0000_s1122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91" o:title=""/>
                </v:shape>
                <v:shape id="Text Box 147" o:spid="_x0000_s1123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20</w:t>
                        </w:r>
                      </w:p>
                      <w:p w14:paraId="76F75582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19</w:t>
                              </w:r>
                            </w:p>
                            <w:p w14:paraId="11CAE5A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4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AWMcg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">
                <v:shape id="Picture 143" o:spid="_x0000_s1125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3" o:title=""/>
                </v:shape>
                <v:shape id="Text Box 144" o:spid="_x0000_s1126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19</w:t>
                        </w:r>
                      </w:p>
                      <w:p w14:paraId="11CAE5A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0753D4" w:rsidRPr="00C473EC" w:rsidRDefault="000753D4" w:rsidP="001944B8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22</w:t>
                              </w:r>
                            </w:p>
                            <w:p w14:paraId="607F17FF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7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">
                <v:shape id="Picture 152" o:spid="_x0000_s1128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5" o:title=""/>
                </v:shape>
                <v:shape id="Text Box 153" o:spid="_x0000_s1129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0753D4" w:rsidRPr="00C473EC" w:rsidRDefault="000753D4" w:rsidP="001944B8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22</w:t>
                        </w:r>
                      </w:p>
                      <w:p w14:paraId="607F17FF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0753D4" w:rsidRPr="00C473EC" w:rsidRDefault="000753D4" w:rsidP="001944B8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21</w:t>
                              </w:r>
                            </w:p>
                            <w:p w14:paraId="48679E62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30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/9m+0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31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7" o:title="" croptop="3715f" cropbottom="9f" cropleft="1f" cropright="4f"/>
                </v:shape>
                <v:shape id="Text Box 150" o:spid="_x0000_s1132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0753D4" w:rsidRPr="00C473EC" w:rsidRDefault="000753D4" w:rsidP="001944B8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21</w:t>
                        </w:r>
                      </w:p>
                      <w:p w14:paraId="48679E62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0753D4" w:rsidRPr="00C473EC" w:rsidRDefault="000753D4" w:rsidP="005D4872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23</w:t>
                              </w:r>
                            </w:p>
                            <w:p w14:paraId="692E5EEB" w14:textId="77777777" w:rsidR="000753D4" w:rsidRDefault="000753D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3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Pb5yd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4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9" o:title=""/>
                </v:shape>
                <v:shape id="Text Box 186" o:spid="_x0000_s1135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0753D4" w:rsidRPr="00C473EC" w:rsidRDefault="000753D4" w:rsidP="005D4872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23</w:t>
                        </w:r>
                      </w:p>
                      <w:p w14:paraId="692E5EEB" w14:textId="77777777" w:rsidR="000753D4" w:rsidRDefault="000753D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24</w:t>
                              </w:r>
                            </w:p>
                            <w:p w14:paraId="31E246C3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6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">
                <v:shape id="Picture 188" o:spid="_x0000_s1137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101" o:title=""/>
                </v:shape>
                <v:shape id="Text Box 189" o:spid="_x0000_s1138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24</w:t>
                        </w:r>
                      </w:p>
                      <w:p w14:paraId="31E246C3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25</w:t>
                              </w:r>
                            </w:p>
                            <w:p w14:paraId="534F44C0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9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Udggh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40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3" o:title=""/>
                </v:shape>
                <v:shape id="Text Box 192" o:spid="_x0000_s1141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25</w:t>
                        </w:r>
                      </w:p>
                      <w:p w14:paraId="534F44C0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26</w:t>
                              </w:r>
                            </w:p>
                            <w:p w14:paraId="0BBC107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42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s6zy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3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5" o:title="" croptop="3165f"/>
                </v:shape>
                <v:shape id="Text Box 195" o:spid="_x0000_s1144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26</w:t>
                        </w:r>
                      </w:p>
                      <w:p w14:paraId="0BBC107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28</w:t>
                              </w:r>
                            </w:p>
                            <w:p w14:paraId="0CE902C9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5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4rW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zukghLa715RKmgdLyBnOFXEr27Yc6vmMWNjuHCK+W/4lPWGofpXqKk&#10;0vb7W+vBH22DlZI9XogFdf/vWLgO6s8KDZ2nk0l4UqIyyWcZFPvUsn5qUbvmQoPwaBmyi2Lw9/Ug&#10;llY393jMluFUmJjiOHtB/SBeeGgw4DHkYrmMcnfL3Khbg7upG+HA2bv2nlnT98Gjg1/0QCFWvGBx&#10;5xu6oPRy53UpI8WPqPb4g85Rik8RpGdv3VM9eh0f9/MfAA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LuK1o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6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7" o:title="" croptop="3853f" cropbottom="3f" cropleft="1688f" cropright="1f"/>
                </v:shape>
                <v:shape id="Text Box 201" o:spid="_x0000_s1147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28</w:t>
                        </w:r>
                      </w:p>
                      <w:p w14:paraId="0CE902C9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27</w:t>
                              </w:r>
                            </w:p>
                            <w:p w14:paraId="62E02A85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8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ctU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9LrfWqvNE1IFe8NjYzW7FqjdLbVuRQ0ebzwRGEjuKz51q3CZGqSINMr8996+t0fZoI3I&#10;HsNgEdl/d9R3fvtZoqBlOpn46REWk+k8w8KcatanGrnrLhXmTYrRp1kQvb1rR7E2qnvA3Fr6W6Gi&#10;kuHuReRG8dL1Iwpzj/HlMhj1D8qtvNN4hvpu9cy8PzxQowf6OlTwixopRKtXLO5tfRWkWu6cqkWg&#10;+DOqA/6gc5DC1IH0YqydroPV8xy/+B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o&#10;jctU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9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9" o:title="" croptop="2581f"/>
                </v:shape>
                <v:shape id="Text Box 198" o:spid="_x0000_s1150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27</w:t>
                        </w:r>
                      </w:p>
                      <w:p w14:paraId="62E02A85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29</w:t>
                              </w:r>
                            </w:p>
                            <w:p w14:paraId="08B6CE6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51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DcSig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">
                <v:shape id="Picture 203" o:spid="_x0000_s1152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11" o:title="" croptop="4439f" cropbottom="15f" cropright="3f"/>
                </v:shape>
                <v:shape id="Text Box 204" o:spid="_x0000_s1153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29</w:t>
                        </w:r>
                      </w:p>
                      <w:p w14:paraId="08B6CE6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30</w:t>
                              </w:r>
                            </w:p>
                            <w:p w14:paraId="34333736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4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">
                <v:shape id="Picture 206" o:spid="_x0000_s1155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3" o:title="" croptop="4200f"/>
                </v:shape>
                <v:shape id="Text Box 207" o:spid="_x0000_s1156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30</w:t>
                        </w:r>
                      </w:p>
                      <w:p w14:paraId="34333736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32</w:t>
                              </w:r>
                            </w:p>
                            <w:p w14:paraId="20E7C8F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7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voS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HvahLvXqEZFajWzhiXCGX0ik7oo5v2AWrzE2MWH8DT5FpXGZ7iRKSm1/&#10;/Go/2CNr0FKyxes+o+77hoWmrj4r5HOaZlkYB3GRjQ+HWNjnmuVzjdrUZxoDJI3oohjsfdWLhdX1&#10;NwyiebgVKqY47p5R34tnvp05GGRczOfRqH0rrtStwQuTRvJCYd4135g1XfV6JPBa9xW0V8Stbahu&#10;pecbrwsZKzwQ3bLa8Y9qjlIcI5BezKnn62j1NJhPfgI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gr6El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8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5" o:title=""/>
                </v:shape>
                <v:shape id="Text Box 213" o:spid="_x0000_s1159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32</w:t>
                        </w:r>
                      </w:p>
                      <w:p w14:paraId="20E7C8F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31</w:t>
                              </w:r>
                            </w:p>
                            <w:p w14:paraId="6F590EC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60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">
                <v:shape id="Picture 209" o:spid="_x0000_s1161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7" o:title=""/>
                </v:shape>
                <v:shape id="Text Box 210" o:spid="_x0000_s1162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31</w:t>
                        </w:r>
                      </w:p>
                      <w:p w14:paraId="6F590EC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  <w:lang w:val="en-IL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0A06D9DC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3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u/pkcQ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">
                <v:shape id="Picture 158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9" o:title="" cropleft="3021f" cropright="3021f"/>
                </v:shape>
                <v:shape id="Text Box 159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0A06D9DC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3C337918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6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">
                <v:shape id="Picture 30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21" o:title="" cropright="6036f"/>
                </v:shape>
                <v:shape id="Text Box 214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3C337918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34</w:t>
                              </w:r>
                            </w:p>
                            <w:p w14:paraId="0BBCAD04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9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">
                <v:shape id="Picture 161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3" o:title="" cropleft="3021f" cropright="3021f"/>
                </v:shape>
                <v:shape id="Text Box 162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34</w:t>
                        </w:r>
                      </w:p>
                      <w:p w14:paraId="0BBCAD04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35</w:t>
                              </w:r>
                            </w:p>
                            <w:p w14:paraId="40E94D0B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72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">
                <v:shape id="Picture 164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5" o:title="" cropleft="3021f" cropright="3021f"/>
                </v:shape>
                <v:shape id="Text Box 165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35</w:t>
                        </w:r>
                      </w:p>
                      <w:p w14:paraId="40E94D0B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6901D138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5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//dgbQ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">
                <v:shape id="Picture 173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7" o:title="" cropleft="3021f" cropright="3021f"/>
                </v:shape>
                <v:shape id="Text Box 174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6901D138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62C60E12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8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">
                <v:shape id="Picture 176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9" o:title="" cropleft="3021f" cropright="3021f"/>
                </v:shape>
                <v:shape id="Text Box 177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62C60E12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36</w:t>
                              </w:r>
                            </w:p>
                            <w:p w14:paraId="3484E06D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81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">
                <v:shape id="Picture 167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31" o:title="" cropleft="3021f" cropright="3021f"/>
                </v:shape>
                <v:shape id="Text Box 168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36</w:t>
                        </w:r>
                      </w:p>
                      <w:p w14:paraId="3484E06D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37</w:t>
                              </w:r>
                            </w:p>
                            <w:p w14:paraId="6F44BD96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4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1nZbcg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">
                <v:shape id="Picture 170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3" o:title="" cropleft="3021f" cropright="3021f"/>
                </v:shape>
                <v:shape id="Text Box 171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37</w:t>
                        </w:r>
                      </w:p>
                      <w:p w14:paraId="6F44BD96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0753D4" w:rsidRPr="00C473EC" w:rsidRDefault="000753D4" w:rsidP="00B6205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7D3C644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7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">
                <v:shape id="Picture 235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9" o:title="" cropleft="3021f" cropright="3021f"/>
                </v:shape>
                <v:shape id="Text Box 236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0753D4" w:rsidRPr="00C473EC" w:rsidRDefault="000753D4" w:rsidP="00B6205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7D3C644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0753D4" w:rsidRPr="00C473EC" w:rsidRDefault="000753D4" w:rsidP="00B6205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471250F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90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Dym+3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7" o:title="" cropleft="3021f" cropright="3021f"/>
                </v:shape>
                <v:shape id="Text Box 230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0753D4" w:rsidRPr="00C473EC" w:rsidRDefault="000753D4" w:rsidP="00B6205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471250F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0753D4" w:rsidRPr="00C473EC" w:rsidRDefault="000753D4" w:rsidP="00AB5A40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41</w:t>
                              </w:r>
                            </w:p>
                            <w:p w14:paraId="7547DBAE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3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8xQcg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">
                <v:shape id="Picture 225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5" o:title="" cropleft="3021f" cropright="3021f"/>
                </v:shape>
                <v:shape id="Text Box 226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0753D4" w:rsidRPr="00C473EC" w:rsidRDefault="000753D4" w:rsidP="00AB5A40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41</w:t>
                        </w:r>
                      </w:p>
                      <w:p w14:paraId="7547DBAE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0753D4" w:rsidRPr="00C473EC" w:rsidRDefault="000753D4" w:rsidP="00AB5A40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40</w:t>
                              </w:r>
                            </w:p>
                            <w:p w14:paraId="712C7D49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6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">
                <v:shape id="Picture 222" o:spid="_x0000_s119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7" o:title="" cropleft="3021f" cropright="3021f"/>
                </v:shape>
                <v:shape id="Text Box 223" o:spid="_x0000_s119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0753D4" w:rsidRPr="00C473EC" w:rsidRDefault="000753D4" w:rsidP="00AB5A40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40</w:t>
                        </w:r>
                      </w:p>
                      <w:p w14:paraId="712C7D49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af2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4E416F12" w14:textId="3F4EDA6F" w:rsidR="00990549" w:rsidRDefault="00990549" w:rsidP="00490C43">
      <w:pPr>
        <w:spacing w:after="0" w:line="240" w:lineRule="auto"/>
        <w:rPr>
          <w:rtl/>
        </w:rPr>
      </w:pPr>
    </w:p>
    <w:p w14:paraId="4F1EA672" w14:textId="65E44040" w:rsidR="00990549" w:rsidRDefault="00990549" w:rsidP="00490C43">
      <w:pPr>
        <w:spacing w:after="0" w:line="240" w:lineRule="auto"/>
        <w:rPr>
          <w:rtl/>
        </w:rPr>
      </w:pPr>
    </w:p>
    <w:p w14:paraId="0081B31E" w14:textId="0AC12D8A" w:rsidR="00990549" w:rsidRDefault="00990549" w:rsidP="00490C43">
      <w:pPr>
        <w:spacing w:after="0" w:line="240" w:lineRule="auto"/>
        <w:rPr>
          <w:rtl/>
        </w:rPr>
      </w:pPr>
    </w:p>
    <w:p w14:paraId="2FFCBDFC" w14:textId="0E112A07" w:rsidR="00990549" w:rsidRDefault="00990549" w:rsidP="00490C43">
      <w:pPr>
        <w:spacing w:after="0" w:line="240" w:lineRule="auto"/>
        <w:rPr>
          <w:rtl/>
        </w:rPr>
      </w:pPr>
    </w:p>
    <w:p w14:paraId="43861696" w14:textId="0A1D57FE" w:rsidR="00990549" w:rsidRDefault="00990549" w:rsidP="00490C43">
      <w:pPr>
        <w:spacing w:after="0" w:line="240" w:lineRule="auto"/>
        <w:rPr>
          <w:rtl/>
        </w:rPr>
      </w:pPr>
    </w:p>
    <w:p w14:paraId="22C55ED4" w14:textId="08D39D4C" w:rsidR="00990549" w:rsidRDefault="00990549" w:rsidP="00490C43">
      <w:pPr>
        <w:spacing w:after="0" w:line="240" w:lineRule="auto"/>
        <w:rPr>
          <w:rtl/>
        </w:rPr>
      </w:pP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A602A8">
        <w:rPr>
          <w:sz w:val="28"/>
          <w:szCs w:val="28"/>
        </w:rPr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44897CE" w:rsidR="00990549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7584FAB1">
                <wp:simplePos x="0" y="0"/>
                <wp:positionH relativeFrom="column">
                  <wp:posOffset>-252483</wp:posOffset>
                </wp:positionH>
                <wp:positionV relativeFrom="paragraph">
                  <wp:posOffset>312354</wp:posOffset>
                </wp:positionV>
                <wp:extent cx="3173550" cy="2530475"/>
                <wp:effectExtent l="0" t="0" r="8255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550" cy="2530475"/>
                          <a:chOff x="-418938" y="-1"/>
                          <a:chExt cx="3109202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r="4619"/>
                          <a:stretch/>
                        </pic:blipFill>
                        <pic:spPr bwMode="auto">
                          <a:xfrm>
                            <a:off x="-418938" y="-1"/>
                            <a:ext cx="310920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42</w:t>
                              </w:r>
                            </w:p>
                            <w:p w14:paraId="3B414A28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9" style="position:absolute;left:0;text-align:left;margin-left:-19.9pt;margin-top:24.6pt;width:249.9pt;height:199.25pt;z-index:251924480;mso-width-relative:margin;mso-height-relative:margin" coordorigin="-4189" coordsize="3109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">
                <v:shape id="Picture 232" o:spid="_x0000_s1200" type="#_x0000_t75" style="position:absolute;left:-4189;width:3109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">
                  <v:imagedata r:id="rId139" o:title="" cropleft="1847f" cropright="3027f"/>
                </v:shape>
                <v:shape id="Text Box 233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42</w:t>
                        </w:r>
                      </w:p>
                      <w:p w14:paraId="3B414A28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90549">
        <w:rPr>
          <w:rFonts w:hint="cs"/>
          <w:rtl/>
          <w:lang w:val="en-IL"/>
        </w:rPr>
        <w:t xml:space="preserve">בגרפים מוצגים </w:t>
      </w:r>
      <w:r w:rsidR="006434DA">
        <w:t>Job Sizes</w:t>
      </w:r>
      <w:r w:rsidR="00990549">
        <w:rPr>
          <w:rFonts w:hint="cs"/>
          <w:rtl/>
          <w:lang w:val="en-IL"/>
        </w:rPr>
        <w:t xml:space="preserve"> כפונקציה של </w:t>
      </w:r>
      <w:r w:rsidR="006434DA">
        <w:t>Submit Times</w:t>
      </w:r>
      <w:r w:rsidR="00990549">
        <w:rPr>
          <w:rFonts w:hint="cs"/>
          <w:rtl/>
          <w:lang w:val="en-IL"/>
        </w:rPr>
        <w:t xml:space="preserve">: </w:t>
      </w:r>
    </w:p>
    <w:p w14:paraId="3452ACE6" w14:textId="29D7DCB9" w:rsidR="00065EA5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458A5D2">
                <wp:simplePos x="0" y="0"/>
                <wp:positionH relativeFrom="column">
                  <wp:posOffset>2784143</wp:posOffset>
                </wp:positionH>
                <wp:positionV relativeFrom="paragraph">
                  <wp:posOffset>10094</wp:posOffset>
                </wp:positionV>
                <wp:extent cx="3139431" cy="2530475"/>
                <wp:effectExtent l="0" t="0" r="4445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43</w:t>
                              </w:r>
                            </w:p>
                            <w:p w14:paraId="012AA8A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202" style="position:absolute;left:0;text-align:left;margin-left:219.2pt;margin-top:.8pt;width:247.2pt;height:199.25pt;z-index:251926528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">
                <v:shape id="Picture 238" o:spid="_x0000_s1203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">
                  <v:imagedata r:id="rId141" o:title="" cropleft="2013f" cropright="2543f"/>
                </v:shape>
                <v:shape id="Text Box 239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43</w:t>
                        </w:r>
                      </w:p>
                      <w:p w14:paraId="012AA8A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BC3A516" w14:textId="6E71BD42" w:rsidR="00990549" w:rsidRPr="00990549" w:rsidRDefault="00990549" w:rsidP="00990549">
      <w:pPr>
        <w:ind w:left="720"/>
        <w:rPr>
          <w:rtl/>
          <w:lang w:val="en-IL"/>
        </w:rPr>
      </w:pP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7AD1A9D7" w:rsidR="004B7D0E" w:rsidRDefault="004B7D0E" w:rsidP="00490C43">
      <w:pPr>
        <w:spacing w:after="0" w:line="240" w:lineRule="auto"/>
        <w:rPr>
          <w:rtl/>
        </w:rPr>
      </w:pPr>
    </w:p>
    <w:p w14:paraId="586D9643" w14:textId="7F2A7D99" w:rsidR="004B7D0E" w:rsidRDefault="004B7D0E" w:rsidP="00490C43">
      <w:pPr>
        <w:spacing w:after="0" w:line="240" w:lineRule="auto"/>
        <w:rPr>
          <w:rtl/>
        </w:rPr>
      </w:pPr>
    </w:p>
    <w:p w14:paraId="1C21610D" w14:textId="4794FCF9" w:rsidR="004B7D0E" w:rsidRDefault="004B7D0E" w:rsidP="00490C43">
      <w:pPr>
        <w:spacing w:after="0" w:line="240" w:lineRule="auto"/>
        <w:rPr>
          <w:rtl/>
        </w:rPr>
      </w:pPr>
    </w:p>
    <w:p w14:paraId="39B9C0B6" w14:textId="2622E14F" w:rsidR="004B7D0E" w:rsidRDefault="004B7D0E" w:rsidP="00490C43">
      <w:pPr>
        <w:spacing w:after="0" w:line="240" w:lineRule="auto"/>
        <w:rPr>
          <w:rtl/>
        </w:rPr>
      </w:pPr>
    </w:p>
    <w:p w14:paraId="232A495A" w14:textId="78F079F3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4E37E9BE" w:rsidR="004B7D0E" w:rsidRDefault="004B7D0E" w:rsidP="00490C43">
      <w:pPr>
        <w:spacing w:after="0" w:line="240" w:lineRule="auto"/>
        <w:rPr>
          <w:rtl/>
        </w:rPr>
      </w:pPr>
    </w:p>
    <w:p w14:paraId="520EF1DE" w14:textId="06783EFA" w:rsidR="004B7D0E" w:rsidRDefault="004B7D0E" w:rsidP="00490C43">
      <w:pPr>
        <w:spacing w:after="0" w:line="240" w:lineRule="auto"/>
        <w:rPr>
          <w:rtl/>
        </w:rPr>
      </w:pPr>
    </w:p>
    <w:p w14:paraId="19753B25" w14:textId="302B5B36" w:rsidR="004B7D0E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BE5B501">
                <wp:simplePos x="0" y="0"/>
                <wp:positionH relativeFrom="column">
                  <wp:posOffset>-232410</wp:posOffset>
                </wp:positionH>
                <wp:positionV relativeFrom="paragraph">
                  <wp:posOffset>120650</wp:posOffset>
                </wp:positionV>
                <wp:extent cx="3152775" cy="2530475"/>
                <wp:effectExtent l="0" t="0" r="9525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44</w:t>
                              </w:r>
                            </w:p>
                            <w:p w14:paraId="27190C8D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5" style="position:absolute;left:0;text-align:left;margin-left:-18.3pt;margin-top:9.5pt;width:248.25pt;height:199.25pt;z-index:251928576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">
                <v:shape id="Picture 241" o:spid="_x0000_s1206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">
                  <v:imagedata r:id="rId143" o:title="" cropleft="1748f" cropright="2543f"/>
                </v:shape>
                <v:shape id="Text Box 242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44</w:t>
                        </w:r>
                      </w:p>
                      <w:p w14:paraId="27190C8D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0A570003">
                <wp:simplePos x="0" y="0"/>
                <wp:positionH relativeFrom="column">
                  <wp:posOffset>2777319</wp:posOffset>
                </wp:positionH>
                <wp:positionV relativeFrom="paragraph">
                  <wp:posOffset>127654</wp:posOffset>
                </wp:positionV>
                <wp:extent cx="3139431" cy="2530475"/>
                <wp:effectExtent l="0" t="0" r="4445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45</w:t>
                              </w:r>
                            </w:p>
                            <w:p w14:paraId="46D38115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8" style="position:absolute;left:0;text-align:left;margin-left:218.7pt;margin-top:10.05pt;width:247.2pt;height:199.25pt;z-index:251929600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">
                <v:shape id="Picture 244" o:spid="_x0000_s1209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">
                  <v:imagedata r:id="rId145" o:title="" cropleft="2013f" cropright="2543f"/>
                </v:shape>
                <v:shape id="Text Box 245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45</w:t>
                        </w:r>
                      </w:p>
                      <w:p w14:paraId="46D38115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423479B" w14:textId="487ED016" w:rsidR="004B7D0E" w:rsidRDefault="004B7D0E" w:rsidP="00490C43">
      <w:pPr>
        <w:spacing w:after="0" w:line="240" w:lineRule="auto"/>
        <w:rPr>
          <w:rtl/>
        </w:rPr>
      </w:pPr>
    </w:p>
    <w:p w14:paraId="4401C079" w14:textId="6857421D" w:rsidR="004B7D0E" w:rsidRDefault="004B7D0E" w:rsidP="00490C43">
      <w:pPr>
        <w:spacing w:after="0" w:line="240" w:lineRule="auto"/>
        <w:rPr>
          <w:rtl/>
        </w:rPr>
      </w:pPr>
    </w:p>
    <w:p w14:paraId="76904B77" w14:textId="00682296" w:rsidR="004B7D0E" w:rsidRDefault="004B7D0E" w:rsidP="00490C43">
      <w:pPr>
        <w:spacing w:after="0" w:line="240" w:lineRule="auto"/>
        <w:rPr>
          <w:rtl/>
        </w:rPr>
      </w:pPr>
    </w:p>
    <w:p w14:paraId="36037A7B" w14:textId="3E7E9E0C" w:rsidR="0034637F" w:rsidRDefault="0034637F" w:rsidP="00490C43">
      <w:pPr>
        <w:spacing w:after="0" w:line="240" w:lineRule="auto"/>
        <w:rPr>
          <w:rtl/>
        </w:rPr>
      </w:pPr>
    </w:p>
    <w:p w14:paraId="1A8200A9" w14:textId="0860261E" w:rsidR="0034637F" w:rsidRDefault="0034637F" w:rsidP="00490C43">
      <w:pPr>
        <w:spacing w:after="0" w:line="240" w:lineRule="auto"/>
        <w:rPr>
          <w:rtl/>
        </w:rPr>
      </w:pPr>
    </w:p>
    <w:p w14:paraId="6BA314C1" w14:textId="6A60115E" w:rsidR="0034637F" w:rsidRDefault="0034637F" w:rsidP="00490C43">
      <w:pPr>
        <w:spacing w:after="0" w:line="240" w:lineRule="auto"/>
        <w:rPr>
          <w:rtl/>
        </w:rPr>
      </w:pPr>
    </w:p>
    <w:p w14:paraId="02873AAA" w14:textId="18E2345F" w:rsidR="0034637F" w:rsidRDefault="0034637F" w:rsidP="00490C43">
      <w:pPr>
        <w:spacing w:after="0" w:line="240" w:lineRule="auto"/>
        <w:rPr>
          <w:rtl/>
        </w:rPr>
      </w:pPr>
    </w:p>
    <w:p w14:paraId="38FFE539" w14:textId="4C099BD7" w:rsidR="0034637F" w:rsidRDefault="0034637F" w:rsidP="00490C43">
      <w:pPr>
        <w:spacing w:after="0" w:line="240" w:lineRule="auto"/>
        <w:rPr>
          <w:rtl/>
        </w:rPr>
      </w:pPr>
    </w:p>
    <w:p w14:paraId="27AC62AB" w14:textId="1B52129D" w:rsidR="0034637F" w:rsidRDefault="0034637F" w:rsidP="00490C43">
      <w:pPr>
        <w:spacing w:after="0" w:line="240" w:lineRule="auto"/>
        <w:rPr>
          <w:rtl/>
        </w:rPr>
      </w:pPr>
    </w:p>
    <w:p w14:paraId="36A0D85E" w14:textId="539964FD" w:rsidR="0034637F" w:rsidRDefault="0034637F" w:rsidP="00490C43">
      <w:pPr>
        <w:spacing w:after="0" w:line="240" w:lineRule="auto"/>
        <w:rPr>
          <w:rtl/>
        </w:rPr>
      </w:pPr>
    </w:p>
    <w:p w14:paraId="3EC42BC1" w14:textId="06CF6FE5" w:rsidR="0034637F" w:rsidRDefault="0034637F" w:rsidP="00490C43">
      <w:pPr>
        <w:spacing w:after="0" w:line="240" w:lineRule="auto"/>
        <w:rPr>
          <w:rtl/>
        </w:rPr>
      </w:pPr>
    </w:p>
    <w:p w14:paraId="5F04636E" w14:textId="4667587D" w:rsidR="0034637F" w:rsidRDefault="0034637F" w:rsidP="00490C43">
      <w:pPr>
        <w:spacing w:after="0" w:line="240" w:lineRule="auto"/>
        <w:rPr>
          <w:rtl/>
        </w:rPr>
      </w:pPr>
    </w:p>
    <w:p w14:paraId="05BA91F9" w14:textId="77777777" w:rsidR="0034637F" w:rsidRDefault="0034637F" w:rsidP="00490C43">
      <w:pPr>
        <w:spacing w:after="0" w:line="240" w:lineRule="auto"/>
        <w:rPr>
          <w:rtl/>
        </w:rPr>
      </w:pPr>
    </w:p>
    <w:p w14:paraId="6A9A3ABE" w14:textId="3D238C9A" w:rsidR="004B7D0E" w:rsidRDefault="004B7D0E" w:rsidP="00490C43">
      <w:pPr>
        <w:spacing w:after="0" w:line="240" w:lineRule="auto"/>
        <w:rPr>
          <w:rtl/>
        </w:rPr>
      </w:pPr>
    </w:p>
    <w:p w14:paraId="7C644E95" w14:textId="0549A1BE" w:rsidR="004B7D0E" w:rsidRDefault="004B7D0E" w:rsidP="00490C43">
      <w:pPr>
        <w:spacing w:after="0" w:line="240" w:lineRule="auto"/>
        <w:rPr>
          <w:rtl/>
        </w:rPr>
      </w:pPr>
    </w:p>
    <w:p w14:paraId="74CEB137" w14:textId="611215B3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2055B60C">
                <wp:simplePos x="0" y="0"/>
                <wp:positionH relativeFrom="column">
                  <wp:posOffset>2851785</wp:posOffset>
                </wp:positionH>
                <wp:positionV relativeFrom="paragraph">
                  <wp:posOffset>112395</wp:posOffset>
                </wp:positionV>
                <wp:extent cx="3138805" cy="2530475"/>
                <wp:effectExtent l="0" t="0" r="444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47</w:t>
                              </w:r>
                            </w:p>
                            <w:p w14:paraId="37EE187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224.55pt;margin-top:8.85pt;width:247.15pt;height:199.25pt;z-index:25193267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">
                <v:shape id="Picture 250" o:spid="_x0000_s1212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">
                  <v:imagedata r:id="rId147" o:title="" cropleft="2013f" cropright="2543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47</w:t>
                        </w:r>
                      </w:p>
                      <w:p w14:paraId="37EE187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0DD76266">
                <wp:simplePos x="0" y="0"/>
                <wp:positionH relativeFrom="column">
                  <wp:posOffset>-225425</wp:posOffset>
                </wp:positionH>
                <wp:positionV relativeFrom="paragraph">
                  <wp:posOffset>112395</wp:posOffset>
                </wp:positionV>
                <wp:extent cx="3145790" cy="2530475"/>
                <wp:effectExtent l="0" t="0" r="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790" cy="2530475"/>
                          <a:chOff x="-392199" y="-1"/>
                          <a:chExt cx="3082780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9" r="3880"/>
                          <a:stretch/>
                        </pic:blipFill>
                        <pic:spPr bwMode="auto">
                          <a:xfrm>
                            <a:off x="-392199" y="-1"/>
                            <a:ext cx="308278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46</w:t>
                              </w:r>
                            </w:p>
                            <w:p w14:paraId="764D1342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14" style="position:absolute;left:0;text-align:left;margin-left:-17.75pt;margin-top:8.85pt;width:247.7pt;height:199.25pt;z-index:251931648;mso-width-relative:margin;mso-height-relative:margin" coordorigin="-3921" coordsize="3082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">
                <v:shape id="Picture 247" o:spid="_x0000_s1215" type="#_x0000_t75" style="position:absolute;left:-3921;width:308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">
                  <v:imagedata r:id="rId149" o:title="" cropleft="1880f" cropright="2543f"/>
                </v:shape>
                <v:shape id="Text Box 248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46</w:t>
                        </w:r>
                      </w:p>
                      <w:p w14:paraId="764D1342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40FBD2F" w14:textId="4B6B5CCC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70E76AE4" w:rsidR="00065EA5" w:rsidRDefault="00065EA5" w:rsidP="00490C43">
      <w:pPr>
        <w:spacing w:after="0" w:line="240" w:lineRule="auto"/>
        <w:rPr>
          <w:rtl/>
        </w:rPr>
      </w:pPr>
    </w:p>
    <w:p w14:paraId="78FC9341" w14:textId="0CAA0A25" w:rsidR="00065EA5" w:rsidRDefault="00065EA5" w:rsidP="00490C43">
      <w:pPr>
        <w:spacing w:after="0" w:line="240" w:lineRule="auto"/>
        <w:rPr>
          <w:rtl/>
        </w:rPr>
      </w:pPr>
    </w:p>
    <w:p w14:paraId="7253E5B6" w14:textId="17A060C5" w:rsidR="00065EA5" w:rsidRDefault="00065EA5" w:rsidP="00490C43">
      <w:pPr>
        <w:spacing w:after="0" w:line="240" w:lineRule="auto"/>
        <w:rPr>
          <w:rtl/>
        </w:rPr>
      </w:pPr>
    </w:p>
    <w:p w14:paraId="7EAD1D89" w14:textId="525304E8" w:rsidR="00065EA5" w:rsidRDefault="00065EA5" w:rsidP="00490C43">
      <w:pPr>
        <w:spacing w:after="0" w:line="240" w:lineRule="auto"/>
        <w:rPr>
          <w:rtl/>
        </w:rPr>
      </w:pPr>
    </w:p>
    <w:p w14:paraId="55F02719" w14:textId="77777777" w:rsidR="00065EA5" w:rsidRDefault="00065EA5" w:rsidP="00490C43">
      <w:pPr>
        <w:spacing w:after="0" w:line="240" w:lineRule="auto"/>
        <w:rPr>
          <w:rtl/>
        </w:rPr>
      </w:pPr>
    </w:p>
    <w:p w14:paraId="1C8A54FE" w14:textId="6DA94A9F" w:rsidR="004B7D0E" w:rsidRDefault="004B7D0E" w:rsidP="00490C43">
      <w:pPr>
        <w:spacing w:after="0" w:line="240" w:lineRule="auto"/>
        <w:rPr>
          <w:rtl/>
        </w:rPr>
      </w:pPr>
    </w:p>
    <w:p w14:paraId="12A0AB41" w14:textId="28B3605A" w:rsidR="004B7D0E" w:rsidRDefault="004B7D0E" w:rsidP="00490C43">
      <w:pPr>
        <w:spacing w:after="0" w:line="240" w:lineRule="auto"/>
        <w:rPr>
          <w:rtl/>
        </w:rPr>
      </w:pPr>
    </w:p>
    <w:p w14:paraId="04842C0C" w14:textId="3DA05D5E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7AAD3AA9" w:rsidR="00490C43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728E7028">
                <wp:simplePos x="0" y="0"/>
                <wp:positionH relativeFrom="column">
                  <wp:posOffset>2804160</wp:posOffset>
                </wp:positionH>
                <wp:positionV relativeFrom="paragraph">
                  <wp:posOffset>135890</wp:posOffset>
                </wp:positionV>
                <wp:extent cx="3152775" cy="2530475"/>
                <wp:effectExtent l="0" t="0" r="9525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49</w:t>
                              </w:r>
                            </w:p>
                            <w:p w14:paraId="0C9C37DB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220.8pt;margin-top:10.7pt;width:248.25pt;height:199.25pt;z-index:251935744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">
                <v:shape id="Picture 256" o:spid="_x0000_s1218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">
                  <v:imagedata r:id="rId151" o:title="" cropleft="1748f" cropright="2543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49</w:t>
                        </w:r>
                      </w:p>
                      <w:p w14:paraId="0C9C37DB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62B05290">
                <wp:simplePos x="0" y="0"/>
                <wp:positionH relativeFrom="column">
                  <wp:posOffset>-272955</wp:posOffset>
                </wp:positionH>
                <wp:positionV relativeFrom="paragraph">
                  <wp:posOffset>136478</wp:posOffset>
                </wp:positionV>
                <wp:extent cx="3070367" cy="2530475"/>
                <wp:effectExtent l="0" t="0" r="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367" cy="2530475"/>
                          <a:chOff x="-405572" y="-1"/>
                          <a:chExt cx="3008424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4" r="6534"/>
                          <a:stretch/>
                        </pic:blipFill>
                        <pic:spPr bwMode="auto">
                          <a:xfrm>
                            <a:off x="-405572" y="-1"/>
                            <a:ext cx="300842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48</w:t>
                              </w:r>
                            </w:p>
                            <w:p w14:paraId="5A1EC3A7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20" style="position:absolute;left:0;text-align:left;margin-left:-21.5pt;margin-top:10.75pt;width:241.75pt;height:199.25pt;z-index:251934720;mso-width-relative:margin;mso-height-relative:margin" coordorigin="-4055" coordsize="3008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">
                <v:shape id="Picture 253" o:spid="_x0000_s1221" type="#_x0000_t75" style="position:absolute;left:-4055;width:3008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">
                  <v:imagedata r:id="rId153" o:title="" cropleft="1615f" cropright="4282f"/>
                </v:shape>
                <v:shape id="Text Box 254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48</w:t>
                        </w:r>
                      </w:p>
                      <w:p w14:paraId="5A1EC3A7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4CFD08" w14:textId="2E1505C9" w:rsidR="00065EA5" w:rsidRDefault="00065EA5" w:rsidP="00490C43">
      <w:pPr>
        <w:spacing w:after="0" w:line="240" w:lineRule="auto"/>
        <w:rPr>
          <w:rtl/>
        </w:rPr>
      </w:pPr>
    </w:p>
    <w:p w14:paraId="0691AC2B" w14:textId="1D86B4E1" w:rsidR="00065EA5" w:rsidRDefault="00065EA5" w:rsidP="00490C43">
      <w:pPr>
        <w:spacing w:after="0" w:line="240" w:lineRule="auto"/>
        <w:rPr>
          <w:rtl/>
        </w:rPr>
      </w:pPr>
    </w:p>
    <w:p w14:paraId="53D5EB9C" w14:textId="50BCB1A3" w:rsidR="00065EA5" w:rsidRDefault="00065EA5" w:rsidP="00490C43">
      <w:pPr>
        <w:spacing w:after="0" w:line="240" w:lineRule="auto"/>
        <w:rPr>
          <w:rtl/>
        </w:rPr>
      </w:pPr>
    </w:p>
    <w:p w14:paraId="71F79E9E" w14:textId="438CFC86" w:rsidR="00065EA5" w:rsidRDefault="00065EA5" w:rsidP="00490C43">
      <w:pPr>
        <w:spacing w:after="0" w:line="240" w:lineRule="auto"/>
        <w:rPr>
          <w:rtl/>
        </w:rPr>
      </w:pPr>
    </w:p>
    <w:p w14:paraId="12C07487" w14:textId="7C431C55" w:rsidR="00065EA5" w:rsidRDefault="00065EA5" w:rsidP="00490C43">
      <w:pPr>
        <w:spacing w:after="0" w:line="240" w:lineRule="auto"/>
        <w:rPr>
          <w:rtl/>
        </w:rPr>
      </w:pPr>
    </w:p>
    <w:p w14:paraId="35A2D90C" w14:textId="436D780D" w:rsidR="00065EA5" w:rsidRDefault="00065EA5" w:rsidP="00490C43">
      <w:pPr>
        <w:spacing w:after="0" w:line="240" w:lineRule="auto"/>
        <w:rPr>
          <w:rtl/>
        </w:rPr>
      </w:pPr>
    </w:p>
    <w:p w14:paraId="59A36AA1" w14:textId="6D3E8F82" w:rsidR="00065EA5" w:rsidRDefault="00065EA5" w:rsidP="00490C43">
      <w:pPr>
        <w:spacing w:after="0" w:line="240" w:lineRule="auto"/>
        <w:rPr>
          <w:rtl/>
        </w:rPr>
      </w:pPr>
    </w:p>
    <w:p w14:paraId="14145315" w14:textId="6AC412FC" w:rsidR="00065EA5" w:rsidRDefault="00065EA5" w:rsidP="00490C43">
      <w:pPr>
        <w:spacing w:after="0" w:line="240" w:lineRule="auto"/>
        <w:rPr>
          <w:rtl/>
        </w:rPr>
      </w:pPr>
    </w:p>
    <w:p w14:paraId="7F193CE3" w14:textId="0641CD86" w:rsidR="00065EA5" w:rsidRDefault="00065EA5" w:rsidP="00490C43">
      <w:pPr>
        <w:spacing w:after="0" w:line="240" w:lineRule="auto"/>
        <w:rPr>
          <w:rtl/>
        </w:rPr>
      </w:pPr>
    </w:p>
    <w:p w14:paraId="2576474D" w14:textId="459A2299" w:rsidR="00065EA5" w:rsidRDefault="00065EA5" w:rsidP="00490C43">
      <w:pPr>
        <w:spacing w:after="0" w:line="240" w:lineRule="auto"/>
        <w:rPr>
          <w:rtl/>
        </w:rPr>
      </w:pPr>
    </w:p>
    <w:p w14:paraId="452E2851" w14:textId="16CD7203" w:rsidR="00065EA5" w:rsidRDefault="00065EA5" w:rsidP="00490C43">
      <w:pPr>
        <w:spacing w:after="0" w:line="240" w:lineRule="auto"/>
        <w:rPr>
          <w:rtl/>
        </w:rPr>
      </w:pPr>
    </w:p>
    <w:p w14:paraId="629B949C" w14:textId="05A1155E" w:rsidR="00065EA5" w:rsidRDefault="00065EA5" w:rsidP="00490C43">
      <w:pPr>
        <w:spacing w:after="0" w:line="240" w:lineRule="auto"/>
        <w:rPr>
          <w:rtl/>
        </w:rPr>
      </w:pPr>
    </w:p>
    <w:p w14:paraId="0FBD71D2" w14:textId="71C44161" w:rsidR="00065EA5" w:rsidRDefault="00065EA5" w:rsidP="00490C43">
      <w:pPr>
        <w:spacing w:after="0" w:line="240" w:lineRule="auto"/>
        <w:rPr>
          <w:rtl/>
        </w:rPr>
      </w:pPr>
    </w:p>
    <w:p w14:paraId="110D1A01" w14:textId="3EAB6444" w:rsidR="00065EA5" w:rsidRDefault="00065EA5" w:rsidP="00490C43">
      <w:pPr>
        <w:spacing w:after="0" w:line="240" w:lineRule="auto"/>
        <w:rPr>
          <w:rtl/>
        </w:rPr>
      </w:pPr>
    </w:p>
    <w:p w14:paraId="50325E9E" w14:textId="79A97625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C9DE097">
                <wp:simplePos x="0" y="0"/>
                <wp:positionH relativeFrom="column">
                  <wp:posOffset>-252730</wp:posOffset>
                </wp:positionH>
                <wp:positionV relativeFrom="paragraph">
                  <wp:posOffset>149860</wp:posOffset>
                </wp:positionV>
                <wp:extent cx="3138805" cy="2530475"/>
                <wp:effectExtent l="0" t="0" r="4445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50</w:t>
                              </w:r>
                            </w:p>
                            <w:p w14:paraId="3B837D26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3" style="position:absolute;left:0;text-align:left;margin-left:-19.9pt;margin-top:11.8pt;width:247.15pt;height:199.25pt;z-index:25193779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">
                <v:shape id="Picture 259" o:spid="_x0000_s1224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">
                  <v:imagedata r:id="rId155" o:title="" cropleft="2013f" cropright="2543f"/>
                </v:shape>
                <v:shape id="Text Box 260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50</w:t>
                        </w:r>
                      </w:p>
                      <w:p w14:paraId="3B837D26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5266EBC">
                <wp:simplePos x="0" y="0"/>
                <wp:positionH relativeFrom="column">
                  <wp:posOffset>2818264</wp:posOffset>
                </wp:positionH>
                <wp:positionV relativeFrom="paragraph">
                  <wp:posOffset>157091</wp:posOffset>
                </wp:positionV>
                <wp:extent cx="3139430" cy="2530475"/>
                <wp:effectExtent l="0" t="0" r="4445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0" cy="2530475"/>
                          <a:chOff x="-385512" y="-1"/>
                          <a:chExt cx="3076093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2" y="-1"/>
                            <a:ext cx="3076093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51</w:t>
                              </w:r>
                            </w:p>
                            <w:p w14:paraId="21E376F0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6" style="position:absolute;left:0;text-align:left;margin-left:221.9pt;margin-top:12.35pt;width:247.2pt;height:199.25pt;z-index:251938816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">
                <v:shape id="Picture 262" o:spid="_x0000_s1227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">
                  <v:imagedata r:id="rId157" o:title="" cropleft="2013f" cropright="2543f"/>
                </v:shape>
                <v:shape id="Text Box 263" o:spid="_x0000_s122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51</w:t>
                        </w:r>
                      </w:p>
                      <w:p w14:paraId="21E376F0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C28D0E7" w14:textId="223F247B" w:rsidR="00065EA5" w:rsidRDefault="00065EA5" w:rsidP="00490C43">
      <w:pPr>
        <w:spacing w:after="0" w:line="240" w:lineRule="auto"/>
        <w:rPr>
          <w:rtl/>
        </w:rPr>
      </w:pPr>
    </w:p>
    <w:p w14:paraId="02FE428D" w14:textId="6F4BD298" w:rsidR="00065EA5" w:rsidRDefault="00065EA5" w:rsidP="00490C43">
      <w:pPr>
        <w:spacing w:after="0" w:line="240" w:lineRule="auto"/>
        <w:rPr>
          <w:rtl/>
        </w:rPr>
      </w:pPr>
    </w:p>
    <w:p w14:paraId="4ADAF3FA" w14:textId="4CCE97CF" w:rsidR="00065EA5" w:rsidRDefault="00065EA5" w:rsidP="00490C43">
      <w:pPr>
        <w:spacing w:after="0" w:line="240" w:lineRule="auto"/>
        <w:rPr>
          <w:rtl/>
        </w:rPr>
      </w:pPr>
    </w:p>
    <w:p w14:paraId="2CA2BFCF" w14:textId="7AA53958" w:rsidR="00065EA5" w:rsidRDefault="00065EA5" w:rsidP="00490C43">
      <w:pPr>
        <w:spacing w:after="0" w:line="240" w:lineRule="auto"/>
        <w:rPr>
          <w:rtl/>
        </w:rPr>
      </w:pPr>
    </w:p>
    <w:p w14:paraId="2F95DA4F" w14:textId="22E4CD8F" w:rsidR="00065EA5" w:rsidRDefault="00065EA5" w:rsidP="00490C43">
      <w:pPr>
        <w:spacing w:after="0" w:line="240" w:lineRule="auto"/>
        <w:rPr>
          <w:rtl/>
        </w:rPr>
      </w:pPr>
    </w:p>
    <w:p w14:paraId="3EAEBE04" w14:textId="50BC7BD7" w:rsidR="00065EA5" w:rsidRDefault="00065EA5" w:rsidP="00490C43">
      <w:pPr>
        <w:spacing w:after="0" w:line="240" w:lineRule="auto"/>
        <w:rPr>
          <w:rtl/>
        </w:rPr>
      </w:pPr>
    </w:p>
    <w:p w14:paraId="69E7BF85" w14:textId="7AAB380A" w:rsidR="00065EA5" w:rsidRDefault="00065EA5" w:rsidP="00490C43">
      <w:pPr>
        <w:spacing w:after="0" w:line="240" w:lineRule="auto"/>
        <w:rPr>
          <w:rtl/>
        </w:rPr>
      </w:pPr>
    </w:p>
    <w:p w14:paraId="1591D8F6" w14:textId="4610EA83" w:rsidR="00065EA5" w:rsidRDefault="00065EA5" w:rsidP="00490C43">
      <w:pPr>
        <w:spacing w:after="0" w:line="240" w:lineRule="auto"/>
        <w:rPr>
          <w:rtl/>
        </w:rPr>
      </w:pPr>
    </w:p>
    <w:p w14:paraId="1201720B" w14:textId="3243176B" w:rsidR="00065EA5" w:rsidRDefault="00065EA5" w:rsidP="00490C43">
      <w:pPr>
        <w:spacing w:after="0" w:line="240" w:lineRule="auto"/>
        <w:rPr>
          <w:rtl/>
        </w:rPr>
      </w:pPr>
    </w:p>
    <w:p w14:paraId="52E62223" w14:textId="61B87061" w:rsidR="00065EA5" w:rsidRDefault="00065EA5" w:rsidP="00490C43">
      <w:pPr>
        <w:spacing w:after="0" w:line="240" w:lineRule="auto"/>
        <w:rPr>
          <w:rtl/>
        </w:rPr>
      </w:pPr>
    </w:p>
    <w:p w14:paraId="7BBC2701" w14:textId="7C315589" w:rsidR="00065EA5" w:rsidRDefault="00065EA5" w:rsidP="00490C43">
      <w:pPr>
        <w:spacing w:after="0" w:line="240" w:lineRule="auto"/>
        <w:rPr>
          <w:rtl/>
        </w:rPr>
      </w:pPr>
    </w:p>
    <w:p w14:paraId="0BAB527F" w14:textId="46889100" w:rsidR="00065EA5" w:rsidRDefault="00065EA5" w:rsidP="00490C43">
      <w:pPr>
        <w:spacing w:after="0" w:line="240" w:lineRule="auto"/>
        <w:rPr>
          <w:rtl/>
        </w:rPr>
      </w:pPr>
    </w:p>
    <w:p w14:paraId="002F960E" w14:textId="3C9C3D86" w:rsidR="00065EA5" w:rsidRDefault="00065EA5" w:rsidP="00490C43">
      <w:pPr>
        <w:spacing w:after="0" w:line="240" w:lineRule="auto"/>
        <w:rPr>
          <w:rtl/>
        </w:rPr>
      </w:pPr>
    </w:p>
    <w:p w14:paraId="50F11E7D" w14:textId="4D2B7D59" w:rsidR="00065EA5" w:rsidRDefault="00065EA5" w:rsidP="00490C43">
      <w:pPr>
        <w:spacing w:after="0" w:line="240" w:lineRule="auto"/>
        <w:rPr>
          <w:rtl/>
        </w:rPr>
      </w:pPr>
    </w:p>
    <w:p w14:paraId="1874944E" w14:textId="4B6A2710" w:rsidR="00065EA5" w:rsidRDefault="00065EA5" w:rsidP="00490C43">
      <w:pPr>
        <w:spacing w:after="0" w:line="240" w:lineRule="auto"/>
        <w:rPr>
          <w:rtl/>
        </w:rPr>
      </w:pPr>
    </w:p>
    <w:p w14:paraId="42696987" w14:textId="606A93F7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9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CsW3ASMwIAAF4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0753D4" w:rsidRPr="0079021A" w:rsidRDefault="000753D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30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0B5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" filled="f" stroked="f" strokeweight=".5pt">
                <v:textbox>
                  <w:txbxContent>
                    <w:p w14:paraId="14014724" w14:textId="1DC62C90" w:rsidR="000753D4" w:rsidRPr="0079021A" w:rsidRDefault="000753D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31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" filled="f" stroked="f" strokeweight=".5pt">
                <v:textbox>
                  <w:txbxContent>
                    <w:p w14:paraId="79878125" w14:textId="648C177D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32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i9B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9HZyQbyo8AaKkTiTNyWaKLR+H8i7BQBTBB6f4ZS1ERbqOTxdmO7K+/+UM+yEKUswYq&#10;y7j7uRdWcVb90KDxtj8aBVnGzejm6wAbex3ZXEf0vr4nCBlEobtohnxfnc3CUv2GB7EItyIktMTd&#10;Gfdn89532seDkmqxiEkQohH+Ua+MDKXDXMOM1+2bsOZEhAeFT3TWo5h+4KPL7RhZ7D0VZSQrTLqb&#10;6okAiDhyeHpw4ZVc72PW+29h/hs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KaL0E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3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" filled="f" stroked="f" strokeweight=".5pt">
                <v:textbox>
                  <w:txbxContent>
                    <w:p w14:paraId="78DC7AD1" w14:textId="18A436E3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4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" filled="f" stroked="f" strokeweight=".5pt">
                <v:textbox>
                  <w:txbxContent>
                    <w:p w14:paraId="54E6C17A" w14:textId="7767D8BF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5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" filled="f" stroked="f" strokeweight=".5pt">
                <v:textbox>
                  <w:txbxContent>
                    <w:p w14:paraId="423AB68B" w14:textId="117B1A7A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0753D4" w:rsidRPr="007C7FB6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6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" filled="f" stroked="f" strokeweight=".5pt">
                <v:textbox>
                  <w:txbxContent>
                    <w:p w14:paraId="41E01545" w14:textId="6335B9F0" w:rsidR="000753D4" w:rsidRPr="007C7FB6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rtl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7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d79NAIAAF4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" filled="f" stroked="f" strokeweight=".5pt">
                <v:textbox>
                  <w:txbxContent>
                    <w:p w14:paraId="4A98CA64" w14:textId="2AAF13CC" w:rsidR="000753D4" w:rsidRPr="00C473EC" w:rsidRDefault="000753D4" w:rsidP="007C7FB6">
                      <w:pPr>
                        <w:pStyle w:val="a7"/>
                        <w:jc w:val="left"/>
                        <w:rPr>
                          <w:rtl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lastRenderedPageBreak/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0753D4" w:rsidRPr="00C473EC" w:rsidRDefault="000753D4" w:rsidP="00995565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61</w:t>
                            </w:r>
                          </w:p>
                          <w:p w14:paraId="4569B66B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8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" filled="f" stroked="f" strokeweight=".5pt">
                <v:textbox>
                  <w:txbxContent>
                    <w:p w14:paraId="273C0A73" w14:textId="372365D3" w:rsidR="000753D4" w:rsidRPr="00C473EC" w:rsidRDefault="000753D4" w:rsidP="00995565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61</w:t>
                      </w:r>
                    </w:p>
                    <w:p w14:paraId="4569B66B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0753D4" w:rsidRPr="00C473EC" w:rsidRDefault="000753D4" w:rsidP="00995565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62</w:t>
                            </w:r>
                          </w:p>
                          <w:p w14:paraId="2A9384E3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9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" filled="f" stroked="f" strokeweight=".5pt">
                <v:textbox>
                  <w:txbxContent>
                    <w:p w14:paraId="737A015F" w14:textId="5DC47567" w:rsidR="000753D4" w:rsidRPr="00C473EC" w:rsidRDefault="000753D4" w:rsidP="00995565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62</w:t>
                      </w:r>
                    </w:p>
                    <w:p w14:paraId="2A9384E3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0753D4" w:rsidRPr="00995565" w:rsidRDefault="000753D4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63</w:t>
                            </w:r>
                          </w:p>
                          <w:p w14:paraId="058590D2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40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" filled="f" stroked="f" strokeweight=".5pt">
                <v:textbox>
                  <w:txbxContent>
                    <w:p w14:paraId="71452ABD" w14:textId="565EE9D2" w:rsidR="000753D4" w:rsidRPr="00995565" w:rsidRDefault="000753D4" w:rsidP="00995565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63</w:t>
                      </w:r>
                    </w:p>
                    <w:p w14:paraId="058590D2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0753D4" w:rsidRPr="00995565" w:rsidRDefault="000753D4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64</w:t>
                            </w:r>
                          </w:p>
                          <w:p w14:paraId="7D5F064E" w14:textId="77777777" w:rsidR="000753D4" w:rsidRDefault="000753D4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41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dy5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" filled="f" stroked="f" strokeweight=".5pt">
                <v:textbox>
                  <w:txbxContent>
                    <w:p w14:paraId="7B4ABDC4" w14:textId="17E78FF3" w:rsidR="000753D4" w:rsidRPr="00995565" w:rsidRDefault="000753D4" w:rsidP="005B39DF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64</w:t>
                      </w:r>
                    </w:p>
                    <w:p w14:paraId="7D5F064E" w14:textId="77777777" w:rsidR="000753D4" w:rsidRDefault="000753D4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0753D4" w:rsidRPr="00995565" w:rsidRDefault="000753D4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65</w:t>
                            </w:r>
                          </w:p>
                          <w:p w14:paraId="63A14E3A" w14:textId="77777777" w:rsidR="000753D4" w:rsidRDefault="000753D4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2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B6J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" filled="f" stroked="f" strokeweight=".5pt">
                <v:textbox>
                  <w:txbxContent>
                    <w:p w14:paraId="286FC9E6" w14:textId="747F50E1" w:rsidR="000753D4" w:rsidRPr="00995565" w:rsidRDefault="000753D4" w:rsidP="0039383A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65</w:t>
                      </w:r>
                    </w:p>
                    <w:p w14:paraId="63A14E3A" w14:textId="77777777" w:rsidR="000753D4" w:rsidRDefault="000753D4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0753D4" w:rsidRPr="00995565" w:rsidRDefault="000753D4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66</w:t>
                            </w:r>
                          </w:p>
                          <w:p w14:paraId="0E9024F5" w14:textId="77777777" w:rsidR="000753D4" w:rsidRDefault="000753D4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3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ZuHz4j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0753D4" w:rsidRPr="00995565" w:rsidRDefault="000753D4" w:rsidP="00FB7F63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66</w:t>
                      </w:r>
                    </w:p>
                    <w:p w14:paraId="0E9024F5" w14:textId="77777777" w:rsidR="000753D4" w:rsidRDefault="000753D4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67</w:t>
                            </w:r>
                          </w:p>
                          <w:p w14:paraId="1B85C41D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4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JC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" filled="f" stroked="f" strokeweight=".5pt">
                <v:textbox>
                  <w:txbxContent>
                    <w:p w14:paraId="079FE0F5" w14:textId="591EC643" w:rsidR="000753D4" w:rsidRPr="00995565" w:rsidRDefault="000753D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67</w:t>
                      </w:r>
                    </w:p>
                    <w:p w14:paraId="1B85C41D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68</w:t>
                            </w:r>
                          </w:p>
                          <w:p w14:paraId="3173D938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5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" filled="f" stroked="f" strokeweight=".5pt">
                <v:textbox>
                  <w:txbxContent>
                    <w:p w14:paraId="141980EE" w14:textId="6A36523C" w:rsidR="000753D4" w:rsidRPr="00995565" w:rsidRDefault="000753D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68</w:t>
                      </w:r>
                    </w:p>
                    <w:p w14:paraId="3173D938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69</w:t>
                            </w:r>
                          </w:p>
                          <w:p w14:paraId="090863AE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6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" filled="f" stroked="f" strokeweight=".5pt">
                <v:textbox>
                  <w:txbxContent>
                    <w:p w14:paraId="5128105B" w14:textId="7A530DFB" w:rsidR="000753D4" w:rsidRPr="00995565" w:rsidRDefault="000753D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69</w:t>
                      </w:r>
                    </w:p>
                    <w:p w14:paraId="090863AE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8600C3" w:rsidRDefault="008600C3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7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" fillcolor="white [3201]" strokeweight=".5pt">
                <v:textbox>
                  <w:txbxContent>
                    <w:p w14:paraId="7DB5C955" w14:textId="77777777" w:rsidR="008600C3" w:rsidRDefault="008600C3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70</w:t>
                            </w:r>
                          </w:p>
                          <w:p w14:paraId="0EC043F5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8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" filled="f" stroked="f" strokeweight=".5pt">
                <v:textbox>
                  <w:txbxContent>
                    <w:p w14:paraId="5F4C575C" w14:textId="3B771414" w:rsidR="000753D4" w:rsidRPr="00995565" w:rsidRDefault="000753D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70</w:t>
                      </w:r>
                    </w:p>
                    <w:p w14:paraId="0EC043F5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B215E1" w:rsidRDefault="00B215E1" w:rsidP="00B215E1">
                            <w:r>
                              <w:t xml:space="preserve">Time in seconds </w:t>
                            </w:r>
                            <w:r w:rsidR="008600C3">
                              <w:t>/</w:t>
                            </w:r>
                            <w:r>
                              <w:t>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9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" fillcolor="white [3201]" strokeweight=".5pt">
                <v:textbox>
                  <w:txbxContent>
                    <w:p w14:paraId="5A43A9E2" w14:textId="63057859" w:rsidR="00B215E1" w:rsidRDefault="00B215E1" w:rsidP="00B215E1">
                      <w:r>
                        <w:t xml:space="preserve">Time in seconds </w:t>
                      </w:r>
                      <w:r w:rsidR="008600C3">
                        <w:t>/</w:t>
                      </w:r>
                      <w:r>
                        <w:t>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71</w:t>
                            </w:r>
                          </w:p>
                          <w:p w14:paraId="1DC403EF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50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" filled="f" stroked="f" strokeweight=".5pt">
                <v:textbox>
                  <w:txbxContent>
                    <w:p w14:paraId="1C0598CF" w14:textId="58966995" w:rsidR="000753D4" w:rsidRPr="00995565" w:rsidRDefault="000753D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71</w:t>
                      </w:r>
                    </w:p>
                    <w:p w14:paraId="1DC403EF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674909" w:rsidRDefault="00901AA5">
                            <w:r>
                              <w:t xml:space="preserve">Time in seconds </w:t>
                            </w:r>
                            <w:r w:rsidR="008600C3">
                              <w:t>/</w:t>
                            </w:r>
                            <w:r w:rsidR="00E77545">
                              <w:t>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51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" fillcolor="white [3201]" strokeweight=".5pt">
                <v:textbox>
                  <w:txbxContent>
                    <w:p w14:paraId="1E45923D" w14:textId="29B95937" w:rsidR="00674909" w:rsidRDefault="00901AA5">
                      <w:r>
                        <w:t xml:space="preserve">Time in seconds </w:t>
                      </w:r>
                      <w:r w:rsidR="008600C3">
                        <w:t>/</w:t>
                      </w:r>
                      <w:r w:rsidR="00E77545">
                        <w:t>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72</w:t>
                            </w:r>
                          </w:p>
                          <w:p w14:paraId="07A4F070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52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" filled="f" stroked="f" strokeweight=".5pt">
                <v:textbox>
                  <w:txbxContent>
                    <w:p w14:paraId="14B1E4D8" w14:textId="66124FD6" w:rsidR="000753D4" w:rsidRPr="00995565" w:rsidRDefault="000753D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72</w:t>
                      </w:r>
                    </w:p>
                    <w:p w14:paraId="07A4F070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1"/>
        <w:rPr>
          <w:rtl/>
        </w:rPr>
      </w:pPr>
      <w:bookmarkStart w:id="279" w:name="_Toc63019125"/>
    </w:p>
    <w:p w14:paraId="42ACA038" w14:textId="219DD209" w:rsidR="00F2393F" w:rsidRDefault="00F2393F" w:rsidP="00F2393F">
      <w:pPr>
        <w:pStyle w:val="1"/>
        <w:rPr>
          <w:ins w:id="280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79"/>
    </w:p>
    <w:p w14:paraId="7B665E3C" w14:textId="213A1517" w:rsidR="0022198F" w:rsidRDefault="0022198F" w:rsidP="0022198F">
      <w:pPr>
        <w:rPr>
          <w:ins w:id="281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82" w:author="יובל תמיר" w:date="2021-01-27T22:46:00Z"/>
        </w:rPr>
      </w:pPr>
      <w:proofErr w:type="spellStart"/>
      <w:ins w:id="283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4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85" w:author="יובל תמיר" w:date="2021-01-27T22:47:00Z"/>
          <w:lang w:val="en-IL"/>
        </w:rPr>
      </w:pPr>
      <w:bookmarkStart w:id="286" w:name="_Toc63019126"/>
      <w:ins w:id="287" w:author="יובל תמיר" w:date="2021-01-27T22:47:00Z">
        <w:r>
          <w:t>C</w:t>
        </w:r>
        <w:proofErr w:type="spellStart"/>
        <w:r w:rsidRPr="005F5D07">
          <w:rPr>
            <w:lang w:val="en-IL"/>
          </w:rPr>
          <w:t>olophon</w:t>
        </w:r>
        <w:bookmarkEnd w:id="286"/>
        <w:proofErr w:type="spellEnd"/>
      </w:ins>
    </w:p>
    <w:p w14:paraId="460D8AA9" w14:textId="48C41977" w:rsidR="005F5D07" w:rsidRDefault="005F5D07" w:rsidP="005F5D07">
      <w:pPr>
        <w:bidi w:val="0"/>
        <w:rPr>
          <w:ins w:id="288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289" w:author="יובל תמיר" w:date="2021-01-27T22:49:00Z"/>
        </w:rPr>
        <w:pPrChange w:id="290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proofErr w:type="spellStart"/>
      <w:ins w:id="291" w:author="יובל תמיר" w:date="2021-01-27T22:47:00Z">
        <w:r>
          <w:t>Pycharm</w:t>
        </w:r>
        <w:proofErr w:type="spellEnd"/>
        <w:r>
          <w:t xml:space="preserve">, </w:t>
        </w:r>
      </w:ins>
      <w:ins w:id="292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293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294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295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296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9"/>
      <w:footerReference w:type="default" r:id="rId18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415C3F" w14:textId="77777777" w:rsidR="00077D69" w:rsidRDefault="00077D69" w:rsidP="008043F5">
      <w:pPr>
        <w:spacing w:after="0" w:line="240" w:lineRule="auto"/>
      </w:pPr>
      <w:r>
        <w:separator/>
      </w:r>
    </w:p>
  </w:endnote>
  <w:endnote w:type="continuationSeparator" w:id="0">
    <w:p w14:paraId="622F9013" w14:textId="77777777" w:rsidR="00077D69" w:rsidRDefault="00077D69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60BCB4A1" w14:textId="062768E4" w:rsidR="000753D4" w:rsidRDefault="000753D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0753D4" w:rsidRDefault="000753D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3CD144C8" w14:textId="428233FA" w:rsidR="000753D4" w:rsidRDefault="000753D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0753D4" w:rsidRDefault="000753D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FAB56A" w14:textId="77777777" w:rsidR="00077D69" w:rsidRDefault="00077D69" w:rsidP="008043F5">
      <w:pPr>
        <w:spacing w:after="0" w:line="240" w:lineRule="auto"/>
      </w:pPr>
      <w:r>
        <w:separator/>
      </w:r>
    </w:p>
  </w:footnote>
  <w:footnote w:type="continuationSeparator" w:id="0">
    <w:p w14:paraId="253E6ACD" w14:textId="77777777" w:rsidR="00077D69" w:rsidRDefault="00077D69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0753D4" w:rsidRDefault="000753D4">
      <w:pPr>
        <w:pStyle w:val="af0"/>
      </w:pPr>
      <w:ins w:id="163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64" w:name="_Hlk63083783"/>
      <w:ins w:id="165" w:author="יובל תמיר" w:date="2021-01-27T22:36:00Z">
        <w:r>
          <w:t xml:space="preserve">Dror G. Feitelson, “Workload Modeling: Computer Systems </w:t>
        </w:r>
      </w:ins>
      <w:ins w:id="166" w:author="יובל תמיר" w:date="2021-01-27T22:37:00Z">
        <w:r>
          <w:t>Performance Evaluation”, p. 50 section 2</w:t>
        </w:r>
      </w:ins>
      <w:bookmarkEnd w:id="164"/>
    </w:p>
  </w:footnote>
  <w:footnote w:id="2">
    <w:p w14:paraId="5E9435CE" w14:textId="3E5C352F" w:rsidR="00D64D79" w:rsidRDefault="00D64D79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3" w:author="יובל תמיר" w:date="2021-01-27T22:36:00Z">
        <w:r w:rsidR="00DC4B5A">
          <w:t xml:space="preserve">Dror G. Feitelson, “Workload Modeling: Computer Systems </w:t>
        </w:r>
      </w:ins>
      <w:ins w:id="274" w:author="יובל תמיר" w:date="2021-01-27T22:37:00Z">
        <w:r w:rsidR="00DC4B5A">
          <w:t xml:space="preserve">Performance Evaluation”, p. </w:t>
        </w:r>
      </w:ins>
      <w:r w:rsidR="00244A47">
        <w:t>340</w:t>
      </w:r>
      <w:ins w:id="275" w:author="יובל תמיר" w:date="2021-01-27T22:37:00Z">
        <w:r w:rsidR="00DC4B5A">
          <w:t xml:space="preserve"> </w:t>
        </w:r>
      </w:ins>
    </w:p>
  </w:footnote>
  <w:footnote w:id="3">
    <w:p w14:paraId="620A2C02" w14:textId="69415E7A" w:rsidR="000753D4" w:rsidRDefault="000753D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ins w:id="276" w:author="יובל תמיר" w:date="2021-01-27T22:36:00Z">
        <w:r>
          <w:t xml:space="preserve">Dror G. Feitelson, “Workload Modeling: Computer Systems </w:t>
        </w:r>
      </w:ins>
      <w:ins w:id="277" w:author="יובל תמיר" w:date="2021-01-27T22:37:00Z">
        <w:r>
          <w:t xml:space="preserve">Performance Evaluation”, p. </w:t>
        </w:r>
      </w:ins>
      <w:r>
        <w:rPr>
          <w:lang w:val="en-IL" w:bidi="ar-SA"/>
        </w:rPr>
        <w:t>247</w:t>
      </w:r>
      <w:ins w:id="278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2014BE"/>
    <w:rsid w:val="0022198F"/>
    <w:rsid w:val="00233BF8"/>
    <w:rsid w:val="00244A47"/>
    <w:rsid w:val="00252543"/>
    <w:rsid w:val="00257E34"/>
    <w:rsid w:val="00277EFB"/>
    <w:rsid w:val="00285811"/>
    <w:rsid w:val="002A1D8A"/>
    <w:rsid w:val="002B4110"/>
    <w:rsid w:val="002F5024"/>
    <w:rsid w:val="00304F5D"/>
    <w:rsid w:val="00306645"/>
    <w:rsid w:val="00306815"/>
    <w:rsid w:val="00315610"/>
    <w:rsid w:val="00336618"/>
    <w:rsid w:val="0034637F"/>
    <w:rsid w:val="00347FC8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B39DF"/>
    <w:rsid w:val="005C0A0A"/>
    <w:rsid w:val="005C0EAB"/>
    <w:rsid w:val="005D4872"/>
    <w:rsid w:val="005F5D07"/>
    <w:rsid w:val="00611C6A"/>
    <w:rsid w:val="00631B34"/>
    <w:rsid w:val="006434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A6D28"/>
    <w:rsid w:val="007C7FB6"/>
    <w:rsid w:val="007F07FD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804BC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3631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  <w:lang w:val="en-US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val="en-US"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  <w:lang w:val="en-US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endnote text"/>
    <w:basedOn w:val="a"/>
    <w:link w:val="af6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af6">
    <w:name w:val="טקסט הערת סיום תו"/>
    <w:basedOn w:val="a1"/>
    <w:link w:val="af5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af7">
    <w:name w:val="endnote reference"/>
    <w:basedOn w:val="a1"/>
    <w:uiPriority w:val="99"/>
    <w:semiHidden/>
    <w:unhideWhenUsed/>
    <w:rsid w:val="00D64D79"/>
    <w:rPr>
      <w:vertAlign w:val="superscript"/>
    </w:rPr>
  </w:style>
  <w:style w:type="character" w:styleId="af8">
    <w:name w:val="annotation reference"/>
    <w:basedOn w:val="a1"/>
    <w:uiPriority w:val="99"/>
    <w:semiHidden/>
    <w:unhideWhenUsed/>
    <w:rsid w:val="0094508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afa">
    <w:name w:val="טקסט הערה תו"/>
    <w:basedOn w:val="a1"/>
    <w:link w:val="af9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45086"/>
    <w:rPr>
      <w:b/>
      <w:bCs/>
    </w:rPr>
  </w:style>
  <w:style w:type="character" w:customStyle="1" w:styleId="afc">
    <w:name w:val="נושא הערה תו"/>
    <w:basedOn w:val="afa"/>
    <w:link w:val="afb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82.png"/><Relationship Id="rId112" Type="http://schemas.openxmlformats.org/officeDocument/2006/relationships/image" Target="media/image99.png"/><Relationship Id="rId133" Type="http://schemas.openxmlformats.org/officeDocument/2006/relationships/image" Target="media/image126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7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3.png"/><Relationship Id="rId79" Type="http://schemas.openxmlformats.org/officeDocument/2006/relationships/image" Target="media/image72.png"/><Relationship Id="rId102" Type="http://schemas.openxmlformats.org/officeDocument/2006/relationships/image" Target="media/image89.png"/><Relationship Id="rId123" Type="http://schemas.openxmlformats.org/officeDocument/2006/relationships/image" Target="media/image116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165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9" Type="http://schemas.openxmlformats.org/officeDocument/2006/relationships/image" Target="media/image59.png"/><Relationship Id="rId113" Type="http://schemas.openxmlformats.org/officeDocument/2006/relationships/image" Target="media/image106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32.png"/><Relationship Id="rId80" Type="http://schemas.openxmlformats.org/officeDocument/2006/relationships/image" Target="media/image67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55" Type="http://schemas.openxmlformats.org/officeDocument/2006/relationships/image" Target="media/image148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0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8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65.png"/><Relationship Id="rId81" Type="http://schemas.openxmlformats.org/officeDocument/2006/relationships/image" Target="media/image74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09.png"/><Relationship Id="rId130" Type="http://schemas.openxmlformats.org/officeDocument/2006/relationships/image" Target="media/image117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35.png"/><Relationship Id="rId151" Type="http://schemas.openxmlformats.org/officeDocument/2006/relationships/image" Target="media/image144.png"/><Relationship Id="rId156" Type="http://schemas.openxmlformats.org/officeDocument/2006/relationships/image" Target="media/image143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77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2.png"/><Relationship Id="rId180" Type="http://schemas.openxmlformats.org/officeDocument/2006/relationships/footer" Target="foot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4.png"/><Relationship Id="rId97" Type="http://schemas.openxmlformats.org/officeDocument/2006/relationships/image" Target="media/image90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3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52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80.png"/><Relationship Id="rId110" Type="http://schemas.openxmlformats.org/officeDocument/2006/relationships/image" Target="media/image97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3.png"/><Relationship Id="rId157" Type="http://schemas.openxmlformats.org/officeDocument/2006/relationships/image" Target="media/image150.png"/><Relationship Id="rId178" Type="http://schemas.openxmlformats.org/officeDocument/2006/relationships/image" Target="media/image168.png"/><Relationship Id="rId61" Type="http://schemas.openxmlformats.org/officeDocument/2006/relationships/image" Target="media/image54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3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7.png"/><Relationship Id="rId105" Type="http://schemas.openxmlformats.org/officeDocument/2006/relationships/image" Target="media/image98.png"/><Relationship Id="rId126" Type="http://schemas.openxmlformats.org/officeDocument/2006/relationships/image" Target="media/image113.png"/><Relationship Id="rId147" Type="http://schemas.openxmlformats.org/officeDocument/2006/relationships/image" Target="media/image140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2.png"/><Relationship Id="rId93" Type="http://schemas.openxmlformats.org/officeDocument/2006/relationships/image" Target="media/image86.png"/><Relationship Id="rId98" Type="http://schemas.openxmlformats.org/officeDocument/2006/relationships/image" Target="media/image85.png"/><Relationship Id="rId121" Type="http://schemas.openxmlformats.org/officeDocument/2006/relationships/image" Target="media/image114.png"/><Relationship Id="rId142" Type="http://schemas.openxmlformats.org/officeDocument/2006/relationships/image" Target="media/image129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30.png"/><Relationship Id="rId158" Type="http://schemas.openxmlformats.org/officeDocument/2006/relationships/image" Target="media/image145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88" Type="http://schemas.openxmlformats.org/officeDocument/2006/relationships/image" Target="media/image75.png"/><Relationship Id="rId111" Type="http://schemas.openxmlformats.org/officeDocument/2006/relationships/image" Target="media/image104.png"/><Relationship Id="rId132" Type="http://schemas.openxmlformats.org/officeDocument/2006/relationships/image" Target="media/image119.png"/><Relationship Id="rId153" Type="http://schemas.openxmlformats.org/officeDocument/2006/relationships/image" Target="media/image146.png"/><Relationship Id="rId174" Type="http://schemas.openxmlformats.org/officeDocument/2006/relationships/image" Target="media/image164.png"/><Relationship Id="rId179" Type="http://schemas.openxmlformats.org/officeDocument/2006/relationships/footer" Target="footer1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3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64</Pages>
  <Words>3291</Words>
  <Characters>18759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Julian</cp:lastModifiedBy>
  <cp:revision>48</cp:revision>
  <dcterms:created xsi:type="dcterms:W3CDTF">2021-02-01T16:54:00Z</dcterms:created>
  <dcterms:modified xsi:type="dcterms:W3CDTF">2021-02-09T09:47:00Z</dcterms:modified>
</cp:coreProperties>
</file>