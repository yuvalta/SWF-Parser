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B10313" w:rsidRPr="00257E34" w:rsidRDefault="00B10313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B10313" w:rsidRPr="008043F5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B10313" w:rsidRDefault="00B10313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מרגיה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318386646</w:t>
                            </w:r>
                          </w:p>
                          <w:p w14:paraId="1419CB78" w14:textId="51862B9D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שעאר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316050608</w:t>
                            </w:r>
                          </w:p>
                          <w:p w14:paraId="6B77A0A4" w14:textId="444D31D6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פהד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B10313" w:rsidRPr="008043F5" w:rsidRDefault="00B10313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B10313" w:rsidRPr="00257E34" w:rsidRDefault="00B10313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B10313" w:rsidRPr="008043F5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B10313" w:rsidRDefault="00B10313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מרגיה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318386646</w:t>
                      </w:r>
                    </w:p>
                    <w:p w14:paraId="1419CB78" w14:textId="51862B9D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שעאר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316050608</w:t>
                      </w:r>
                    </w:p>
                    <w:p w14:paraId="6B77A0A4" w14:textId="444D31D6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פהד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B10313" w:rsidRPr="008043F5" w:rsidRDefault="00B10313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37A8F56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00B6BAB5" w:rsidR="00490C43" w:rsidRDefault="00E41E8C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BF18B7B" w:rsidR="00490C43" w:rsidRDefault="00E41E8C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54651714" w:rsidR="00490C43" w:rsidRDefault="00E41E8C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0131AD3B" w:rsidR="00490C43" w:rsidRDefault="00E41E8C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0E332306" w:rsidR="00490C43" w:rsidRDefault="00E41E8C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646A241C" w:rsidR="00490C43" w:rsidRDefault="00E41E8C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3953C59C" w:rsidR="00490C43" w:rsidRDefault="00E41E8C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1A558590" w:rsidR="00490C43" w:rsidRDefault="00E41E8C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704CDF94" w:rsidR="00490C43" w:rsidRDefault="00E41E8C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</w:rPr>
          <w:t>CDF of Runtimes time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16184C1" w:rsidR="00490C43" w:rsidRDefault="00E41E8C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</w:rPr>
          <w:t>CDF of Runtimes time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5A6D134F" w:rsidR="00490C43" w:rsidRDefault="00E41E8C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</w:rPr>
          <w:t>CDF of Runtimes time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3BDE1E8F" w:rsidR="00490C43" w:rsidRDefault="00E41E8C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49AE4311" w:rsidR="00490C43" w:rsidRDefault="00E41E8C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32AD20D5" w:rsidR="00490C43" w:rsidRDefault="00E41E8C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06D38FDD" w:rsidR="00490C43" w:rsidRDefault="00E41E8C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0CC4DE06" w:rsidR="00490C43" w:rsidRDefault="00E41E8C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01833F7" w:rsidR="00490C43" w:rsidRDefault="00E41E8C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D9F5455" w:rsidR="00490C43" w:rsidRDefault="00E41E8C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2D82C920" w:rsidR="00490C43" w:rsidRDefault="00E41E8C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7CC41316" w:rsidR="00490C43" w:rsidRDefault="00E41E8C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42FF6EBA" w:rsidR="00490C43" w:rsidRDefault="00E41E8C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484EDB99" w:rsidR="00490C43" w:rsidRDefault="00E41E8C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707D5807" w:rsidR="00490C43" w:rsidRDefault="00E41E8C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11B35ECE" w14:textId="61FB1274" w:rsidR="00490C43" w:rsidRDefault="00E41E8C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792D35">
          <w:rPr>
            <w:noProof/>
            <w:webHidden/>
            <w:rtl/>
          </w:rPr>
          <w:t>61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Heading1"/>
        <w:rPr>
          <w:rtl/>
        </w:rPr>
      </w:pPr>
    </w:p>
    <w:p w14:paraId="6DA0623D" w14:textId="4B04FDA6" w:rsidR="00547701" w:rsidRDefault="00547701" w:rsidP="003F587D">
      <w:pPr>
        <w:pStyle w:val="Heading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Heading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Heading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p w14:paraId="14D15EEE" w14:textId="42A2015E" w:rsidR="003F587D" w:rsidRPr="003F587D" w:rsidRDefault="00F2393F" w:rsidP="003F587D">
      <w:pPr>
        <w:pStyle w:val="Heading3"/>
      </w:pPr>
      <w:bookmarkStart w:id="3" w:name="_Toc63019105"/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B10313" w:rsidRPr="00F2393F" w:rsidRDefault="00B10313" w:rsidP="00F2393F">
                            <w:pPr>
                              <w:pStyle w:val="Caption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fldSimple w:instr=" SEQ Figure \* ARABIC \s 1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B10313" w:rsidRPr="00F2393F" w:rsidRDefault="00B10313" w:rsidP="00F2393F">
                      <w:pPr>
                        <w:pStyle w:val="Caption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fldSimple w:instr=" SEQ Figure \* ARABIC \s 1 ">
                        <w:r>
                          <w:rPr>
                            <w:noProof/>
                          </w:rPr>
                          <w:t>1</w:t>
                        </w:r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0753D4">
      <w:pPr>
        <w:rPr>
          <w:rtl/>
        </w:rPr>
      </w:pPr>
    </w:p>
    <w:p w14:paraId="471A406F" w14:textId="79B957C6" w:rsidR="000753D4" w:rsidRDefault="004E60CA" w:rsidP="000753D4">
      <w:pPr>
        <w:rPr>
          <w:rtl/>
        </w:rPr>
      </w:pPr>
      <w:ins w:id="4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5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6" w:author="יובל תמיר" w:date="2021-01-27T21:26:00Z">
        <w:r>
          <w:rPr>
            <w:rFonts w:hint="cs"/>
            <w:rtl/>
          </w:rPr>
          <w:t xml:space="preserve"> אשר בו </w:t>
        </w:r>
      </w:ins>
      <w:r w:rsidR="007F085E">
        <w:rPr>
          <w:rFonts w:hint="cs"/>
          <w:rtl/>
        </w:rPr>
        <w:t xml:space="preserve">ערכי ה </w:t>
      </w:r>
      <w:r w:rsidR="007F085E">
        <w:t>Interarrivals</w:t>
      </w:r>
      <w:r w:rsidR="007F085E">
        <w:rPr>
          <w:rFonts w:hint="cs"/>
          <w:rtl/>
        </w:rPr>
        <w:t xml:space="preserve"> בציר האופקי</w:t>
      </w:r>
      <w:ins w:id="7" w:author="יובל תמיר" w:date="2021-01-27T21:26:00Z"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</w:ins>
      <w:r w:rsidR="000753D4">
        <w:rPr>
          <w:rFonts w:hint="cs"/>
          <w:rtl/>
        </w:rPr>
        <w:t xml:space="preserve"> </w:t>
      </w:r>
    </w:p>
    <w:p w14:paraId="7D67F602" w14:textId="6368D0AC" w:rsidR="003F587D" w:rsidDel="0083446B" w:rsidRDefault="0083446B" w:rsidP="000753D4">
      <w:pPr>
        <w:rPr>
          <w:del w:id="8" w:author="יובל תמיר" w:date="2021-01-27T21:28:00Z"/>
          <w:rtl/>
        </w:rPr>
      </w:pPr>
      <w:ins w:id="9" w:author="יובל תמיר" w:date="2021-01-27T21:26:00Z">
        <w:r>
          <w:rPr>
            <w:rFonts w:hint="cs"/>
            <w:rtl/>
          </w:rPr>
          <w:t xml:space="preserve">בנוסף, שמנו לב </w:t>
        </w:r>
      </w:ins>
      <w:ins w:id="10" w:author="יובל תמיר" w:date="2021-01-27T21:27:00Z">
        <w:r>
          <w:rPr>
            <w:rFonts w:hint="cs"/>
            <w:rtl/>
          </w:rPr>
          <w:t xml:space="preserve">למשתמש עם התנהגות חריגה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משתמש "</w:t>
        </w:r>
        <w:r>
          <w:t>special</w:t>
        </w:r>
        <w:r>
          <w:rPr>
            <w:rFonts w:hint="cs"/>
            <w:rtl/>
          </w:rPr>
          <w:t xml:space="preserve">", אשר לו היו </w:t>
        </w:r>
        <w:r>
          <w:t>Jobs</w:t>
        </w:r>
        <w:r>
          <w:rPr>
            <w:rFonts w:hint="cs"/>
            <w:rtl/>
          </w:rPr>
          <w:t xml:space="preserve"> ארוכים במיוחד, ואחד מהם אף נמשך במשך 6 ימים</w:t>
        </w:r>
      </w:ins>
      <w:ins w:id="11" w:author="יובל תמיר" w:date="2021-01-27T21:28:00Z">
        <w:r>
          <w:rPr>
            <w:rFonts w:hint="cs"/>
            <w:rtl/>
          </w:rPr>
          <w:t>, מה שמסביר את ה-</w:t>
        </w:r>
        <w:r>
          <w:t>Heavy tail</w:t>
        </w:r>
        <w:r>
          <w:rPr>
            <w:rFonts w:hint="cs"/>
            <w:rtl/>
          </w:rPr>
          <w:t xml:space="preserve"> שאפשר לראות בגרף.</w:t>
        </w:r>
      </w:ins>
      <w:del w:id="12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 w:rsidP="00A2397C">
      <w:pPr>
        <w:rPr>
          <w:rtl/>
        </w:rPr>
      </w:pPr>
    </w:p>
    <w:p w14:paraId="3712BC64" w14:textId="0970A62A" w:rsidR="003F587D" w:rsidRDefault="003F587D" w:rsidP="003F587D">
      <w:pPr>
        <w:pStyle w:val="Heading2"/>
        <w:jc w:val="left"/>
        <w:rPr>
          <w:rtl/>
        </w:rPr>
      </w:pPr>
    </w:p>
    <w:p w14:paraId="694DE1A2" w14:textId="35321ABF" w:rsidR="003F587D" w:rsidRDefault="003F587D" w:rsidP="003F587D">
      <w:pPr>
        <w:pStyle w:val="Heading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Heading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3" w:author="יובל תמיר" w:date="2021-01-27T21:34:00Z"/>
          <w:rtl/>
        </w:rPr>
        <w:pPrChange w:id="14" w:author="יובל תמיר" w:date="2021-01-27T21:37:00Z">
          <w:pPr/>
        </w:pPrChange>
      </w:pPr>
      <w:ins w:id="15" w:author="יובל תמיר" w:date="2021-01-27T21:29:00Z">
        <w:r>
          <w:rPr>
            <w:rFonts w:hint="cs"/>
            <w:rtl/>
          </w:rPr>
          <w:t xml:space="preserve">גרפים </w:t>
        </w:r>
      </w:ins>
      <w:ins w:id="16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7" w:author="יובל תמיר" w:date="2021-01-27T21:32:00Z">
        <w:r>
          <w:rPr>
            <w:rFonts w:hint="cs"/>
            <w:rtl/>
          </w:rPr>
          <w:t xml:space="preserve"> של אחד </w:t>
        </w:r>
      </w:ins>
      <w:ins w:id="18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19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0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6C232BE7" w:rsidR="006C7A91" w:rsidRPr="00B7235C" w:rsidRDefault="006C7A91">
      <w:pPr>
        <w:jc w:val="left"/>
        <w:rPr>
          <w:ins w:id="21" w:author="יובל תמיר" w:date="2021-01-27T21:29:00Z"/>
          <w:i/>
          <w:rtl/>
          <w:rPrChange w:id="22" w:author="יובל תמיר" w:date="2021-01-27T21:36:00Z">
            <w:rPr>
              <w:ins w:id="23" w:author="יובל תמיר" w:date="2021-01-27T21:29:00Z"/>
              <w:rtl/>
            </w:rPr>
          </w:rPrChange>
        </w:rPr>
        <w:pPrChange w:id="24" w:author="יובל תמיר" w:date="2021-01-27T21:37:00Z">
          <w:pPr/>
        </w:pPrChange>
      </w:pPr>
      <w:ins w:id="25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6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>", גם כאשר</w:t>
        </w:r>
      </w:ins>
      <w:r w:rsidR="007F085E">
        <w:t xml:space="preserve">     </w:t>
      </w:r>
      <w:ins w:id="27" w:author="יובל תמיר" w:date="2021-01-27T21:35:00Z">
        <w:r w:rsidR="00B7235C">
          <w:rPr>
            <w:rFonts w:hint="cs"/>
            <w:rtl/>
          </w:rPr>
          <w:t xml:space="preserve"> </w:t>
        </w:r>
      </w:ins>
      <m:oMath>
        <m:r>
          <w:rPr>
            <w:rFonts w:ascii="Cambria Math" w:hAnsi="Cambria Math"/>
          </w:rPr>
          <m:t>Run Time</m:t>
        </m:r>
        <m:r>
          <w:ins w:id="28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29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0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1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2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rPr>
            <w:rFonts w:ascii="Cambria Math" w:eastAsiaTheme="minorEastAsia" w:hAnsi="Cambria Math"/>
          </w:rPr>
          <m:t xml:space="preserve"> CDF</m:t>
        </m:r>
      </m:oMath>
      <w:ins w:id="33" w:author="יובל תמיר" w:date="2021-01-27T21:36:00Z">
        <w:r w:rsidR="00B7235C">
          <w:rPr>
            <w:rFonts w:eastAsiaTheme="minorEastAsia" w:hint="cs"/>
            <w:rtl/>
          </w:rPr>
          <w:t xml:space="preserve">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4" w:author="יובל תמיר" w:date="2021-01-27T21:37:00Z"/>
          <w:rtl/>
        </w:rPr>
      </w:pPr>
      <w:del w:id="35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6" w:author="יובל תמיר" w:date="2021-01-27T21:37:00Z"/>
          <w:rFonts w:eastAsiaTheme="minorEastAsia"/>
          <w:rtl/>
        </w:rPr>
      </w:pPr>
      <w:del w:id="37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38" w:author="יובל תמיר" w:date="2021-01-27T21:37:00Z">
            <w:rPr>
              <w:rFonts w:ascii="Cambria Math" w:hAnsi="Cambria Math"/>
            </w:rPr>
            <m:t>X</m:t>
          </w:del>
        </m:r>
        <m:r>
          <w:del w:id="39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0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1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2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3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Heading2"/>
        <w:jc w:val="left"/>
        <w:rPr>
          <w:rtl/>
        </w:rPr>
      </w:pPr>
    </w:p>
    <w:p w14:paraId="44AB63F3" w14:textId="453DEBC5" w:rsidR="003F587D" w:rsidRDefault="003F587D" w:rsidP="003F587D">
      <w:pPr>
        <w:pStyle w:val="Heading2"/>
        <w:jc w:val="left"/>
        <w:rPr>
          <w:rtl/>
        </w:rPr>
      </w:pPr>
    </w:p>
    <w:p w14:paraId="1FBB6863" w14:textId="692F892F" w:rsidR="003F587D" w:rsidRDefault="003F587D" w:rsidP="003F587D">
      <w:pPr>
        <w:pStyle w:val="Heading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4" w:author="יובל תמיר" w:date="2021-01-27T21:38:00Z"/>
          <w:rtl/>
        </w:rPr>
      </w:pPr>
      <w:ins w:id="45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</w:t>
        </w:r>
        <w:proofErr w:type="spellStart"/>
        <w:r>
          <w:rPr>
            <w:rFonts w:hint="cs"/>
            <w:rtl/>
          </w:rPr>
          <w:t>היסטוגרמה</w:t>
        </w:r>
        <w:proofErr w:type="spellEnd"/>
        <w:r>
          <w:rPr>
            <w:rFonts w:hint="cs"/>
            <w:rtl/>
          </w:rPr>
          <w:t xml:space="preserve">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6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7" w:author="יובל תמיר" w:date="2021-01-27T21:39:00Z"/>
          <w:rtl/>
        </w:rPr>
        <w:pPrChange w:id="48" w:author="יובל תמיר" w:date="2021-01-27T21:39:00Z">
          <w:pPr/>
        </w:pPrChange>
      </w:pPr>
      <w:ins w:id="49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0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>).</w:t>
        </w:r>
      </w:ins>
      <w:del w:id="51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5C3ABEDC" w:rsidR="00F2393F" w:rsidDel="000D4290" w:rsidRDefault="007F085E" w:rsidP="00F2393F">
      <w:pPr>
        <w:rPr>
          <w:del w:id="52" w:author="יובל תמיר" w:date="2021-01-27T21:44:00Z"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988E49C" wp14:editId="062E820C">
            <wp:simplePos x="0" y="0"/>
            <wp:positionH relativeFrom="margin">
              <wp:posOffset>-678815</wp:posOffset>
            </wp:positionH>
            <wp:positionV relativeFrom="paragraph">
              <wp:posOffset>0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B431C" w14:textId="76CA65C8" w:rsidR="00F2393F" w:rsidDel="000D4290" w:rsidRDefault="00F2393F" w:rsidP="00F2393F">
      <w:pPr>
        <w:rPr>
          <w:del w:id="53" w:author="יובל תמיר" w:date="2021-01-27T21:44:00Z"/>
        </w:rPr>
      </w:pPr>
    </w:p>
    <w:p w14:paraId="79E82D75" w14:textId="25AC40B2" w:rsidR="00F2393F" w:rsidRPr="00F2393F" w:rsidDel="000D4290" w:rsidRDefault="000D4290" w:rsidP="00F2393F">
      <w:pPr>
        <w:rPr>
          <w:del w:id="54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04AA8079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B10313" w:rsidRPr="004866C4" w:rsidRDefault="00B10313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B10313" w:rsidRPr="004866C4" w:rsidRDefault="00B10313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413FB411" w:rsidR="00A74B9F" w:rsidRDefault="00A74B9F">
      <w:ins w:id="55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56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 xml:space="preserve"> אשר בודק את תקינות המערכת בצורה תכופה)</w:t>
        </w:r>
      </w:ins>
      <w:ins w:id="57" w:author="יובל תמיר" w:date="2021-01-27T21:42:00Z">
        <w:r>
          <w:rPr>
            <w:rFonts w:hint="cs"/>
            <w:rtl/>
          </w:rPr>
          <w:t>.</w:t>
        </w:r>
      </w:ins>
    </w:p>
    <w:p w14:paraId="60FA4240" w14:textId="77777777" w:rsidR="007F085E" w:rsidRDefault="007F085E" w:rsidP="007F085E">
      <w:pPr>
        <w:rPr>
          <w:ins w:id="58" w:author="יובל תמיר" w:date="2021-01-27T21:42:00Z"/>
          <w:rtl/>
        </w:rPr>
      </w:pPr>
    </w:p>
    <w:p w14:paraId="5B24DDCF" w14:textId="7BCC72E1" w:rsidR="00F2393F" w:rsidRDefault="00A74B9F" w:rsidP="00F2393F">
      <w:pPr>
        <w:rPr>
          <w:rFonts w:eastAsiaTheme="minorEastAsia"/>
        </w:rPr>
      </w:pPr>
      <w:ins w:id="59" w:author="יובל תמיר" w:date="2021-01-27T21:42:00Z">
        <w:r>
          <w:rPr>
            <w:rFonts w:hint="cs"/>
            <w:rtl/>
          </w:rPr>
          <w:lastRenderedPageBreak/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0" w:author="יובל תמיר" w:date="2021-01-27T21:43:00Z">
        <w:r w:rsidR="000D4290">
          <w:t>log</w:t>
        </w:r>
        <w:r w:rsidR="000D4290">
          <w:rPr>
            <w:rFonts w:hint="cs"/>
            <w:rtl/>
          </w:rPr>
          <w:t xml:space="preserve">) ועד סיומו. המספרים בציר </w:t>
        </w:r>
      </w:ins>
      <w:r w:rsidR="000753D4">
        <w:rPr>
          <w:rFonts w:hint="cs"/>
          <w:rtl/>
        </w:rPr>
        <w:t>האופקי</w:t>
      </w:r>
      <w:ins w:id="61" w:author="יובל תמיר" w:date="2021-01-27T21:43:00Z">
        <w:r w:rsidR="000D4290">
          <w:rPr>
            <w:rFonts w:eastAsiaTheme="minorEastAsia"/>
          </w:rPr>
          <w:t xml:space="preserve"> </w:t>
        </w:r>
      </w:ins>
      <w:r w:rsidR="007F085E">
        <w:rPr>
          <w:rFonts w:eastAsiaTheme="minorEastAsia"/>
        </w:rPr>
        <w:t xml:space="preserve">(Submit time) </w:t>
      </w:r>
      <w:ins w:id="62" w:author="יובל תמיר" w:date="2021-01-27T21:43:00Z"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3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64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65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66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67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68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62CD93FE" w14:textId="39296571" w:rsidR="00BA670B" w:rsidRDefault="00BA670B" w:rsidP="001E5DA7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>אפשר לראות את ה-</w:t>
      </w:r>
      <w:r>
        <w:rPr>
          <w:rFonts w:eastAsiaTheme="minorEastAsia"/>
        </w:rPr>
        <w:t>Burst</w:t>
      </w:r>
      <w:r>
        <w:rPr>
          <w:rFonts w:eastAsiaTheme="minorEastAsia" w:hint="cs"/>
          <w:rtl/>
        </w:rPr>
        <w:t xml:space="preserve"> שנמצא בגרף כאשר ה- </w:t>
      </w:r>
      <m:oMath>
        <m:r>
          <w:rPr>
            <w:rFonts w:ascii="Cambria Math" w:eastAsiaTheme="minorEastAsia" w:hAnsi="Cambria Math"/>
          </w:rPr>
          <m:t>Submit time</m:t>
        </m:r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rPr>
                <w:rFonts w:ascii="Cambria Math" w:eastAsiaTheme="minorEastAsia" w:hAnsi="Cambria Math"/>
              </w:rPr>
              <m:t>≅3*</m:t>
            </m:r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r>
        <w:rPr>
          <w:rFonts w:eastAsiaTheme="minorEastAsia" w:hint="cs"/>
          <w:rtl/>
        </w:rPr>
        <w:t>, אחרי ניתוח עמוק יותר, הצלחנו לאתר את מקום התופעה. בדקנו מתי מספר המעבדים התפוסים עולה מעל 128 ואז הוצאנו את כל ה-</w:t>
      </w:r>
      <w:r>
        <w:rPr>
          <w:rFonts w:eastAsiaTheme="minorEastAsia"/>
        </w:rPr>
        <w:t>Jobs</w:t>
      </w:r>
      <w:r>
        <w:rPr>
          <w:rFonts w:eastAsiaTheme="minorEastAsia" w:hint="cs"/>
          <w:rtl/>
        </w:rPr>
        <w:t xml:space="preserve"> שגרמו לתופעה לקרות.</w:t>
      </w:r>
      <w:r w:rsidR="001E5DA7">
        <w:rPr>
          <w:rFonts w:eastAsiaTheme="minorEastAsia" w:hint="cs"/>
          <w:rtl/>
        </w:rPr>
        <w:t xml:space="preserve"> ה-</w:t>
      </w:r>
      <w:r w:rsidR="001E5DA7">
        <w:rPr>
          <w:rFonts w:eastAsiaTheme="minorEastAsia"/>
        </w:rPr>
        <w:t>Jobs</w:t>
      </w:r>
      <w:r w:rsidR="001E5DA7">
        <w:rPr>
          <w:rFonts w:eastAsiaTheme="minorEastAsia" w:hint="cs"/>
          <w:rtl/>
        </w:rPr>
        <w:t xml:space="preserve"> שגרמו ל-</w:t>
      </w:r>
      <w:r w:rsidR="001E5DA7">
        <w:rPr>
          <w:rFonts w:eastAsiaTheme="minorEastAsia"/>
        </w:rPr>
        <w:t>Burst</w:t>
      </w:r>
      <w:r w:rsidR="001E5DA7">
        <w:rPr>
          <w:rFonts w:eastAsiaTheme="minorEastAsia" w:hint="cs"/>
          <w:rtl/>
        </w:rPr>
        <w:t>:</w:t>
      </w:r>
    </w:p>
    <w:p w14:paraId="34493779" w14:textId="2F31D1BC" w:rsidR="007F085E" w:rsidRDefault="0079517B" w:rsidP="0079517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547EC2C" wp14:editId="16ADA494">
            <wp:extent cx="5731510" cy="3194685"/>
            <wp:effectExtent l="0" t="0" r="2540" b="5715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8EF2" w14:textId="5E3B75D0" w:rsidR="007F085E" w:rsidRDefault="0079517B" w:rsidP="00F2393F">
      <w:pPr>
        <w:rPr>
          <w:rFonts w:eastAsiaTheme="minorEastAsia"/>
        </w:rPr>
      </w:pPr>
      <w:r>
        <w:rPr>
          <w:rFonts w:eastAsiaTheme="minorEastAsia" w:hint="cs"/>
          <w:rtl/>
        </w:rPr>
        <w:t xml:space="preserve">אז אפשר לראות איך התופעה נוצרה, יותר מ </w:t>
      </w:r>
      <w:r>
        <w:rPr>
          <w:rFonts w:eastAsiaTheme="minorEastAsia"/>
        </w:rPr>
        <w:t>job</w:t>
      </w:r>
      <w:r>
        <w:rPr>
          <w:rFonts w:eastAsiaTheme="minorEastAsia" w:hint="cs"/>
          <w:rtl/>
        </w:rPr>
        <w:t xml:space="preserve"> אחד שמבקש מעבדים הוגש תוך חלון זמן קצר יחסית עם זמני ריצה ארוכים מהרגיל. לכן לא ידענו למי לתת את העדיפות להשתמש במעבדים.</w:t>
      </w:r>
    </w:p>
    <w:p w14:paraId="08D617AC" w14:textId="1856C860" w:rsidR="007F085E" w:rsidRPr="00BA670B" w:rsidRDefault="007F085E" w:rsidP="00F2393F">
      <w:pPr>
        <w:rPr>
          <w:rFonts w:eastAsiaTheme="minorEastAsia"/>
        </w:rPr>
      </w:pPr>
    </w:p>
    <w:p w14:paraId="5451C8C4" w14:textId="608FE264" w:rsidR="007F085E" w:rsidRDefault="007F085E" w:rsidP="00F2393F">
      <w:pPr>
        <w:rPr>
          <w:rFonts w:eastAsiaTheme="minorEastAsia"/>
        </w:rPr>
      </w:pPr>
    </w:p>
    <w:p w14:paraId="0AECF258" w14:textId="3F19CF8B" w:rsidR="007F085E" w:rsidRDefault="007F085E" w:rsidP="00F2393F">
      <w:pPr>
        <w:rPr>
          <w:rFonts w:eastAsiaTheme="minorEastAsia"/>
        </w:rPr>
      </w:pPr>
    </w:p>
    <w:p w14:paraId="5C3BDC77" w14:textId="7F859A51" w:rsidR="007F085E" w:rsidRDefault="007F085E" w:rsidP="00F2393F">
      <w:pPr>
        <w:rPr>
          <w:rFonts w:eastAsiaTheme="minorEastAsia"/>
        </w:rPr>
      </w:pPr>
    </w:p>
    <w:p w14:paraId="437E1481" w14:textId="56E57519" w:rsidR="007F085E" w:rsidRDefault="007F085E" w:rsidP="00F2393F">
      <w:pPr>
        <w:rPr>
          <w:rFonts w:eastAsiaTheme="minorEastAsia"/>
        </w:rPr>
      </w:pPr>
    </w:p>
    <w:p w14:paraId="3BCA30ED" w14:textId="56C3BCB4" w:rsidR="007F085E" w:rsidRDefault="007F085E" w:rsidP="00F2393F">
      <w:pPr>
        <w:rPr>
          <w:rFonts w:eastAsiaTheme="minorEastAsia"/>
        </w:rPr>
      </w:pPr>
    </w:p>
    <w:p w14:paraId="2E2B1F9B" w14:textId="47684B75" w:rsidR="007F085E" w:rsidRDefault="007F085E" w:rsidP="00F2393F">
      <w:pPr>
        <w:rPr>
          <w:rFonts w:eastAsiaTheme="minorEastAsia"/>
        </w:rPr>
      </w:pPr>
    </w:p>
    <w:p w14:paraId="0723B2A8" w14:textId="7F8980C3" w:rsidR="007F085E" w:rsidRDefault="007F085E" w:rsidP="00F2393F">
      <w:pPr>
        <w:rPr>
          <w:rFonts w:eastAsiaTheme="minorEastAsia"/>
        </w:rPr>
      </w:pPr>
    </w:p>
    <w:p w14:paraId="591DBFB6" w14:textId="65508128" w:rsidR="007F085E" w:rsidRDefault="007F085E" w:rsidP="00F2393F">
      <w:pPr>
        <w:rPr>
          <w:rFonts w:eastAsiaTheme="minorEastAsia"/>
        </w:rPr>
      </w:pPr>
    </w:p>
    <w:p w14:paraId="5C77C5C7" w14:textId="79EB52DC" w:rsidR="007F085E" w:rsidRDefault="007F085E" w:rsidP="00F2393F">
      <w:pPr>
        <w:rPr>
          <w:rFonts w:eastAsiaTheme="minorEastAsia"/>
        </w:rPr>
      </w:pPr>
    </w:p>
    <w:p w14:paraId="3700D811" w14:textId="366DDE9D" w:rsidR="007F085E" w:rsidRDefault="007F085E" w:rsidP="00F2393F">
      <w:pPr>
        <w:rPr>
          <w:rFonts w:eastAsiaTheme="minorEastAsia"/>
        </w:rPr>
      </w:pPr>
    </w:p>
    <w:p w14:paraId="30021017" w14:textId="77777777" w:rsidR="007F085E" w:rsidRPr="005C0A0A" w:rsidDel="000D4290" w:rsidRDefault="007F085E">
      <w:pPr>
        <w:jc w:val="left"/>
        <w:rPr>
          <w:del w:id="73" w:author="יובל תמיר" w:date="2021-01-27T21:43:00Z"/>
          <w:i/>
          <w:rtl/>
          <w:rPrChange w:id="74" w:author="יובל תמיר" w:date="2021-01-27T21:45:00Z">
            <w:rPr>
              <w:del w:id="75" w:author="יובל תמיר" w:date="2021-01-27T21:43:00Z"/>
              <w:rtl/>
            </w:rPr>
          </w:rPrChange>
        </w:rPr>
        <w:pPrChange w:id="76" w:author="יובל תמיר" w:date="2021-01-27T21:45:00Z">
          <w:pPr/>
        </w:pPrChange>
      </w:pPr>
    </w:p>
    <w:p w14:paraId="305E353A" w14:textId="23EBC1C1" w:rsidR="00F2393F" w:rsidRPr="00D909C1" w:rsidDel="000D4290" w:rsidRDefault="00F2393F" w:rsidP="00490C43">
      <w:pPr>
        <w:rPr>
          <w:del w:id="77" w:author="יובל תמיר" w:date="2021-01-27T21:43:00Z"/>
          <w:rFonts w:eastAsiaTheme="minorEastAsia"/>
          <w:rtl/>
        </w:rPr>
      </w:pPr>
      <w:del w:id="78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9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80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81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2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3" w:author="יובל תמיר" w:date="2021-01-27T21:44:00Z"/>
          <w:rtl/>
        </w:rPr>
        <w:pPrChange w:id="84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p w14:paraId="54C31157" w14:textId="649A1D16" w:rsidR="00EE2DA7" w:rsidDel="005C0A0A" w:rsidRDefault="005C0A0A" w:rsidP="00EE2DA7">
      <w:pPr>
        <w:pStyle w:val="Heading3"/>
        <w:bidi/>
        <w:rPr>
          <w:del w:id="85" w:author="יובל תמיר" w:date="2021-01-27T21:48:00Z"/>
          <w:rtl/>
        </w:rPr>
      </w:pPr>
      <w:bookmarkStart w:id="86" w:name="_Toc63019106"/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6"/>
    </w:p>
    <w:p w14:paraId="7BEEC17E" w14:textId="77777777" w:rsidR="005C0A0A" w:rsidRDefault="005C0A0A">
      <w:pPr>
        <w:pStyle w:val="Heading3"/>
        <w:bidi/>
        <w:rPr>
          <w:ins w:id="87" w:author="יובל תמיר" w:date="2021-01-27T21:44:00Z"/>
          <w:rtl/>
        </w:rPr>
        <w:pPrChange w:id="88" w:author="יובל תמיר" w:date="2021-01-27T21:48:00Z">
          <w:pPr/>
        </w:pPrChange>
      </w:pPr>
    </w:p>
    <w:p w14:paraId="27C3664E" w14:textId="1B5A49FB" w:rsidR="00EE2DA7" w:rsidRDefault="005C0A0A">
      <w:pPr>
        <w:jc w:val="left"/>
        <w:rPr>
          <w:rtl/>
        </w:rPr>
        <w:pPrChange w:id="89" w:author="יובל תמיר" w:date="2021-01-27T21:49:00Z">
          <w:pPr/>
        </w:pPrChange>
      </w:pPr>
      <w:ins w:id="90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91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A10E36">
        <w:rPr>
          <w:rFonts w:hint="cs"/>
          <w:rtl/>
        </w:rPr>
        <w:t xml:space="preserve">אפשר לראות </w:t>
      </w:r>
      <w:r w:rsidR="00EE2DA7" w:rsidRPr="00D909C1">
        <w:rPr>
          <w:rtl/>
        </w:rPr>
        <w:t xml:space="preserve">שיש כמה </w:t>
      </w:r>
      <w:proofErr w:type="spellStart"/>
      <w:r w:rsidR="00EE2DA7" w:rsidRPr="00D909C1">
        <w:t>RunTimes</w:t>
      </w:r>
      <w:proofErr w:type="spellEnd"/>
      <w:r w:rsidR="00EE2DA7" w:rsidRPr="00D909C1">
        <w:rPr>
          <w:rtl/>
        </w:rPr>
        <w:t xml:space="preserve"> נפוצ</w:t>
      </w:r>
      <w:ins w:id="92" w:author="יובל תמיר" w:date="2021-01-27T21:48:00Z">
        <w:r w:rsidR="00377FFC">
          <w:rPr>
            <w:rFonts w:hint="cs"/>
            <w:rtl/>
          </w:rPr>
          <w:t>ים במערכת</w:t>
        </w:r>
      </w:ins>
      <w:del w:id="93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A10E36">
        <w:rPr>
          <w:rFonts w:hint="cs"/>
          <w:rtl/>
        </w:rPr>
        <w:t xml:space="preserve">, חוץ מזה </w:t>
      </w:r>
      <w:r w:rsidR="00F73C18">
        <w:rPr>
          <w:rFonts w:hint="cs"/>
          <w:rtl/>
        </w:rPr>
        <w:t>לא ניתן להסיק מסכנות מעניינות משום שה</w:t>
      </w:r>
      <w:r w:rsidR="00F73C18">
        <w:t xml:space="preserve"> </w:t>
      </w:r>
      <w:r w:rsidR="00F73C18">
        <w:rPr>
          <w:rFonts w:hint="cs"/>
          <w:rtl/>
        </w:rPr>
        <w:t xml:space="preserve"> </w:t>
      </w:r>
      <w:r w:rsidR="00F73C18">
        <w:t>log</w:t>
      </w:r>
      <w:r w:rsidR="00F73C18">
        <w:rPr>
          <w:rFonts w:hint="cs"/>
          <w:rtl/>
        </w:rPr>
        <w:t xml:space="preserve"> הוא קטן יחסית.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94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95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71D4D116" w:rsidR="00EE2DA7" w:rsidRDefault="00C71D90">
      <w:pPr>
        <w:jc w:val="left"/>
        <w:rPr>
          <w:ins w:id="96" w:author="יובל תמיר" w:date="2021-01-27T21:53:00Z"/>
          <w:rtl/>
        </w:rPr>
        <w:pPrChange w:id="97" w:author="יובל תמיר" w:date="2021-01-27T21:55:00Z">
          <w:pPr/>
        </w:pPrChange>
      </w:pPr>
      <w:ins w:id="98" w:author="יובל תמיר" w:date="2021-01-27T21:56:00Z">
        <w:r>
          <w:rPr>
            <w:rFonts w:hint="cs"/>
            <w:rtl/>
          </w:rPr>
          <w:t>ב</w:t>
        </w:r>
      </w:ins>
      <w:ins w:id="99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0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0396171B" w:rsidR="00E43631" w:rsidRDefault="00E43631" w:rsidP="00C71D90">
      <w:pPr>
        <w:jc w:val="left"/>
        <w:rPr>
          <w:ins w:id="101" w:author="יובל תמיר" w:date="2021-01-27T21:56:00Z"/>
          <w:rFonts w:eastAsiaTheme="minorEastAsia"/>
          <w:rtl/>
        </w:rPr>
      </w:pPr>
      <w:ins w:id="102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rPr>
            <w:rFonts w:ascii="Cambria Math" w:hAnsi="Cambria Math"/>
          </w:rPr>
          <m:t>Interarrival</m:t>
        </m:r>
        <m:r>
          <w:ins w:id="103" w:author="יובל תמיר" w:date="2021-01-27T21:53:00Z">
            <w:rPr>
              <w:rFonts w:ascii="Cambria Math" w:hAnsi="Cambria Math"/>
            </w:rPr>
            <m:t>=1</m:t>
          </w:ins>
        </m:r>
      </m:oMath>
      <w:ins w:id="104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05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06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07" w:author="יובל תמיר" w:date="2021-01-27T21:54:00Z">
        <w:r>
          <w:rPr>
            <w:rFonts w:eastAsiaTheme="minorEastAsia" w:hint="cs"/>
            <w:rtl/>
          </w:rPr>
          <w:t>)</w:t>
        </w:r>
      </w:ins>
      <w:ins w:id="108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09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0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523A93C5" w:rsidR="00C71D90" w:rsidRPr="00C71D90" w:rsidRDefault="00653BCD">
      <w:pPr>
        <w:jc w:val="left"/>
        <w:rPr>
          <w:i/>
          <w:rPrChange w:id="111" w:author="יובל תמיר" w:date="2021-01-27T21:55:00Z">
            <w:rPr/>
          </w:rPrChange>
        </w:rPr>
        <w:pPrChange w:id="112" w:author="יובל תמיר" w:date="2021-01-27T21:55:00Z">
          <w:pPr/>
        </w:pPrChange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6E383C28">
            <wp:simplePos x="0" y="0"/>
            <wp:positionH relativeFrom="margin">
              <wp:posOffset>309294</wp:posOffset>
            </wp:positionH>
            <wp:positionV relativeFrom="paragraph">
              <wp:posOffset>445868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E8C80" w14:textId="7F3FEB80" w:rsidR="00EE2DA7" w:rsidRPr="00D909C1" w:rsidDel="00F268DF" w:rsidRDefault="00EE2DA7" w:rsidP="00EE2DA7">
      <w:pPr>
        <w:rPr>
          <w:del w:id="113" w:author="יובל תמיר" w:date="2021-01-27T21:53:00Z"/>
          <w:noProof/>
          <w:rtl/>
        </w:rPr>
      </w:pPr>
      <w:del w:id="114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15" w:author="יובל תמיר" w:date="2021-01-27T21:55:00Z"/>
          <w:noProof/>
          <w:rtl/>
        </w:rPr>
      </w:pPr>
      <w:del w:id="116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17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557F605B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3A0D5D9F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B10313" w:rsidRPr="004866C4" w:rsidRDefault="00B10313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B10313" w:rsidRPr="004866C4" w:rsidRDefault="00B10313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18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19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0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1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22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23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24" w:author="יובל תמיר" w:date="2021-01-27T21:57:00Z">
        <w:r w:rsidRPr="00D909C1" w:rsidDel="00C71D90">
          <w:rPr>
            <w:noProof/>
          </w:rPr>
          <w:delText>-20:</w:delText>
        </w:r>
      </w:del>
      <w:ins w:id="125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26" w:author="יובל תמיר" w:date="2021-01-27T21:57:00Z">
        <w:r w:rsidRPr="00D909C1" w:rsidDel="00C71D90">
          <w:rPr>
            <w:noProof/>
          </w:rPr>
          <w:delText>05</w:delText>
        </w:r>
      </w:del>
      <w:del w:id="127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28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29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0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1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32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33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34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35" w:author="יובל תמיר" w:date="2021-01-27T21:58:00Z">
          <w:pPr/>
        </w:pPrChange>
      </w:pPr>
      <w:ins w:id="136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37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38" w:author="יובל תמיר" w:date="2021-01-27T22:01:00Z">
        <w:r>
          <w:rPr>
            <w:rFonts w:hint="cs"/>
            <w:noProof/>
            <w:rtl/>
          </w:rPr>
          <w:t>ש</w:t>
        </w:r>
      </w:ins>
      <w:del w:id="139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0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Heading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1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42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Heading2"/>
        <w:jc w:val="left"/>
        <w:rPr>
          <w:rtl/>
        </w:rPr>
      </w:pPr>
      <w:bookmarkStart w:id="143" w:name="_Toc63019107"/>
      <w:r>
        <w:rPr>
          <w:rFonts w:hint="cs"/>
          <w:rtl/>
        </w:rPr>
        <w:lastRenderedPageBreak/>
        <w:t>מענה על שאלות</w:t>
      </w:r>
      <w:bookmarkEnd w:id="143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44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45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46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47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48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49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0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1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52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53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54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55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56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57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58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59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0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1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62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63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64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65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FootnoteReference"/>
            <w:noProof/>
            <w:rtl/>
          </w:rPr>
          <w:footnoteReference w:id="1"/>
        </w:r>
      </w:ins>
      <w:del w:id="170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1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72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73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74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75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76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77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78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79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0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1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82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83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84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85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86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87" w:author="יובל תמיר" w:date="2021-01-27T22:11:00Z">
          <w:pPr/>
        </w:pPrChange>
      </w:pPr>
      <w:ins w:id="188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89" w:author="יובל תמיר" w:date="2021-01-27T22:10:00Z">
        <w:r>
          <w:rPr>
            <w:rFonts w:hint="cs"/>
            <w:rtl/>
          </w:rPr>
          <w:t xml:space="preserve"> (תמונה </w:t>
        </w:r>
      </w:ins>
      <w:ins w:id="190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1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192" w:author="יובל תמיר" w:date="2021-01-27T22:12:00Z">
        <w:r w:rsidR="00A662AA">
          <w:rPr>
            <w:rFonts w:hint="cs"/>
            <w:rtl/>
          </w:rPr>
          <w:t>נש</w:t>
        </w:r>
      </w:ins>
      <w:del w:id="193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194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195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196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197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198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199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0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1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02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03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04" w:author="יובל תמיר" w:date="2021-01-27T22:13:00Z">
        <w:r w:rsidR="00A662AA">
          <w:rPr>
            <w:rFonts w:hint="cs"/>
            <w:rtl/>
          </w:rPr>
          <w:t>של</w:t>
        </w:r>
      </w:ins>
      <w:del w:id="205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06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07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08" w:author="יובל תמיר" w:date="2021-01-27T22:13:00Z">
        <w:r w:rsidRPr="00D909C1" w:rsidDel="00A662AA">
          <w:rPr>
            <w:rtl/>
          </w:rPr>
          <w:delText>כך שנוכל</w:delText>
        </w:r>
      </w:del>
      <w:ins w:id="209" w:author="יובל תמיר" w:date="2021-01-27T22:13:00Z">
        <w:r w:rsidR="00A662AA">
          <w:rPr>
            <w:rFonts w:hint="cs"/>
            <w:rtl/>
          </w:rPr>
          <w:t>יכ</w:t>
        </w:r>
      </w:ins>
      <w:ins w:id="210" w:author="יובל תמיר" w:date="2021-01-27T22:14:00Z">
        <w:r w:rsidR="00A662AA">
          <w:rPr>
            <w:rFonts w:hint="cs"/>
            <w:rtl/>
          </w:rPr>
          <w:t>ו</w:t>
        </w:r>
      </w:ins>
      <w:ins w:id="211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12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13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14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15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16" w:author="יובל תמיר" w:date="2021-01-27T22:14:00Z">
        <w:r w:rsidR="00A662AA">
          <w:rPr>
            <w:rFonts w:hint="cs"/>
            <w:rtl/>
          </w:rPr>
          <w:t>מכיוון</w:t>
        </w:r>
      </w:ins>
      <w:del w:id="217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18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19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0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 xml:space="preserve">לקבל מהמידע שנשאר (חיבורים פעילים, שמות משתמשים, שעת התחלה סיום </w:t>
      </w:r>
      <w:proofErr w:type="spellStart"/>
      <w:r w:rsidRPr="00D909C1">
        <w:rPr>
          <w:rtl/>
        </w:rPr>
        <w:t>וכו</w:t>
      </w:r>
      <w:proofErr w:type="spellEnd"/>
      <w:r w:rsidRPr="00D909C1">
        <w:rPr>
          <w:rtl/>
        </w:rPr>
        <w:t>'...).</w:t>
      </w:r>
    </w:p>
    <w:p w14:paraId="436563F2" w14:textId="4E7242D4" w:rsidR="00EE2DA7" w:rsidRDefault="00EE2DA7">
      <w:pPr>
        <w:jc w:val="left"/>
        <w:rPr>
          <w:rtl/>
        </w:rPr>
        <w:pPrChange w:id="221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22" w:author="יובל תמיר" w:date="2021-01-27T22:16:00Z">
        <w:r w:rsidR="007354BD">
          <w:t>/</w:t>
        </w:r>
      </w:ins>
      <w:del w:id="223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24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25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26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Heading1"/>
        <w:bidi w:val="0"/>
        <w:jc w:val="right"/>
        <w:rPr>
          <w:rtl/>
        </w:rPr>
      </w:pPr>
      <w:bookmarkStart w:id="227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27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with</w:t>
      </w:r>
      <w:proofErr w:type="gramEnd"/>
      <w:r w:rsidR="00EE2DA7" w:rsidRPr="00D909C1">
        <w:rPr>
          <w:b/>
          <w:bCs/>
        </w:rPr>
        <w:t xml:space="preserve">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5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6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7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</w:t>
      </w:r>
      <w:proofErr w:type="gramEnd"/>
      <w:r w:rsidR="00EE2DA7" w:rsidRPr="00D909C1">
        <w:rPr>
          <w:b/>
          <w:bCs/>
        </w:rPr>
        <w:t xml:space="preserve">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Heading1"/>
        <w:bidi w:val="0"/>
        <w:jc w:val="right"/>
        <w:rPr>
          <w:rtl/>
        </w:rPr>
      </w:pPr>
      <w:bookmarkStart w:id="228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28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Heading2"/>
        <w:bidi w:val="0"/>
        <w:jc w:val="left"/>
        <w:rPr>
          <w:rtl/>
        </w:rPr>
      </w:pPr>
      <w:bookmarkStart w:id="229" w:name="_Toc63019110"/>
      <w:r w:rsidRPr="003F587D">
        <w:t>NASA-Log File Graphs</w:t>
      </w:r>
      <w:bookmarkEnd w:id="229"/>
    </w:p>
    <w:p w14:paraId="10F4BE60" w14:textId="02539ED5" w:rsidR="008E78F9" w:rsidRDefault="008E78F9" w:rsidP="008E78F9">
      <w:pPr>
        <w:pStyle w:val="Heading3"/>
      </w:pPr>
      <w:bookmarkStart w:id="230" w:name="_Toc63019111"/>
      <w:r>
        <w:t>CDF of Runtimes time – All users</w:t>
      </w:r>
      <w:bookmarkEnd w:id="230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2418D9B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52A7430" w14:textId="5D00FB56" w:rsidR="008E78F9" w:rsidRDefault="00751FB1" w:rsidP="008E78F9">
      <w:pPr>
        <w:pStyle w:val="Heading3"/>
      </w:pPr>
      <w:bookmarkStart w:id="231" w:name="_Toc63019112"/>
      <w: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2FB3CE28">
                <wp:simplePos x="0" y="0"/>
                <wp:positionH relativeFrom="column">
                  <wp:posOffset>-167951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13.2pt;margin-top:562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" stroked="f">
                <v:textbox style="mso-fit-shape-to-text:t" inset="0,0,0,0">
                  <w:txbxContent>
                    <w:p w14:paraId="37FACBD0" w14:textId="3C749D72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</w:rPr>
        <w:drawing>
          <wp:anchor distT="0" distB="0" distL="114300" distR="114300" simplePos="0" relativeHeight="251709440" behindDoc="1" locked="0" layoutInCell="1" allowOverlap="1" wp14:anchorId="7C9CB4F5" wp14:editId="3461D064">
            <wp:simplePos x="0" y="0"/>
            <wp:positionH relativeFrom="column">
              <wp:posOffset>-588010</wp:posOffset>
            </wp:positionH>
            <wp:positionV relativeFrom="paragraph">
              <wp:posOffset>326390</wp:posOffset>
            </wp:positionV>
            <wp:extent cx="6828155" cy="2994660"/>
            <wp:effectExtent l="0" t="0" r="4445" b="2540"/>
            <wp:wrapTopAndBottom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t>CDF of Runtimes time – Other users</w:t>
      </w:r>
      <w:bookmarkEnd w:id="231"/>
    </w:p>
    <w:p w14:paraId="75396025" w14:textId="6BF56C0B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412BE18" w14:textId="2BEE247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194E93C" w14:textId="48C450E1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E5F966A" w14:textId="241A3B2C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1D5CD895" w14:textId="26B8FBD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6224682D" w14:textId="79159746" w:rsidR="008E78F9" w:rsidRDefault="00751FB1" w:rsidP="00347FC8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6FE85991" wp14:editId="1C6D3B83">
            <wp:simplePos x="0" y="0"/>
            <wp:positionH relativeFrom="column">
              <wp:posOffset>-475719</wp:posOffset>
            </wp:positionH>
            <wp:positionV relativeFrom="paragraph">
              <wp:posOffset>376</wp:posOffset>
            </wp:positionV>
            <wp:extent cx="6624320" cy="4883785"/>
            <wp:effectExtent l="0" t="0" r="5080" b="5715"/>
            <wp:wrapTopAndBottom/>
            <wp:docPr id="50" name="Picture 5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polyg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E82C7" w14:textId="77777777" w:rsidR="008E78F9" w:rsidRDefault="008E78F9" w:rsidP="003F587D">
      <w:pPr>
        <w:pStyle w:val="Heading1"/>
        <w:rPr>
          <w:rtl/>
        </w:rPr>
      </w:pPr>
    </w:p>
    <w:p w14:paraId="5A1BEF3A" w14:textId="77777777" w:rsidR="008E78F9" w:rsidRDefault="008E78F9" w:rsidP="003F587D">
      <w:pPr>
        <w:pStyle w:val="Heading1"/>
        <w:rPr>
          <w:rtl/>
        </w:rPr>
      </w:pPr>
    </w:p>
    <w:p w14:paraId="58CE980D" w14:textId="77777777" w:rsidR="008E78F9" w:rsidRDefault="008E78F9" w:rsidP="003F587D">
      <w:pPr>
        <w:pStyle w:val="Heading1"/>
        <w:rPr>
          <w:rtl/>
        </w:rPr>
      </w:pPr>
    </w:p>
    <w:p w14:paraId="4C76C01E" w14:textId="77777777" w:rsidR="008E78F9" w:rsidRDefault="008E78F9" w:rsidP="003F587D">
      <w:pPr>
        <w:pStyle w:val="Heading1"/>
        <w:rPr>
          <w:rtl/>
        </w:rPr>
      </w:pPr>
    </w:p>
    <w:p w14:paraId="6027F237" w14:textId="77777777" w:rsidR="008E78F9" w:rsidRDefault="008E78F9" w:rsidP="003F587D">
      <w:pPr>
        <w:pStyle w:val="Heading1"/>
        <w:rPr>
          <w:rtl/>
        </w:rPr>
      </w:pPr>
    </w:p>
    <w:p w14:paraId="04DFB487" w14:textId="77777777" w:rsidR="008E78F9" w:rsidRDefault="008E78F9" w:rsidP="003F587D">
      <w:pPr>
        <w:pStyle w:val="Heading1"/>
        <w:rPr>
          <w:rtl/>
        </w:rPr>
      </w:pPr>
    </w:p>
    <w:p w14:paraId="1FBA3816" w14:textId="61E65B27" w:rsidR="008E78F9" w:rsidRPr="008E78F9" w:rsidRDefault="00751FB1" w:rsidP="008E78F9">
      <w:pPr>
        <w:pStyle w:val="Heading3"/>
        <w:rPr>
          <w:rtl/>
        </w:rPr>
      </w:pPr>
      <w:bookmarkStart w:id="232" w:name="_Toc63019114"/>
      <w: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982D11" wp14:editId="2211CD7B">
                <wp:simplePos x="0" y="0"/>
                <wp:positionH relativeFrom="column">
                  <wp:posOffset>1594</wp:posOffset>
                </wp:positionH>
                <wp:positionV relativeFrom="paragraph">
                  <wp:posOffset>7444338</wp:posOffset>
                </wp:positionV>
                <wp:extent cx="5104765" cy="635"/>
                <wp:effectExtent l="0" t="0" r="635" b="12065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8845B" w14:textId="7059957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2D11" id="Text Box 96" o:spid="_x0000_s1048" type="#_x0000_t202" style="position:absolute;left:0;text-align:left;margin-left:.15pt;margin-top:586.15pt;width:401.9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GwEMQ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" stroked="f">
                <v:textbox style="mso-fit-shape-to-text:t" inset="0,0,0,0">
                  <w:txbxContent>
                    <w:p w14:paraId="5CB8845B" w14:textId="7059957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20704" behindDoc="0" locked="0" layoutInCell="1" allowOverlap="1" wp14:anchorId="2737575B" wp14:editId="2004B61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29686CDF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49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kzzMA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" stroked="f">
                <v:textbox style="mso-fit-shape-to-text:t" inset="0,0,0,0">
                  <w:txbxContent>
                    <w:p w14:paraId="07788A37" w14:textId="29686CDF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 w:rsidRPr="008E78F9">
        <w:t>CDF of Interarrival time</w:t>
      </w:r>
      <w:bookmarkEnd w:id="232"/>
    </w:p>
    <w:p w14:paraId="3DCA43DE" w14:textId="145C70ED" w:rsidR="008E78F9" w:rsidRDefault="008E78F9" w:rsidP="003F587D">
      <w:pPr>
        <w:pStyle w:val="Heading1"/>
        <w:rPr>
          <w:rtl/>
        </w:rPr>
      </w:pPr>
    </w:p>
    <w:p w14:paraId="278BC5BC" w14:textId="2F963B06" w:rsidR="008E78F9" w:rsidRDefault="008E78F9" w:rsidP="003F587D">
      <w:pPr>
        <w:pStyle w:val="Heading1"/>
        <w:rPr>
          <w:rtl/>
        </w:rPr>
      </w:pPr>
    </w:p>
    <w:p w14:paraId="43F59A76" w14:textId="2AD5BB38" w:rsidR="008E78F9" w:rsidRDefault="008E78F9" w:rsidP="003F587D">
      <w:pPr>
        <w:pStyle w:val="Heading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2B2CE9D5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50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tY7MQIAAGcEAAAOAAAAZHJzL2Uyb0RvYy54bWysVFFv2yAQfp+0/4B4X5xkTd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" stroked="f">
                <v:textbox style="mso-fit-shape-to-text:t" inset="0,0,0,0">
                  <w:txbxContent>
                    <w:p w14:paraId="38F2AEA4" w14:textId="2B2CE9D5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Heading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Heading1"/>
      </w:pPr>
    </w:p>
    <w:p w14:paraId="1811EF65" w14:textId="77777777" w:rsidR="008E78F9" w:rsidRDefault="008E78F9" w:rsidP="003F587D">
      <w:pPr>
        <w:pStyle w:val="Heading1"/>
      </w:pPr>
    </w:p>
    <w:p w14:paraId="0CC04E2C" w14:textId="7067A7FC" w:rsidR="008E78F9" w:rsidRDefault="008E78F9" w:rsidP="003F587D">
      <w:pPr>
        <w:pStyle w:val="Heading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Heading2"/>
      </w:pPr>
      <w:bookmarkStart w:id="233" w:name="_Toc63019115"/>
      <w:r w:rsidRPr="00D909C1">
        <w:lastRenderedPageBreak/>
        <w:t>MATLAB-Log File Graphs</w:t>
      </w:r>
      <w:bookmarkEnd w:id="233"/>
    </w:p>
    <w:p w14:paraId="3E2E2C50" w14:textId="5D43DD08" w:rsidR="008E78F9" w:rsidRPr="008E78F9" w:rsidRDefault="00751FB1" w:rsidP="008E78F9">
      <w:pPr>
        <w:pStyle w:val="Heading3"/>
        <w:bidi/>
      </w:pPr>
      <w:bookmarkStart w:id="234" w:name="_Toc63019116"/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32C9343F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1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I6zLw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" stroked="f">
                <v:textbox style="mso-fit-shape-to-text:t" inset="0,0,0,0">
                  <w:txbxContent>
                    <w:p w14:paraId="7D355724" w14:textId="32C9343F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Runtimes</w:t>
      </w:r>
      <w:bookmarkEnd w:id="234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1AE3197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2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4I9MQ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" stroked="f">
                <v:textbox style="mso-fit-shape-to-text:t" inset="0,0,0,0">
                  <w:txbxContent>
                    <w:p w14:paraId="4B01DDE9" w14:textId="1AE3197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Heading1"/>
      </w:pPr>
    </w:p>
    <w:p w14:paraId="4BEB0C29" w14:textId="0A8880AF" w:rsidR="008E78F9" w:rsidRDefault="008E78F9" w:rsidP="003F587D">
      <w:pPr>
        <w:pStyle w:val="Heading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3B4017E4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3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AczIHU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3B4017E4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p w14:paraId="1B10B7C5" w14:textId="0F836209" w:rsidR="008E78F9" w:rsidRDefault="00751FB1" w:rsidP="008E78F9">
      <w:pPr>
        <w:pStyle w:val="Heading3"/>
        <w:bidi/>
      </w:pPr>
      <w:bookmarkStart w:id="235" w:name="_Toc63019117"/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090D040E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4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" stroked="f">
                <v:textbox style="mso-fit-shape-to-text:t" inset="0,0,0,0">
                  <w:txbxContent>
                    <w:p w14:paraId="1F79C42D" w14:textId="090D040E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597CB006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5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" stroked="f">
                <v:textbox style="mso-fit-shape-to-text:t" inset="0,0,0,0">
                  <w:txbxContent>
                    <w:p w14:paraId="6F75E26D" w14:textId="597CB006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t>CDF of Interarrival time</w:t>
      </w:r>
      <w:bookmarkEnd w:id="235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Heading1"/>
      </w:pPr>
    </w:p>
    <w:p w14:paraId="0ACE138D" w14:textId="1ED0CB83" w:rsidR="008E78F9" w:rsidRDefault="008E78F9" w:rsidP="008E78F9"/>
    <w:p w14:paraId="11C42770" w14:textId="77777777" w:rsidR="00651CE1" w:rsidRDefault="00751FB1" w:rsidP="00651CE1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16FE1A8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6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C4MbO4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16FE1A8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EF23D" w14:textId="0E71F39C" w:rsidR="00751FB1" w:rsidRPr="00651CE1" w:rsidRDefault="00651CE1" w:rsidP="00651CE1">
      <w:pPr>
        <w:rPr>
          <w:rtl/>
        </w:rPr>
      </w:pPr>
      <w:r>
        <w:rPr>
          <w:rFonts w:hint="cs"/>
          <w:rtl/>
        </w:rPr>
        <w:t xml:space="preserve">באיורים </w:t>
      </w:r>
      <w:r w:rsidR="00751FB1">
        <w:rPr>
          <w:rtl/>
        </w:rPr>
        <w:br w:type="page"/>
      </w:r>
    </w:p>
    <w:p w14:paraId="1CBF0817" w14:textId="3E54BCD9" w:rsidR="00751FB1" w:rsidRDefault="00BE3C38" w:rsidP="00751FB1">
      <w:pPr>
        <w:pStyle w:val="Heading1"/>
        <w:rPr>
          <w:rtl/>
        </w:rPr>
      </w:pPr>
      <w:bookmarkStart w:id="236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proofErr w:type="spellStart"/>
      <w:r>
        <w:t>Zipf</w:t>
      </w:r>
      <w:bookmarkEnd w:id="236"/>
      <w:proofErr w:type="spellEnd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proofErr w:type="spellStart"/>
      <w:r>
        <w:t>Zipf</w:t>
      </w:r>
      <w:proofErr w:type="spellEnd"/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57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GrkMgIAAGkEAAAOAAAAZHJzL2Uyb0RvYy54bWysVFFv2jAQfp+0/2D5fQTalV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kBBq5D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58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i5xMQ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cvKD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" stroked="f">
                <v:textbox style="mso-fit-shape-to-text:t" inset="0,0,0,0">
                  <w:txbxContent>
                    <w:p w14:paraId="7D469619" w14:textId="196AB204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proofErr w:type="spellStart"/>
      <w:r w:rsidRPr="00751FB1">
        <w:t>Zipf</w:t>
      </w:r>
      <w:proofErr w:type="spellEnd"/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59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C4NBIC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B10313" w:rsidRPr="004866C4" w:rsidRDefault="00B10313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0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oFdMAIAAGkEAAAOAAAAZHJzL2Uyb0RvYy54bWysVFFv2yAQfp+0/4B4X+y0TTZ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l+93E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P7qgV0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B10313" w:rsidRPr="004866C4" w:rsidRDefault="00B10313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Heading1"/>
      </w:pPr>
    </w:p>
    <w:p w14:paraId="0AE0BE47" w14:textId="4038B3B0" w:rsidR="00751FB1" w:rsidRDefault="00751FB1" w:rsidP="003F587D">
      <w:pPr>
        <w:pStyle w:val="Heading1"/>
      </w:pPr>
    </w:p>
    <w:p w14:paraId="203FE85F" w14:textId="7A4C1B1C" w:rsidR="00751FB1" w:rsidRDefault="00751FB1" w:rsidP="003F587D">
      <w:pPr>
        <w:pStyle w:val="Heading1"/>
      </w:pPr>
    </w:p>
    <w:p w14:paraId="10740256" w14:textId="7A9B021F" w:rsidR="00751FB1" w:rsidRDefault="00751FB1" w:rsidP="003F587D">
      <w:pPr>
        <w:pStyle w:val="Heading1"/>
      </w:pPr>
    </w:p>
    <w:p w14:paraId="51AB8D75" w14:textId="2BE1319A" w:rsidR="00751FB1" w:rsidRDefault="00751FB1" w:rsidP="003F587D">
      <w:pPr>
        <w:pStyle w:val="Heading1"/>
      </w:pPr>
    </w:p>
    <w:p w14:paraId="749F2C6D" w14:textId="795334E8" w:rsidR="00751FB1" w:rsidRDefault="00751FB1" w:rsidP="003F587D">
      <w:pPr>
        <w:pStyle w:val="Heading1"/>
      </w:pPr>
    </w:p>
    <w:p w14:paraId="3762BD2B" w14:textId="2C6E55BD" w:rsidR="00751FB1" w:rsidRDefault="00751FB1" w:rsidP="003F587D">
      <w:pPr>
        <w:pStyle w:val="Heading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Heading1"/>
      </w:pPr>
    </w:p>
    <w:p w14:paraId="5DF748D5" w14:textId="1BDFDBD2" w:rsidR="00BE3C38" w:rsidRDefault="00BE3C38" w:rsidP="003F587D">
      <w:pPr>
        <w:pStyle w:val="Heading1"/>
        <w:rPr>
          <w:rtl/>
        </w:rPr>
      </w:pPr>
      <w:bookmarkStart w:id="237" w:name="_Toc63019119"/>
      <w:r>
        <w:rPr>
          <w:rFonts w:hint="cs"/>
          <w:rtl/>
        </w:rPr>
        <w:lastRenderedPageBreak/>
        <w:t>שלב 6</w:t>
      </w:r>
      <w:bookmarkEnd w:id="237"/>
    </w:p>
    <w:p w14:paraId="471C02D9" w14:textId="0408725B" w:rsidR="00EE2DA7" w:rsidRDefault="00751FB1" w:rsidP="00751FB1">
      <w:pPr>
        <w:pStyle w:val="Heading3"/>
        <w:rPr>
          <w:ins w:id="238" w:author="יובל תמיר" w:date="2021-01-27T22:25:00Z"/>
          <w:rtl/>
        </w:rPr>
      </w:pPr>
      <w:bookmarkStart w:id="239" w:name="_Toc63019120"/>
      <w:r w:rsidRPr="003F587D">
        <w:t>NASA-Log File</w:t>
      </w:r>
      <w:bookmarkEnd w:id="239"/>
    </w:p>
    <w:p w14:paraId="5317C63A" w14:textId="692B6B84" w:rsidR="00E875B9" w:rsidRDefault="00E875B9" w:rsidP="00EE149D">
      <w:pPr>
        <w:rPr>
          <w:ins w:id="240" w:author="יובל תמיר" w:date="2021-01-27T22:28:00Z"/>
          <w:rtl/>
        </w:rPr>
      </w:pPr>
      <w:ins w:id="241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42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43" w:author="יובל תמיר" w:date="2021-01-27T22:27:00Z">
        <w:r w:rsidR="00B804BC">
          <w:rPr>
            <w:rFonts w:hint="cs"/>
            <w:rtl/>
          </w:rPr>
          <w:t>ל</w:t>
        </w:r>
      </w:ins>
      <w:ins w:id="244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45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46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47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EE149D">
      <w:pPr>
        <w:rPr>
          <w:del w:id="248" w:author="יובל תמיר" w:date="2021-01-27T22:30:00Z"/>
          <w:rtl/>
        </w:rPr>
      </w:pPr>
      <w:ins w:id="249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0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51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EE149D">
      <w:pPr>
        <w:rPr>
          <w:ins w:id="252" w:author="יובל תמיר" w:date="2021-01-27T22:30:00Z"/>
          <w:rtl/>
        </w:rPr>
      </w:pPr>
    </w:p>
    <w:p w14:paraId="4E90D1BA" w14:textId="77366721" w:rsidR="00EE149D" w:rsidRPr="00490C43" w:rsidRDefault="00EE149D" w:rsidP="00EE149D">
      <w:pPr>
        <w:rPr>
          <w:ins w:id="253" w:author="יובל תמיר" w:date="2021-01-27T22:30:00Z"/>
          <w:rtl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23B77167">
            <wp:simplePos x="0" y="0"/>
            <wp:positionH relativeFrom="margin">
              <wp:posOffset>1287145</wp:posOffset>
            </wp:positionH>
            <wp:positionV relativeFrom="paragraph">
              <wp:posOffset>610235</wp:posOffset>
            </wp:positionV>
            <wp:extent cx="3482975" cy="2475865"/>
            <wp:effectExtent l="0" t="0" r="3175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115F8C3C">
                <wp:simplePos x="0" y="0"/>
                <wp:positionH relativeFrom="column">
                  <wp:posOffset>352425</wp:posOffset>
                </wp:positionH>
                <wp:positionV relativeFrom="paragraph">
                  <wp:posOffset>2895600</wp:posOffset>
                </wp:positionV>
                <wp:extent cx="259080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6460F9F0" w:rsidR="00B10313" w:rsidRPr="00EE149D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6-2: Positive think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1" type="#_x0000_t202" style="position:absolute;left:0;text-align:left;margin-left:27.75pt;margin-top:228pt;width:204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" stroked="f">
                <v:textbox style="mso-fit-shape-to-text:t" inset="0,0,0,0">
                  <w:txbxContent>
                    <w:p w14:paraId="0DF5C768" w14:textId="6460F9F0" w:rsidR="00B10313" w:rsidRPr="00EE149D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6-2: Positive think time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25439A9">
                <wp:simplePos x="0" y="0"/>
                <wp:positionH relativeFrom="column">
                  <wp:posOffset>476250</wp:posOffset>
                </wp:positionH>
                <wp:positionV relativeFrom="paragraph">
                  <wp:posOffset>409575</wp:posOffset>
                </wp:positionV>
                <wp:extent cx="2781300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1610616F" w:rsidR="00B10313" w:rsidRPr="00EE149D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  <w:r>
                              <w:rPr>
                                <w:lang w:bidi="ar-SA"/>
                              </w:rPr>
                              <w:t>: Negative think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2" type="#_x0000_t202" style="position:absolute;left:0;text-align:left;margin-left:37.5pt;margin-top:32.25pt;width:219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" stroked="f">
                <v:textbox style="mso-fit-shape-to-text:t" inset="0,0,0,0">
                  <w:txbxContent>
                    <w:p w14:paraId="05E51892" w14:textId="1610616F" w:rsidR="00B10313" w:rsidRPr="00EE149D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  <w:r>
                        <w:rPr>
                          <w:lang w:bidi="ar-SA"/>
                        </w:rPr>
                        <w:t>: Negative think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54" w:author="יובל תמיר" w:date="2021-01-27T22:30:00Z">
        <w:r w:rsidR="00306815">
          <w:rPr>
            <w:rFonts w:hint="cs"/>
            <w:rtl/>
          </w:rPr>
          <w:t>ניתן לשים לב לזאת גם בגרף ה-</w:t>
        </w:r>
        <w:r w:rsidR="00306815">
          <w:rPr>
            <w:rFonts w:hint="cs"/>
          </w:rPr>
          <w:t>CDF</w:t>
        </w:r>
      </w:ins>
      <w:ins w:id="255" w:author="יובל תמיר" w:date="2021-01-27T22:31:00Z">
        <w:r w:rsidR="00306815">
          <w:rPr>
            <w:rFonts w:hint="cs"/>
            <w:rtl/>
          </w:rPr>
          <w:t xml:space="preserve"> של זמני ה-</w:t>
        </w:r>
        <w:r w:rsidR="00306815">
          <w:t>Interarrival</w:t>
        </w:r>
        <w:r w:rsidR="00306815">
          <w:rPr>
            <w:rFonts w:hint="cs"/>
            <w:rtl/>
          </w:rPr>
          <w:t xml:space="preserve"> (גרף </w:t>
        </w:r>
        <w:r w:rsidR="00306815">
          <w:rPr>
            <w:rFonts w:hint="cs"/>
            <w:i/>
            <w:iCs/>
            <w:rtl/>
          </w:rPr>
          <w:t>2-2</w:t>
        </w:r>
        <w:r w:rsidR="00306815">
          <w:rPr>
            <w:rFonts w:hint="cs"/>
            <w:rtl/>
          </w:rPr>
          <w:t>).</w:t>
        </w:r>
      </w:ins>
    </w:p>
    <w:p w14:paraId="55F21F0B" w14:textId="6FA88C89" w:rsidR="00751FB1" w:rsidRPr="00434483" w:rsidDel="00B804BC" w:rsidRDefault="00EE149D">
      <w:pPr>
        <w:jc w:val="left"/>
        <w:rPr>
          <w:del w:id="256" w:author="יובל תמיר" w:date="2021-01-27T22:28:00Z"/>
        </w:rPr>
        <w:pPrChange w:id="257" w:author="יובל תמיר" w:date="2021-01-27T22:30:00Z">
          <w:pPr>
            <w:jc w:val="right"/>
          </w:pPr>
        </w:pPrChange>
      </w:pPr>
      <w:r>
        <w:rPr>
          <w:rFonts w:hint="cs"/>
          <w:rtl/>
        </w:rPr>
        <w:t>גרפים 6-1 ו6-2 מייצגים את ה</w:t>
      </w:r>
      <w:r>
        <w:rPr>
          <w:rFonts w:hint="cs"/>
        </w:rPr>
        <w:t>THINKTIMES</w:t>
      </w:r>
      <w:r>
        <w:rPr>
          <w:rFonts w:hint="cs"/>
          <w:rtl/>
        </w:rPr>
        <w:t xml:space="preserve"> לעומת ה</w:t>
      </w:r>
      <w:r>
        <w:rPr>
          <w:rFonts w:hint="cs"/>
        </w:rPr>
        <w:t>RUNTIMES</w:t>
      </w:r>
      <w:r>
        <w:rPr>
          <w:rFonts w:hint="cs"/>
          <w:rtl/>
        </w:rPr>
        <w:t xml:space="preserve"> בציר האופקי. גרף 6-1 מייצג את החלק השלילי של ה</w:t>
      </w:r>
      <w:r>
        <w:rPr>
          <w:rFonts w:hint="cs"/>
        </w:rPr>
        <w:t>THINKTIMES</w:t>
      </w:r>
      <w:r>
        <w:rPr>
          <w:rFonts w:hint="cs"/>
          <w:rtl/>
        </w:rPr>
        <w:t xml:space="preserve">, וגרף 6-2 משלימו. </w:t>
      </w:r>
      <w:del w:id="258" w:author="יובל תמיר" w:date="2021-01-27T22:28:00Z">
        <w:r w:rsidR="00751FB1" w:rsidRPr="00434483" w:rsidDel="00B804BC"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59" w:author="יובל תמיר" w:date="2021-01-27T22:31:00Z"/>
        </w:rPr>
        <w:pPrChange w:id="260" w:author="יובל תמיר" w:date="2021-01-27T22:30:00Z">
          <w:pPr>
            <w:jc w:val="right"/>
          </w:pPr>
        </w:pPrChange>
      </w:pPr>
      <w:del w:id="261" w:author="יובל תמיר" w:date="2021-01-27T22:30:00Z">
        <w:r w:rsidRPr="00434483" w:rsidDel="00820229">
          <w:delText>On the other hand, users in NASA don't like to wait until the previous job is completed and they start to run in parallel with the previous jobs, as a result,</w:delText>
        </w:r>
        <w:r w:rsidDel="00820229">
          <w:delText xml:space="preserve"> </w:delText>
        </w:r>
        <w:r w:rsidRPr="00434483" w:rsidDel="00820229">
          <w:delText>we get that its not a must that longer jobs have longer interar</w:delText>
        </w:r>
        <w:r w:rsidDel="00820229">
          <w:delText>r</w:delText>
        </w:r>
        <w:r w:rsidRPr="00434483" w:rsidDel="00820229">
          <w:delText>ival time.</w:delText>
        </w:r>
      </w:del>
    </w:p>
    <w:p w14:paraId="2945A418" w14:textId="1AF9AB89" w:rsidR="00B5101A" w:rsidRPr="00B5101A" w:rsidRDefault="00B804BC">
      <w:pPr>
        <w:jc w:val="left"/>
        <w:pPrChange w:id="262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7D1F5E50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63" w:author="יובל תמיר" w:date="2021-01-27T22:31:00Z">
        <w:r w:rsidR="00751FB1" w:rsidRPr="00434483" w:rsidDel="00306815">
          <w:delText>This can be also noticed in the CDF graph of interarrival times</w:delText>
        </w:r>
        <w:r w:rsidR="00751FB1" w:rsidDel="00306815">
          <w:delText>.</w:delText>
        </w:r>
      </w:del>
    </w:p>
    <w:p w14:paraId="54B4E46E" w14:textId="439E9C30" w:rsidR="00B5101A" w:rsidRDefault="00B36410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9DCF712">
                <wp:simplePos x="0" y="0"/>
                <wp:positionH relativeFrom="column">
                  <wp:posOffset>247650</wp:posOffset>
                </wp:positionH>
                <wp:positionV relativeFrom="paragraph">
                  <wp:posOffset>5572125</wp:posOffset>
                </wp:positionV>
                <wp:extent cx="4495800" cy="258445"/>
                <wp:effectExtent l="0" t="0" r="0" b="8255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E78A62" w14:textId="64707C38" w:rsidR="00B10313" w:rsidRPr="00EE149D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6-4:  a zoom in at Figure 6-3, outlier is removed.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3" type="#_x0000_t202" style="position:absolute;left:0;text-align:left;margin-left:19.5pt;margin-top:438.75pt;width:354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" filled="f" stroked="f">
                <v:textbox inset="0,0,0,0">
                  <w:txbxContent>
                    <w:p w14:paraId="34E78A62" w14:textId="64707C38" w:rsidR="00B10313" w:rsidRPr="00EE149D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6-4:  a zoom in at Figure 6-3, outlier is removed.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659A1D02">
                <wp:simplePos x="0" y="0"/>
                <wp:positionH relativeFrom="column">
                  <wp:posOffset>247650</wp:posOffset>
                </wp:positionH>
                <wp:positionV relativeFrom="paragraph">
                  <wp:posOffset>2686050</wp:posOffset>
                </wp:positionV>
                <wp:extent cx="5124450" cy="635"/>
                <wp:effectExtent l="0" t="0" r="0" b="1079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D62282" w14:textId="28FC37F7" w:rsidR="00B10313" w:rsidRPr="00EE149D" w:rsidRDefault="00B10313" w:rsidP="00EE149D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 xml:space="preserve">6-3: at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500000</w:t>
                            </w:r>
                            <w:r>
                              <w:t xml:space="preserve"> an outlier can be observed.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4" type="#_x0000_t202" style="position:absolute;left:0;text-align:left;margin-left:19.5pt;margin-top:211.5pt;width:403.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" filled="f" stroked="f">
                <v:textbox style="mso-fit-shape-to-text:t" inset="0,0,0,0">
                  <w:txbxContent>
                    <w:p w14:paraId="00D62282" w14:textId="28FC37F7" w:rsidR="00B10313" w:rsidRPr="00EE149D" w:rsidRDefault="00B10313" w:rsidP="00EE149D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 xml:space="preserve">6-3: at </w:t>
                      </w:r>
                      <w:r>
                        <w:rPr>
                          <w:rFonts w:hint="cs"/>
                          <w:rtl/>
                        </w:rPr>
                        <w:t>500000</w:t>
                      </w:r>
                      <w:r>
                        <w:t xml:space="preserve"> an outlier can be observed.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49D">
        <w:rPr>
          <w:rFonts w:cstheme="minorHAnsi"/>
          <w:b/>
          <w:bCs/>
          <w:noProof/>
          <w:sz w:val="34"/>
          <w:szCs w:val="34"/>
          <w:u w:val="single"/>
        </w:rPr>
        <w:drawing>
          <wp:anchor distT="0" distB="0" distL="114300" distR="114300" simplePos="0" relativeHeight="251748352" behindDoc="0" locked="0" layoutInCell="1" allowOverlap="1" wp14:anchorId="72978DEE" wp14:editId="0EF9F03A">
            <wp:simplePos x="0" y="0"/>
            <wp:positionH relativeFrom="margin">
              <wp:posOffset>919480</wp:posOffset>
            </wp:positionH>
            <wp:positionV relativeFrom="paragraph">
              <wp:posOffset>2908300</wp:posOffset>
            </wp:positionV>
            <wp:extent cx="4257040" cy="2774315"/>
            <wp:effectExtent l="0" t="0" r="0" b="6985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49D"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17ADB610">
            <wp:simplePos x="0" y="0"/>
            <wp:positionH relativeFrom="margin">
              <wp:posOffset>851535</wp:posOffset>
            </wp:positionH>
            <wp:positionV relativeFrom="paragraph">
              <wp:posOffset>0</wp:posOffset>
            </wp:positionV>
            <wp:extent cx="4328795" cy="2778760"/>
            <wp:effectExtent l="0" t="0" r="0" b="254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657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3BE5E080">
                <wp:simplePos x="0" y="0"/>
                <wp:positionH relativeFrom="column">
                  <wp:posOffset>250543</wp:posOffset>
                </wp:positionH>
                <wp:positionV relativeFrom="paragraph">
                  <wp:posOffset>7895660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B10313" w:rsidRPr="004866C4" w:rsidRDefault="00B10313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5" type="#_x0000_t202" style="position:absolute;left:0;text-align:left;margin-left:19.75pt;margin-top:621.7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" stroked="f">
                <v:textbox style="mso-fit-shape-to-text:t" inset="0,0,0,0">
                  <w:txbxContent>
                    <w:p w14:paraId="64DCF339" w14:textId="2B87A084" w:rsidR="00B10313" w:rsidRPr="004866C4" w:rsidRDefault="00B10313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657"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6D311CBB">
            <wp:simplePos x="0" y="0"/>
            <wp:positionH relativeFrom="margin">
              <wp:posOffset>1073150</wp:posOffset>
            </wp:positionH>
            <wp:positionV relativeFrom="paragraph">
              <wp:posOffset>6188710</wp:posOffset>
            </wp:positionV>
            <wp:extent cx="4476750" cy="1642110"/>
            <wp:effectExtent l="0" t="0" r="0" b="635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גרף 6-3 מתאר את ה</w:t>
      </w:r>
      <w:r>
        <w:rPr>
          <w:rFonts w:hint="cs"/>
        </w:rPr>
        <w:t>INTERARRIVALS</w:t>
      </w:r>
      <w:r>
        <w:rPr>
          <w:rFonts w:hint="cs"/>
          <w:rtl/>
        </w:rPr>
        <w:t>, אך ניתן להבחין ב</w:t>
      </w:r>
      <w:r>
        <w:rPr>
          <w:rFonts w:hint="cs"/>
        </w:rPr>
        <w:t>INTERARRIVAL</w:t>
      </w:r>
      <w:r>
        <w:rPr>
          <w:rFonts w:hint="cs"/>
          <w:rtl/>
        </w:rPr>
        <w:t xml:space="preserve"> </w:t>
      </w:r>
      <w:r w:rsidR="0037406F">
        <w:rPr>
          <w:rFonts w:hint="cs"/>
          <w:rtl/>
        </w:rPr>
        <w:t>שנמצא בסביבות ה500,000. מן הסתם, הנקודה הזאת יוצאת מן הכלל, לכן בנינו את הגרף עם זום אין והצגנו אותו באיור 6-4.</w:t>
      </w:r>
      <w:r>
        <w:rPr>
          <w:rFonts w:hint="cs"/>
          <w:rtl/>
        </w:rPr>
        <w:t xml:space="preserve"> </w:t>
      </w:r>
    </w:p>
    <w:p w14:paraId="3A0277DE" w14:textId="4F792795" w:rsidR="00751FB1" w:rsidRPr="00751FB1" w:rsidRDefault="00751FB1" w:rsidP="003F587D">
      <w:pPr>
        <w:rPr>
          <w:rtl/>
        </w:rPr>
      </w:pPr>
    </w:p>
    <w:p w14:paraId="3865939C" w14:textId="33DC502C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lastRenderedPageBreak/>
        <w:br w:type="page"/>
      </w:r>
    </w:p>
    <w:p w14:paraId="2843FF82" w14:textId="02659141" w:rsidR="00751FB1" w:rsidRDefault="00751FB1" w:rsidP="00751FB1">
      <w:pPr>
        <w:pStyle w:val="Heading2"/>
      </w:pPr>
      <w:bookmarkStart w:id="264" w:name="_Toc63019121"/>
      <w:r w:rsidRPr="00D909C1">
        <w:lastRenderedPageBreak/>
        <w:t>MATLAB-Log File</w:t>
      </w:r>
      <w:bookmarkEnd w:id="264"/>
    </w:p>
    <w:p w14:paraId="06B47E9E" w14:textId="0C4360A3" w:rsidR="0022198F" w:rsidRPr="0022198F" w:rsidDel="0022198F" w:rsidRDefault="00751FB1" w:rsidP="00490C43">
      <w:pPr>
        <w:jc w:val="right"/>
        <w:rPr>
          <w:del w:id="265" w:author="יובל תמיר" w:date="2021-01-27T22:40:00Z"/>
          <w:rFonts w:cstheme="minorHAnsi"/>
        </w:rPr>
      </w:pPr>
      <w:del w:id="266" w:author="יובל תמיר" w:date="2021-01-27T22:40:00Z">
        <w:r w:rsidDel="0022198F">
          <w:rPr>
            <w:rFonts w:cstheme="minorHAnsi"/>
            <w:b/>
            <w:bCs/>
            <w:u w:val="single"/>
          </w:rPr>
          <w:delText>Run Times – Think Times Correlation Coefficient:</w:delText>
        </w:r>
        <w:r w:rsidDel="0022198F">
          <w:rPr>
            <w:rFonts w:cstheme="minorHAnsi"/>
          </w:rPr>
          <w:delText xml:space="preserve"> -</w:delText>
        </w:r>
        <w:r w:rsidRPr="00434483" w:rsidDel="0022198F">
          <w:rPr>
            <w:rFonts w:cstheme="minorHAnsi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</w:rPr>
        <w:pPrChange w:id="267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6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" stroked="f">
                <v:textbox style="mso-fit-shape-to-text:t" inset="0,0,0,0">
                  <w:txbxContent>
                    <w:p w14:paraId="5E971527" w14:textId="275DACDA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68" w:author="יובל תמיר" w:date="2021-01-27T22:40:00Z">
        <w:r>
          <w:rPr>
            <w:rFonts w:cstheme="minorHAnsi" w:hint="cs"/>
            <w:rtl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</w:rPr>
          <w:t>-</w:t>
        </w:r>
        <w:r w:rsidRPr="00434483">
          <w:rPr>
            <w:rFonts w:cstheme="minorHAnsi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</w:rPr>
      </w:pPr>
      <w:r>
        <w:rPr>
          <w:rFonts w:cstheme="minorHAnsi"/>
          <w:noProof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Heading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Heading1"/>
        <w:rPr>
          <w:rtl/>
        </w:rPr>
      </w:pPr>
      <w:bookmarkStart w:id="269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69"/>
    </w:p>
    <w:p w14:paraId="18D4F634" w14:textId="00525238" w:rsidR="00EE2DA7" w:rsidRDefault="00F23FC0">
      <w:pPr>
        <w:bidi w:val="0"/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67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" stroked="f">
                <v:textbox style="mso-fit-shape-to-text:t" inset="0,0,0,0">
                  <w:txbxContent>
                    <w:p w14:paraId="497DF1A0" w14:textId="663193AC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68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" stroked="f">
                <v:textbox style="mso-fit-shape-to-text:t" inset="0,0,0,0">
                  <w:txbxContent>
                    <w:p w14:paraId="059C9509" w14:textId="7F04E64D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7128DA79" w14:textId="66A00630" w:rsidR="00FD2A69" w:rsidRPr="004911C7" w:rsidRDefault="004911C7" w:rsidP="00FD2A69">
      <w:pPr>
        <w:spacing w:after="0" w:line="240" w:lineRule="auto"/>
        <w:jc w:val="left"/>
        <w:rPr>
          <w:rtl/>
        </w:rPr>
      </w:pPr>
      <w:r>
        <w:rPr>
          <w:rFonts w:hint="cs"/>
          <w:rtl/>
        </w:rPr>
        <w:lastRenderedPageBreak/>
        <w:t>ראינו כנכון, להשתמש בשתי ההתפלגויות המצוינות באיור 7-2, וכך בנינו את ה</w:t>
      </w:r>
      <w:r>
        <w:rPr>
          <w:lang w:bidi="ar-SA"/>
        </w:rPr>
        <w:t>Hyper Distribution</w:t>
      </w:r>
      <w:r>
        <w:rPr>
          <w:rFonts w:hint="cs"/>
          <w:rtl/>
        </w:rPr>
        <w:t>.</w:t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B10313" w:rsidRPr="004866C4" w:rsidRDefault="00B10313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70" w:name="_Hlk63021359"/>
                            <w:bookmarkStart w:id="271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70"/>
                            <w:bookmarkEnd w:id="2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69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qnet4T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B10313" w:rsidRPr="004866C4" w:rsidRDefault="00B10313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72" w:name="_Hlk63021359"/>
                      <w:bookmarkStart w:id="273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72"/>
                      <w:bookmarkEnd w:id="27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1DBBEE2A" w14:textId="737362F5" w:rsidR="00FD2A69" w:rsidRDefault="00FD2A69" w:rsidP="00FD2A6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בשלב זה, השתמשנו בשיטה של </w:t>
      </w:r>
      <w:r>
        <w:rPr>
          <w:rFonts w:hint="cs"/>
        </w:rPr>
        <w:t>EXPECTATION MAXIMIZATION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במטלב</w:t>
      </w:r>
      <w:proofErr w:type="spellEnd"/>
      <w:r>
        <w:rPr>
          <w:rFonts w:hint="cs"/>
          <w:rtl/>
        </w:rPr>
        <w:t xml:space="preserve">, כך בכל </w:t>
      </w:r>
      <w:proofErr w:type="spellStart"/>
      <w:r>
        <w:rPr>
          <w:rFonts w:hint="cs"/>
          <w:rtl/>
        </w:rPr>
        <w:t>איטירציה</w:t>
      </w:r>
      <w:proofErr w:type="spellEnd"/>
      <w:r>
        <w:rPr>
          <w:rFonts w:hint="cs"/>
          <w:rtl/>
        </w:rPr>
        <w:t xml:space="preserve"> בדקנו את המרחק בין הפרמטרים של ההסתברויות שקיבלנו בריצה האחרונה, לבין הריצה הנוכחית, עד שההפרש היה קטן מאפסילון, שלאחר כמה ריצות קבענו על </w:t>
      </w:r>
      <w:r w:rsidRPr="00FD2A69">
        <w:rPr>
          <w:rFonts w:cs="Calibri Light"/>
          <w:rtl/>
        </w:rPr>
        <w:t>0.0001</w:t>
      </w:r>
      <w:r>
        <w:rPr>
          <w:rFonts w:cs="Calibri Light" w:hint="cs"/>
          <w:rtl/>
        </w:rPr>
        <w:t xml:space="preserve"> (הקוד של התהליך נמצא בתיקייה </w:t>
      </w:r>
      <w:r>
        <w:rPr>
          <w:rFonts w:cs="Calibri Light"/>
          <w:lang w:bidi="ar-SA"/>
        </w:rPr>
        <w:t>EM_Code</w:t>
      </w:r>
      <w:r>
        <w:rPr>
          <w:rFonts w:cs="Calibri Light" w:hint="cs"/>
          <w:rtl/>
        </w:rPr>
        <w:t>).</w:t>
      </w:r>
    </w:p>
    <w:p w14:paraId="13DC5B23" w14:textId="77777777" w:rsidR="00FD2A69" w:rsidRDefault="00FD2A69" w:rsidP="00FD2A69">
      <w:pPr>
        <w:spacing w:after="0" w:line="240" w:lineRule="auto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B57AC8" wp14:editId="48039D55">
                <wp:simplePos x="0" y="0"/>
                <wp:positionH relativeFrom="margin">
                  <wp:align>left</wp:align>
                </wp:positionH>
                <wp:positionV relativeFrom="paragraph">
                  <wp:posOffset>2116455</wp:posOffset>
                </wp:positionV>
                <wp:extent cx="3867150" cy="260985"/>
                <wp:effectExtent l="0" t="0" r="0" b="5715"/>
                <wp:wrapTopAndBottom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5C793E" w14:textId="02BC605B" w:rsidR="00B10313" w:rsidRPr="00FD2A69" w:rsidRDefault="00B10313" w:rsidP="00FD2A69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4</w:t>
                            </w:r>
                            <w:r>
                              <w:rPr>
                                <w:lang w:bidi="ar-SA"/>
                              </w:rPr>
                              <w:t>: Parameters distance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57AC8" id="Text Box 295" o:spid="_x0000_s1070" type="#_x0000_t202" style="position:absolute;left:0;text-align:left;margin-left:0;margin-top:166.65pt;width:304.5pt;height:20.55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" stroked="f">
                <v:textbox inset="0,0,0,0">
                  <w:txbxContent>
                    <w:p w14:paraId="1A5C793E" w14:textId="02BC605B" w:rsidR="00B10313" w:rsidRPr="00FD2A69" w:rsidRDefault="00B10313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4</w:t>
                      </w:r>
                      <w:r>
                        <w:rPr>
                          <w:lang w:bidi="ar-SA"/>
                        </w:rPr>
                        <w:t>: Parameters distance calculation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2784" behindDoc="0" locked="0" layoutInCell="1" allowOverlap="1" wp14:anchorId="287684C1" wp14:editId="4BFEF90C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118360"/>
            <wp:effectExtent l="0" t="0" r="2540" b="0"/>
            <wp:wrapSquare wrapText="bothSides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את המדידה של המרחק, היא בעצם דומה לשטח בין שני הגרפים המינימלי. באיור 7-4 ניתן לראות את פונקציית מדידת המרחק. את הפרמטרים שקיבלנו, החזרנו </w:t>
      </w:r>
      <w:proofErr w:type="spellStart"/>
      <w:r>
        <w:rPr>
          <w:rFonts w:hint="cs"/>
          <w:rtl/>
        </w:rPr>
        <w:t>לפייתון</w:t>
      </w:r>
      <w:proofErr w:type="spellEnd"/>
      <w:r>
        <w:rPr>
          <w:rFonts w:hint="cs"/>
          <w:rtl/>
        </w:rPr>
        <w:t xml:space="preserve">, ואכן בנינו את שתי ההתפלגויות, </w:t>
      </w:r>
      <w:proofErr w:type="spellStart"/>
      <w:r>
        <w:rPr>
          <w:rFonts w:hint="cs"/>
          <w:rtl/>
        </w:rPr>
        <w:t>גאוסיאנית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ולוגלוגיסטית</w:t>
      </w:r>
      <w:proofErr w:type="spellEnd"/>
      <w:r>
        <w:rPr>
          <w:rFonts w:hint="cs"/>
          <w:rtl/>
        </w:rPr>
        <w:t xml:space="preserve">. </w:t>
      </w:r>
    </w:p>
    <w:p w14:paraId="6509D24E" w14:textId="12C1C347" w:rsidR="00072650" w:rsidRDefault="00FD2A69" w:rsidP="00072650">
      <w:pPr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D85636D" wp14:editId="37F6A2A1">
                <wp:simplePos x="0" y="0"/>
                <wp:positionH relativeFrom="margin">
                  <wp:align>left</wp:align>
                </wp:positionH>
                <wp:positionV relativeFrom="paragraph">
                  <wp:posOffset>6089015</wp:posOffset>
                </wp:positionV>
                <wp:extent cx="4619625" cy="461645"/>
                <wp:effectExtent l="0" t="0" r="9525" b="0"/>
                <wp:wrapTopAndBottom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9625" cy="46196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54D9BB" w14:textId="1B684895" w:rsidR="00B10313" w:rsidRPr="00FD2A69" w:rsidRDefault="00B10313" w:rsidP="00FD2A69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lang w:bidi="ar-SA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</w:t>
                            </w:r>
                            <w:r>
                              <w:rPr>
                                <w:lang w:bidi="ar-SA"/>
                              </w:rPr>
                              <w:t>: Loop runs until the difference in the parameters is minimal – less than epsilon.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636D" id="Text Box 297" o:spid="_x0000_s1071" type="#_x0000_t202" style="position:absolute;left:0;text-align:left;margin-left:0;margin-top:479.45pt;width:363.75pt;height:36.35pt;z-index:252027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" stroked="f">
                <v:textbox inset="0,0,0,0">
                  <w:txbxContent>
                    <w:p w14:paraId="3654D9BB" w14:textId="1B684895" w:rsidR="00B10313" w:rsidRPr="00FD2A69" w:rsidRDefault="00B10313" w:rsidP="00FD2A69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lang w:bidi="ar-SA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</w:t>
                      </w:r>
                      <w:r>
                        <w:rPr>
                          <w:rFonts w:hint="cs"/>
                          <w:rtl/>
                        </w:rPr>
                        <w:t>5</w:t>
                      </w:r>
                      <w:r>
                        <w:rPr>
                          <w:lang w:bidi="ar-SA"/>
                        </w:rPr>
                        <w:t>: Loop runs until the difference in the parameters is minimal – less than epsilon.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D2A69">
        <w:rPr>
          <w:rFonts w:cs="Calibri Light"/>
          <w:noProof/>
          <w:rtl/>
        </w:rPr>
        <w:drawing>
          <wp:anchor distT="0" distB="0" distL="114300" distR="114300" simplePos="0" relativeHeight="252025856" behindDoc="0" locked="0" layoutInCell="1" allowOverlap="1" wp14:anchorId="5B4CEC30" wp14:editId="4FD53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6022975"/>
            <wp:effectExtent l="0" t="0" r="2540" b="0"/>
            <wp:wrapSquare wrapText="bothSides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3F7ED" w14:textId="6E84AF13" w:rsidR="00945086" w:rsidRDefault="00945086" w:rsidP="00945086">
      <w:pPr>
        <w:spacing w:after="0" w:line="240" w:lineRule="auto"/>
        <w:rPr>
          <w:rtl/>
        </w:rPr>
      </w:pPr>
      <w:r>
        <w:rPr>
          <w:rFonts w:hint="cs"/>
          <w:rtl/>
        </w:rPr>
        <w:t>הפרמטרים הסופיים שקיבלנו לפי תכנית ה-</w:t>
      </w:r>
      <w:r>
        <w:t>EM</w:t>
      </w:r>
      <w:r>
        <w:rPr>
          <w:rFonts w:hint="cs"/>
        </w:rPr>
        <w:t xml:space="preserve"> </w:t>
      </w:r>
      <w:r>
        <w:rPr>
          <w:rFonts w:hint="cs"/>
          <w:rtl/>
        </w:rPr>
        <w:t>:</w:t>
      </w:r>
    </w:p>
    <w:p w14:paraId="2E6D27AD" w14:textId="574990C9" w:rsidR="00802CAE" w:rsidRDefault="00802CAE" w:rsidP="00945086">
      <w:pPr>
        <w:bidi w:val="0"/>
        <w:spacing w:after="0" w:line="240" w:lineRule="auto"/>
      </w:pPr>
      <w:r w:rsidRPr="00802CAE">
        <w:t>gaussian=</w:t>
      </w:r>
      <w:r w:rsidR="008B46F5" w:rsidRPr="00802CAE">
        <w:t xml:space="preserve"> </w:t>
      </w:r>
      <w:proofErr w:type="gramStart"/>
      <w:r w:rsidRPr="00802CAE">
        <w:t>(</w:t>
      </w:r>
      <w:r w:rsidR="009D7C47" w:rsidRPr="009D7C47">
        <w:t xml:space="preserve"> </w:t>
      </w:r>
      <w:r w:rsidR="009D7C47">
        <w:t>mu</w:t>
      </w:r>
      <w:proofErr w:type="gramEnd"/>
      <w:r w:rsidR="009D7C47">
        <w:t>=</w:t>
      </w:r>
      <w:r w:rsidRPr="00802CAE">
        <w:t>18.253,</w:t>
      </w:r>
      <w:r w:rsidR="009D7C47">
        <w:t>std=</w:t>
      </w:r>
      <w:r w:rsidRPr="00802CAE">
        <w:t>7.071,</w:t>
      </w:r>
      <w:r w:rsidR="009D7C47">
        <w:t>location=</w:t>
      </w:r>
      <w:r w:rsidRPr="00802CAE">
        <w:t>0.03)</w:t>
      </w:r>
    </w:p>
    <w:p w14:paraId="5AFD6BAC" w14:textId="001B50E9" w:rsidR="00802CAE" w:rsidRDefault="008B46F5" w:rsidP="009D7C47">
      <w:pPr>
        <w:bidi w:val="0"/>
        <w:spacing w:after="0" w:line="240" w:lineRule="auto"/>
        <w:rPr>
          <w:rtl/>
        </w:rPr>
      </w:pPr>
      <w:r>
        <w:t>log</w:t>
      </w:r>
      <w:r w:rsidR="00802CAE" w:rsidRPr="00802CAE">
        <w:t>logistic=</w:t>
      </w:r>
      <w:r w:rsidRPr="00802CAE">
        <w:t xml:space="preserve"> </w:t>
      </w:r>
      <w:r w:rsidR="00802CAE" w:rsidRPr="00802CAE">
        <w:t>(</w:t>
      </w:r>
      <w:proofErr w:type="gramStart"/>
      <w:r w:rsidR="00802CAE" w:rsidRPr="00802CAE">
        <w:t>1,loc</w:t>
      </w:r>
      <w:r w:rsidR="009D7C47">
        <w:t>ation</w:t>
      </w:r>
      <w:proofErr w:type="gramEnd"/>
      <w:r w:rsidR="00802CAE" w:rsidRPr="00802CAE">
        <w:t>=21.122,scale=50.15)</w:t>
      </w:r>
    </w:p>
    <w:p w14:paraId="20CB8F65" w14:textId="670F9A87" w:rsidR="00802CAE" w:rsidRDefault="00802CAE" w:rsidP="00072650">
      <w:pPr>
        <w:spacing w:after="0" w:line="240" w:lineRule="auto"/>
      </w:pPr>
    </w:p>
    <w:p w14:paraId="5CA82B98" w14:textId="7F2D715E" w:rsidR="00802CAE" w:rsidRDefault="00802CAE" w:rsidP="00072650">
      <w:pPr>
        <w:spacing w:after="0" w:line="240" w:lineRule="auto"/>
      </w:pPr>
    </w:p>
    <w:p w14:paraId="0D631604" w14:textId="0B1FE229" w:rsidR="00802CAE" w:rsidRDefault="00802CAE" w:rsidP="00072650">
      <w:pPr>
        <w:spacing w:after="0" w:line="240" w:lineRule="auto"/>
      </w:pPr>
    </w:p>
    <w:p w14:paraId="6133F1C5" w14:textId="6F75ADD5" w:rsidR="00802CAE" w:rsidRDefault="00802CAE" w:rsidP="00072650">
      <w:pPr>
        <w:spacing w:after="0" w:line="240" w:lineRule="auto"/>
      </w:pPr>
    </w:p>
    <w:p w14:paraId="109AAC4F" w14:textId="574762B4" w:rsidR="00802CAE" w:rsidRDefault="00802CAE" w:rsidP="00072650">
      <w:pPr>
        <w:spacing w:after="0" w:line="240" w:lineRule="auto"/>
      </w:pPr>
    </w:p>
    <w:p w14:paraId="68A27BFD" w14:textId="1C0A2DB3" w:rsidR="00802CAE" w:rsidRDefault="00802CAE" w:rsidP="00072650">
      <w:pPr>
        <w:spacing w:after="0" w:line="240" w:lineRule="auto"/>
      </w:pPr>
    </w:p>
    <w:p w14:paraId="4D87F48F" w14:textId="62886A3F" w:rsidR="00802CAE" w:rsidRDefault="00802CAE" w:rsidP="00072650">
      <w:pPr>
        <w:spacing w:after="0" w:line="240" w:lineRule="auto"/>
      </w:pPr>
    </w:p>
    <w:p w14:paraId="2660D472" w14:textId="7F04D01D" w:rsidR="00802CAE" w:rsidRDefault="00802CAE" w:rsidP="00072650">
      <w:pPr>
        <w:spacing w:after="0" w:line="240" w:lineRule="auto"/>
      </w:pPr>
    </w:p>
    <w:p w14:paraId="76B0EF8E" w14:textId="77777777" w:rsidR="00802CAE" w:rsidRPr="00072650" w:rsidRDefault="00802CAE" w:rsidP="00072650">
      <w:pPr>
        <w:spacing w:after="0" w:line="240" w:lineRule="auto"/>
      </w:pPr>
    </w:p>
    <w:p w14:paraId="2586B620" w14:textId="31DBAC94" w:rsidR="0052585B" w:rsidRDefault="00BE3C38" w:rsidP="0052585B">
      <w:pPr>
        <w:pStyle w:val="Heading1"/>
        <w:rPr>
          <w:rtl/>
        </w:rPr>
      </w:pPr>
      <w:bookmarkStart w:id="274" w:name="_Toc63019123"/>
      <w:r>
        <w:rPr>
          <w:rFonts w:hint="cs"/>
          <w:rtl/>
        </w:rPr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74"/>
    </w:p>
    <w:p w14:paraId="53787811" w14:textId="1FD36709" w:rsidR="0042309A" w:rsidRDefault="0042309A" w:rsidP="0042309A">
      <w:pPr>
        <w:rPr>
          <w:rtl/>
        </w:rPr>
      </w:pPr>
    </w:p>
    <w:p w14:paraId="0C2474C0" w14:textId="572FCDDF" w:rsidR="0042309A" w:rsidRDefault="006772F5" w:rsidP="006772F5">
      <w:pPr>
        <w:jc w:val="left"/>
        <w:rPr>
          <w:rtl/>
        </w:rPr>
      </w:pPr>
      <w:r>
        <w:rPr>
          <w:rFonts w:hint="cs"/>
          <w:rtl/>
        </w:rPr>
        <w:t>ביצירת ה-</w:t>
      </w:r>
      <w:r>
        <w:t>Traces</w:t>
      </w:r>
      <w:r>
        <w:rPr>
          <w:rFonts w:hint="cs"/>
          <w:rtl/>
        </w:rPr>
        <w:t xml:space="preserve"> שלנו, </w:t>
      </w:r>
      <w:r w:rsidR="0042309A">
        <w:rPr>
          <w:rFonts w:hint="cs"/>
          <w:rtl/>
        </w:rPr>
        <w:t xml:space="preserve">השתמשנו בעיקרון </w:t>
      </w:r>
      <w:r>
        <w:t>User Resampling</w:t>
      </w:r>
      <w:r>
        <w:rPr>
          <w:rFonts w:hint="cs"/>
          <w:rtl/>
        </w:rPr>
        <w:t>. עשינו זאת על ידי</w:t>
      </w:r>
      <w:r w:rsidR="0042309A">
        <w:rPr>
          <w:rFonts w:hint="cs"/>
          <w:rtl/>
        </w:rPr>
        <w:t xml:space="preserve"> כך שחילקנו את </w:t>
      </w:r>
      <w:r>
        <w:rPr>
          <w:rFonts w:hint="cs"/>
          <w:rtl/>
        </w:rPr>
        <w:t>ה-</w:t>
      </w:r>
      <w:r>
        <w:t>Users</w:t>
      </w:r>
      <w:r w:rsidR="0042309A">
        <w:rPr>
          <w:rFonts w:hint="cs"/>
          <w:rtl/>
        </w:rPr>
        <w:t xml:space="preserve"> שלנו ל- 7 </w:t>
      </w:r>
      <w:r>
        <w:t>Clusters</w:t>
      </w:r>
      <w:r w:rsidR="0042309A">
        <w:rPr>
          <w:rFonts w:hint="cs"/>
          <w:rtl/>
        </w:rPr>
        <w:t xml:space="preserve"> (השתמשנו ב </w:t>
      </w:r>
      <w:r w:rsidR="0042309A">
        <w:rPr>
          <w:lang w:bidi="ar-SA"/>
        </w:rPr>
        <w:t>K-MEANS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>ו</w:t>
      </w:r>
      <w:r w:rsidR="0042309A">
        <w:rPr>
          <w:rFonts w:hint="cs"/>
          <w:rtl/>
        </w:rPr>
        <w:t xml:space="preserve">בחרנו את המספר 7 משום שיש לנו 69 </w:t>
      </w:r>
      <w:r>
        <w:t>Users</w:t>
      </w:r>
      <w:r w:rsidR="0042309A">
        <w:rPr>
          <w:rFonts w:hint="cs"/>
          <w:rtl/>
        </w:rPr>
        <w:t>, ו</w:t>
      </w:r>
      <w:r>
        <w:rPr>
          <w:rFonts w:hint="cs"/>
          <w:rtl/>
        </w:rPr>
        <w:t>-</w:t>
      </w:r>
      <w:r w:rsidR="0042309A">
        <w:rPr>
          <w:rFonts w:hint="cs"/>
          <w:rtl/>
        </w:rPr>
        <w:t xml:space="preserve">10% מהכמות הזו היא בערך 7 </w:t>
      </w:r>
      <w:r>
        <w:t>Users</w:t>
      </w:r>
      <w:r>
        <w:rPr>
          <w:rFonts w:hint="cs"/>
          <w:rtl/>
        </w:rPr>
        <w:t>)</w:t>
      </w:r>
      <w:r w:rsidR="0042309A">
        <w:rPr>
          <w:rFonts w:hint="cs"/>
          <w:rtl/>
        </w:rPr>
        <w:t>. לאחר מכן, בחנו את הקבוצות שקיבלנו, בחרנו נציגים מכל קבוצה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 w:rsidR="0042309A">
        <w:rPr>
          <w:rFonts w:hint="cs"/>
          <w:rtl/>
        </w:rPr>
        <w:t xml:space="preserve"> </w:t>
      </w:r>
      <w:r>
        <w:rPr>
          <w:rFonts w:hint="cs"/>
          <w:rtl/>
        </w:rPr>
        <w:t xml:space="preserve">על מנת לדאוג </w:t>
      </w:r>
      <w:r w:rsidR="0042309A">
        <w:rPr>
          <w:rFonts w:hint="cs"/>
          <w:rtl/>
        </w:rPr>
        <w:t xml:space="preserve">שהיה לנו לפחות שני </w:t>
      </w:r>
      <w:r>
        <w:t>Long term users</w:t>
      </w:r>
      <w:r w:rsidR="0042309A">
        <w:rPr>
          <w:rFonts w:hint="cs"/>
          <w:rtl/>
        </w:rPr>
        <w:t>, וה</w:t>
      </w:r>
      <w:r>
        <w:rPr>
          <w:rFonts w:hint="cs"/>
          <w:rtl/>
        </w:rPr>
        <w:t>נותרים יהיו</w:t>
      </w:r>
      <w:r w:rsidR="0042309A">
        <w:rPr>
          <w:rFonts w:hint="cs"/>
          <w:rtl/>
        </w:rPr>
        <w:t xml:space="preserve"> </w:t>
      </w:r>
      <w:r>
        <w:t>Short term users</w:t>
      </w:r>
      <w:r w:rsidR="0042309A">
        <w:rPr>
          <w:rFonts w:hint="cs"/>
          <w:rtl/>
        </w:rPr>
        <w:t>.</w:t>
      </w:r>
    </w:p>
    <w:p w14:paraId="71F22D26" w14:textId="381FC9A4" w:rsidR="0042309A" w:rsidRDefault="0042309A" w:rsidP="006772F5">
      <w:pPr>
        <w:jc w:val="left"/>
        <w:rPr>
          <w:rtl/>
        </w:rPr>
      </w:pPr>
      <w:r>
        <w:rPr>
          <w:rFonts w:hint="cs"/>
          <w:rtl/>
        </w:rPr>
        <w:t xml:space="preserve">לאחר מכן, יצרנו קובץ </w:t>
      </w:r>
      <w:r w:rsidR="00FE29C0">
        <w:rPr>
          <w:rFonts w:hint="cs"/>
          <w:rtl/>
        </w:rPr>
        <w:t>קונפיגורצי</w:t>
      </w:r>
      <w:r w:rsidR="00FE29C0">
        <w:rPr>
          <w:rFonts w:hint="eastAsia"/>
          <w:rtl/>
        </w:rPr>
        <w:t>ה</w:t>
      </w:r>
      <w:r>
        <w:rPr>
          <w:rFonts w:hint="cs"/>
          <w:rtl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>"</w:t>
      </w:r>
      <w:r w:rsidRPr="0042309A">
        <w:rPr>
          <w:b/>
          <w:bCs/>
          <w:color w:val="C00000"/>
          <w:lang w:bidi="ar-SA"/>
        </w:rPr>
        <w:t>Random_Seed 1</w:t>
      </w:r>
      <w:r w:rsidRPr="0042309A">
        <w:rPr>
          <w:rFonts w:cs="Calibri Light"/>
          <w:b/>
          <w:bCs/>
          <w:color w:val="C00000"/>
          <w:rtl/>
          <w:lang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lang w:bidi="ar-SA"/>
        </w:rPr>
        <w:t>&lt;</w:t>
      </w:r>
      <w:r w:rsidRPr="0042309A">
        <w:rPr>
          <w:b/>
          <w:bCs/>
          <w:color w:val="C00000"/>
          <w:lang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bidi="ar-SA"/>
        </w:rPr>
      </w:pPr>
      <w:r w:rsidRPr="0042309A">
        <w:rPr>
          <w:rFonts w:cs="Calibri Light"/>
          <w:b/>
          <w:bCs/>
          <w:color w:val="C00000"/>
          <w:rtl/>
          <w:lang w:bidi="ar-SA"/>
        </w:rPr>
        <w:t xml:space="preserve">// </w:t>
      </w:r>
      <w:r w:rsidRPr="0042309A">
        <w:rPr>
          <w:b/>
          <w:bCs/>
          <w:color w:val="C00000"/>
          <w:lang w:bidi="ar-SA"/>
        </w:rPr>
        <w:t>The number of users chosen must be 2 long term users (i.e are active the whole time) and 6-7 short-term users (you could add more if you want)</w:t>
      </w:r>
    </w:p>
    <w:p w14:paraId="48E689FA" w14:textId="77777777" w:rsidR="0052585B" w:rsidRDefault="0052585B" w:rsidP="0052585B">
      <w:pPr>
        <w:pStyle w:val="Heading1"/>
        <w:rPr>
          <w:rtl/>
        </w:rPr>
      </w:pPr>
    </w:p>
    <w:p w14:paraId="79A37857" w14:textId="5CF24743" w:rsidR="004F0FC4" w:rsidRDefault="004F0FC4" w:rsidP="004F0FC4">
      <w:pPr>
        <w:rPr>
          <w:rtl/>
        </w:rPr>
      </w:pPr>
      <w:r>
        <w:rPr>
          <w:rFonts w:cs="Calibri Light"/>
          <w:rtl/>
        </w:rPr>
        <w:t>כשבחרנו את ה</w:t>
      </w:r>
      <w:r>
        <w:t>USERS</w:t>
      </w:r>
      <w:r>
        <w:rPr>
          <w:rFonts w:cs="Calibri Light"/>
          <w:rtl/>
        </w:rPr>
        <w:t xml:space="preserve">, לא יכולנו להסתמך על השיטה של </w:t>
      </w:r>
      <w:r w:rsidR="00BC7522">
        <w:rPr>
          <w:rFonts w:cs="Calibri Light" w:hint="cs"/>
          <w:rtl/>
        </w:rPr>
        <w:t xml:space="preserve">ה- </w:t>
      </w:r>
      <w:r w:rsidR="00BC7522">
        <w:rPr>
          <w:rFonts w:cs="Calibri Light" w:hint="cs"/>
        </w:rPr>
        <w:t>KMEANS</w:t>
      </w:r>
      <w:r>
        <w:rPr>
          <w:rFonts w:cs="Calibri Light"/>
          <w:rtl/>
        </w:rPr>
        <w:t>, ולבחור נציגים שקרובים ל</w:t>
      </w:r>
      <w:r>
        <w:t>CENTROIDS</w:t>
      </w:r>
      <w:r>
        <w:rPr>
          <w:rFonts w:cs="Calibri Light"/>
          <w:rtl/>
        </w:rPr>
        <w:t>, משום שהייתה לנו עוד סוגיה וכו</w:t>
      </w:r>
      <w:r w:rsidR="00BC7522">
        <w:rPr>
          <w:rFonts w:cs="Calibri Light" w:hint="cs"/>
          <w:rtl/>
        </w:rPr>
        <w:t>ו</w:t>
      </w:r>
      <w:r>
        <w:rPr>
          <w:rFonts w:cs="Calibri Light"/>
          <w:rtl/>
        </w:rPr>
        <w:t xml:space="preserve">נה שחיפשנו אותה בכל נציג מכל </w:t>
      </w:r>
      <w:r>
        <w:t>CLUSTER</w:t>
      </w:r>
      <w:r>
        <w:rPr>
          <w:rFonts w:cs="Calibri Light"/>
          <w:rtl/>
        </w:rPr>
        <w:t xml:space="preserve">. היה לנו חשוב לבחור נציגים של </w:t>
      </w:r>
      <w:r>
        <w:t>LONG TERM</w:t>
      </w:r>
      <w:r>
        <w:rPr>
          <w:rFonts w:cs="Calibri Light"/>
          <w:rtl/>
        </w:rPr>
        <w:t xml:space="preserve"> ו- </w:t>
      </w:r>
      <w:r>
        <w:t>SHORT TERM</w:t>
      </w:r>
      <w:r>
        <w:rPr>
          <w:rFonts w:cs="Calibri Light"/>
          <w:rtl/>
        </w:rPr>
        <w:t xml:space="preserve">, ויש </w:t>
      </w:r>
      <w:r>
        <w:t>CLUSTERS</w:t>
      </w:r>
      <w:r>
        <w:rPr>
          <w:rFonts w:cs="Calibri Light"/>
          <w:rtl/>
        </w:rPr>
        <w:t xml:space="preserve"> שקיבלנו שיש בהם רק </w:t>
      </w:r>
      <w:r>
        <w:t>SHORT TERMS</w:t>
      </w:r>
      <w:r>
        <w:rPr>
          <w:rFonts w:cs="Calibri Light"/>
          <w:rtl/>
        </w:rPr>
        <w:t xml:space="preserve">, וכאלה שיש בהם רק </w:t>
      </w:r>
      <w:r>
        <w:t>LONG TERMS</w:t>
      </w:r>
      <w:r>
        <w:rPr>
          <w:rFonts w:cs="Calibri Light"/>
          <w:rtl/>
        </w:rPr>
        <w:t>, לכן בחרנו ידנית ב</w:t>
      </w:r>
      <w:r>
        <w:t>USERS</w:t>
      </w:r>
      <w:r>
        <w:rPr>
          <w:rFonts w:cs="Calibri Light"/>
          <w:rtl/>
        </w:rPr>
        <w:t xml:space="preserve"> לאחר ששקלנו והתייחסנו לסוגייה שהצגתי.</w:t>
      </w:r>
    </w:p>
    <w:p w14:paraId="6779E456" w14:textId="6615B12D" w:rsidR="00BC7522" w:rsidRDefault="004F0FC4" w:rsidP="004F0FC4">
      <w:pPr>
        <w:jc w:val="left"/>
        <w:rPr>
          <w:rFonts w:cs="Calibri Light"/>
          <w:rtl/>
        </w:rPr>
      </w:pPr>
      <w:r>
        <w:rPr>
          <w:rFonts w:cs="Calibri Light"/>
          <w:rtl/>
        </w:rPr>
        <w:t>סוגיה אחרת שנתקלנו בה (כשניסינו לתת לאלגוריתם לבחור נציגים), היא שנבחרו נציגים שיש להם כמה ג'ובים</w:t>
      </w:r>
      <w:r w:rsidR="00435FEC">
        <w:rPr>
          <w:rFonts w:cs="Calibri Light"/>
        </w:rPr>
        <w:t>-</w:t>
      </w:r>
      <w:r>
        <w:rPr>
          <w:rFonts w:cs="Calibri Light"/>
          <w:rtl/>
        </w:rPr>
        <w:t xml:space="preserve"> שאפשר לספור ביד</w:t>
      </w:r>
      <w:r w:rsidRPr="004F0FC4">
        <w:rPr>
          <w:rFonts w:cs="Calibri Light"/>
          <w:rtl/>
        </w:rPr>
        <w:t xml:space="preserve"> </w:t>
      </w:r>
      <w:r>
        <w:rPr>
          <w:rFonts w:cs="Calibri Light"/>
          <w:rtl/>
        </w:rPr>
        <w:t xml:space="preserve">אחת,  </w:t>
      </w:r>
      <w:r w:rsidR="00435FEC">
        <w:rPr>
          <w:rFonts w:cs="Calibri Light" w:hint="cs"/>
          <w:rtl/>
        </w:rPr>
        <w:t xml:space="preserve">מה שגרם לכך </w:t>
      </w:r>
      <w:proofErr w:type="spellStart"/>
      <w:r w:rsidR="00435FEC">
        <w:rPr>
          <w:rFonts w:cs="Calibri Light" w:hint="cs"/>
          <w:rtl/>
        </w:rPr>
        <w:t>שהטרייס</w:t>
      </w:r>
      <w:proofErr w:type="spellEnd"/>
      <w:r w:rsidR="00435FEC">
        <w:rPr>
          <w:rFonts w:cs="Calibri Light" w:hint="cs"/>
          <w:rtl/>
        </w:rPr>
        <w:t xml:space="preserve"> הכיל נתונים לא תקינים, למשל שכל </w:t>
      </w:r>
      <w:proofErr w:type="spellStart"/>
      <w:r w:rsidR="00435FEC">
        <w:rPr>
          <w:rFonts w:cs="Calibri Light" w:hint="cs"/>
          <w:rtl/>
        </w:rPr>
        <w:t>הטרייס</w:t>
      </w:r>
      <w:proofErr w:type="spellEnd"/>
      <w:r w:rsidR="00435FEC">
        <w:rPr>
          <w:rFonts w:cs="Calibri Light" w:hint="cs"/>
          <w:rtl/>
        </w:rPr>
        <w:t xml:space="preserve"> מכיל רק 12 ג'ובים</w:t>
      </w:r>
      <w:r w:rsidR="00BC7522">
        <w:rPr>
          <w:rFonts w:cs="Calibri Light" w:hint="cs"/>
          <w:rtl/>
        </w:rPr>
        <w:t xml:space="preserve"> והכפולות שלהם</w:t>
      </w:r>
      <w:r w:rsidR="00435FEC">
        <w:rPr>
          <w:rFonts w:cs="Calibri Light" w:hint="cs"/>
          <w:rtl/>
        </w:rPr>
        <w:t>. לכן העדפנו לבחור ידנית</w:t>
      </w:r>
      <w:r w:rsidR="00BC7522">
        <w:rPr>
          <w:rFonts w:cs="Calibri Light" w:hint="cs"/>
          <w:rtl/>
        </w:rPr>
        <w:t xml:space="preserve"> לפי האילוצים שהצגנו.</w:t>
      </w:r>
    </w:p>
    <w:p w14:paraId="228A4A3C" w14:textId="77777777" w:rsidR="00BC7522" w:rsidRDefault="00BC7522" w:rsidP="004F0FC4">
      <w:pPr>
        <w:jc w:val="left"/>
        <w:rPr>
          <w:rFonts w:cs="Calibri Light"/>
          <w:rtl/>
        </w:rPr>
      </w:pPr>
    </w:p>
    <w:p w14:paraId="44DC4317" w14:textId="5B8C5633" w:rsidR="00BC7522" w:rsidRDefault="00BC7522" w:rsidP="00591EFB">
      <w:pPr>
        <w:jc w:val="left"/>
        <w:rPr>
          <w:rFonts w:cs="Calibri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1D3C176" wp14:editId="0F975E10">
                <wp:simplePos x="0" y="0"/>
                <wp:positionH relativeFrom="margin">
                  <wp:align>right</wp:align>
                </wp:positionH>
                <wp:positionV relativeFrom="paragraph">
                  <wp:posOffset>3791058</wp:posOffset>
                </wp:positionV>
                <wp:extent cx="5727940" cy="284672"/>
                <wp:effectExtent l="0" t="0" r="0" b="12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940" cy="284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7F52EB" w14:textId="14279270" w:rsidR="00B10313" w:rsidRPr="00BC7522" w:rsidRDefault="00B10313" w:rsidP="00BC7522">
                            <w:pPr>
                              <w:pStyle w:val="Caption"/>
                              <w:jc w:val="left"/>
                            </w:pPr>
                            <w:r>
                              <w:t>Figure 8-1: K-Means clusters with all axis combinations.</w:t>
                            </w:r>
                          </w:p>
                          <w:p w14:paraId="579CE639" w14:textId="77777777" w:rsidR="00B10313" w:rsidRDefault="00B10313" w:rsidP="00BC7522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C176" id="Text Box 292" o:spid="_x0000_s1072" type="#_x0000_t202" style="position:absolute;left:0;text-align:left;margin-left:399.8pt;margin-top:298.5pt;width:451pt;height:22.4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" filled="f" stroked="f" strokeweight=".5pt">
                <v:textbox>
                  <w:txbxContent>
                    <w:p w14:paraId="487F52EB" w14:textId="14279270" w:rsidR="00B10313" w:rsidRPr="00BC7522" w:rsidRDefault="00B10313" w:rsidP="00BC7522">
                      <w:pPr>
                        <w:pStyle w:val="Caption"/>
                        <w:jc w:val="left"/>
                      </w:pPr>
                      <w:r>
                        <w:t>Figure 8-1: K-Means clusters with all axis combinations.</w:t>
                      </w:r>
                    </w:p>
                    <w:p w14:paraId="579CE639" w14:textId="77777777" w:rsidR="00B10313" w:rsidRDefault="00B10313" w:rsidP="00BC7522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Calibri Light"/>
          <w:noProof/>
        </w:rPr>
        <w:drawing>
          <wp:anchor distT="0" distB="0" distL="114300" distR="114300" simplePos="0" relativeHeight="252019712" behindDoc="0" locked="0" layoutInCell="1" allowOverlap="1" wp14:anchorId="4539288B" wp14:editId="05AC457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04236" cy="3774558"/>
            <wp:effectExtent l="0" t="0" r="0" b="0"/>
            <wp:wrapSquare wrapText="bothSides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4236" cy="377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DAFBEC" w14:textId="77777777" w:rsidR="00BC7522" w:rsidRDefault="00BC7522" w:rsidP="00591EFB">
      <w:pPr>
        <w:jc w:val="left"/>
        <w:rPr>
          <w:rFonts w:cs="Calibri Light"/>
        </w:rPr>
      </w:pPr>
    </w:p>
    <w:p w14:paraId="6199131E" w14:textId="77777777" w:rsidR="00BC7522" w:rsidRDefault="00BC7522" w:rsidP="00591EFB">
      <w:pPr>
        <w:jc w:val="left"/>
      </w:pPr>
    </w:p>
    <w:p w14:paraId="5467F98F" w14:textId="77777777" w:rsidR="002F5024" w:rsidRDefault="002F5024" w:rsidP="00591EFB">
      <w:pPr>
        <w:jc w:val="left"/>
        <w:rPr>
          <w:rtl/>
        </w:rPr>
      </w:pPr>
    </w:p>
    <w:p w14:paraId="031A94DF" w14:textId="5D72AA0D" w:rsidR="00B26296" w:rsidRPr="00B26296" w:rsidRDefault="0042309A" w:rsidP="00B26296">
      <w:r>
        <w:rPr>
          <w:rFonts w:hint="cs"/>
          <w:rtl/>
        </w:rPr>
        <w:t>לאחר בחירת ה</w:t>
      </w:r>
      <w:r w:rsidR="006772F5">
        <w:rPr>
          <w:rFonts w:hint="cs"/>
          <w:rtl/>
        </w:rPr>
        <w:t>-</w:t>
      </w:r>
      <w:r w:rsidR="006772F5" w:rsidRPr="006772F5">
        <w:t xml:space="preserve"> </w:t>
      </w:r>
      <w:r w:rsidR="006772F5">
        <w:t>Users</w:t>
      </w:r>
      <w:r w:rsidR="00591EFB">
        <w:rPr>
          <w:rFonts w:hint="cs"/>
          <w:rtl/>
        </w:rPr>
        <w:t>,</w:t>
      </w:r>
      <w:r>
        <w:rPr>
          <w:rFonts w:hint="cs"/>
          <w:rtl/>
        </w:rPr>
        <w:t xml:space="preserve"> יצרנו </w:t>
      </w:r>
      <w:r w:rsidR="00591EFB">
        <w:rPr>
          <w:rFonts w:hint="cs"/>
          <w:rtl/>
        </w:rPr>
        <w:t xml:space="preserve">שלושה קבצי </w:t>
      </w:r>
      <w:r w:rsidR="00591EFB">
        <w:t>Config</w:t>
      </w:r>
      <w:r>
        <w:rPr>
          <w:rFonts w:hint="cs"/>
          <w:rtl/>
        </w:rPr>
        <w:t xml:space="preserve">, </w:t>
      </w:r>
      <w:r w:rsidR="00591EFB">
        <w:rPr>
          <w:rFonts w:hint="cs"/>
          <w:rtl/>
        </w:rPr>
        <w:t>אשר כל</w:t>
      </w:r>
      <w:r>
        <w:rPr>
          <w:rFonts w:hint="cs"/>
          <w:rtl/>
        </w:rPr>
        <w:t xml:space="preserve"> אחד </w:t>
      </w:r>
      <w:r w:rsidR="00591EFB">
        <w:rPr>
          <w:rFonts w:hint="cs"/>
          <w:rtl/>
        </w:rPr>
        <w:t xml:space="preserve">מהם </w:t>
      </w:r>
      <w:r>
        <w:rPr>
          <w:rFonts w:hint="cs"/>
          <w:rtl/>
        </w:rPr>
        <w:t>מדמה עומס שונה</w:t>
      </w:r>
      <w:r w:rsidR="00591EFB">
        <w:rPr>
          <w:rFonts w:hint="cs"/>
          <w:rtl/>
        </w:rPr>
        <w:t xml:space="preserve"> במערכת</w:t>
      </w:r>
      <w:r w:rsidR="00FE29C0">
        <w:rPr>
          <w:rFonts w:hint="cs"/>
          <w:rtl/>
        </w:rPr>
        <w:t>; 80%, 100% ו- 120%.</w:t>
      </w:r>
      <w:r w:rsidR="00B26296">
        <w:t xml:space="preserve"> </w:t>
      </w:r>
      <w:r w:rsidR="00B26296">
        <w:rPr>
          <w:rtl/>
        </w:rPr>
        <w:t xml:space="preserve">חשוב להזכיר את הצעד הזה בשיטת </w:t>
      </w:r>
      <w:r w:rsidR="00B26296">
        <w:t>User Resampling</w:t>
      </w:r>
      <w:r w:rsidR="00B26296">
        <w:rPr>
          <w:rtl/>
        </w:rPr>
        <w:t xml:space="preserve"> שלפיה עבדנו:</w:t>
      </w:r>
    </w:p>
    <w:p w14:paraId="4EE6C20A" w14:textId="54F8A92A" w:rsidR="00B26296" w:rsidRDefault="00B26296" w:rsidP="00B26296">
      <w:pPr>
        <w:rPr>
          <w:rtl/>
        </w:rPr>
      </w:pPr>
      <w:r>
        <w:rPr>
          <w:rtl/>
        </w:rPr>
        <w:t>יש לנו את מספר המשתמשים החדשים שמתווספים למער</w:t>
      </w:r>
      <w:r>
        <w:rPr>
          <w:rFonts w:hint="cs"/>
          <w:rtl/>
        </w:rPr>
        <w:t>כ</w:t>
      </w:r>
      <w:r>
        <w:rPr>
          <w:rtl/>
        </w:rPr>
        <w:t>ת בכל שבוע.</w:t>
      </w:r>
      <w:r>
        <w:rPr>
          <w:rFonts w:hint="cs"/>
          <w:rtl/>
        </w:rPr>
        <w:t xml:space="preserve"> </w:t>
      </w:r>
      <w:r>
        <w:rPr>
          <w:rtl/>
        </w:rPr>
        <w:t xml:space="preserve">בכל שבוע </w:t>
      </w:r>
      <w:r>
        <w:rPr>
          <w:rFonts w:hint="cs"/>
          <w:rtl/>
        </w:rPr>
        <w:t>,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החדש</w:t>
      </w:r>
      <w:r>
        <w:rPr>
          <w:rFonts w:hint="cs"/>
          <w:rtl/>
        </w:rPr>
        <w:t>,</w:t>
      </w:r>
      <w:r>
        <w:rPr>
          <w:rtl/>
        </w:rPr>
        <w:t xml:space="preserve"> דוגמים מהמשתמשים שיש לנו ביד לפי מספר המשתמשים המתווספים מחדש </w:t>
      </w:r>
      <w:proofErr w:type="spellStart"/>
      <w:r>
        <w:rPr>
          <w:rtl/>
        </w:rPr>
        <w:t>בטרייס</w:t>
      </w:r>
      <w:proofErr w:type="spellEnd"/>
      <w:r>
        <w:rPr>
          <w:rtl/>
        </w:rPr>
        <w:t xml:space="preserve"> המקורי.</w:t>
      </w:r>
    </w:p>
    <w:p w14:paraId="05AEE2C3" w14:textId="72425E72" w:rsidR="00B26296" w:rsidRDefault="00B26296" w:rsidP="00B26296">
      <w:pPr>
        <w:rPr>
          <w:rtl/>
        </w:rPr>
      </w:pPr>
      <w:r>
        <w:rPr>
          <w:rtl/>
        </w:rPr>
        <w:t xml:space="preserve">לגבי יצירת ה </w:t>
      </w:r>
      <w:r>
        <w:rPr>
          <w:rFonts w:hint="cs"/>
        </w:rPr>
        <w:t>L</w:t>
      </w:r>
      <w:r>
        <w:t xml:space="preserve">oad 80% </w:t>
      </w:r>
      <w:r>
        <w:rPr>
          <w:rtl/>
        </w:rPr>
        <w:t xml:space="preserve"> ו </w:t>
      </w:r>
      <w:r>
        <w:rPr>
          <w:rFonts w:hint="cs"/>
        </w:rPr>
        <w:t>L</w:t>
      </w:r>
      <w:r>
        <w:t>oad 120%</w:t>
      </w:r>
      <w:r>
        <w:rPr>
          <w:rtl/>
        </w:rPr>
        <w:t xml:space="preserve"> אפשר לראות שהיה ב</w:t>
      </w:r>
      <w:r>
        <w:t>configuration file</w:t>
      </w:r>
      <w:r>
        <w:rPr>
          <w:rtl/>
        </w:rPr>
        <w:t xml:space="preserve"> שורה שכתוב בה </w:t>
      </w:r>
      <w:r>
        <w:rPr>
          <w:rFonts w:hint="cs"/>
        </w:rPr>
        <w:t>L</w:t>
      </w:r>
      <w:r>
        <w:t xml:space="preserve">oad </w:t>
      </w:r>
      <w:r>
        <w:rPr>
          <w:rtl/>
        </w:rPr>
        <w:t xml:space="preserve"> עם מספר מסוים נגיד 80 אז בתוך הת</w:t>
      </w:r>
      <w:r>
        <w:rPr>
          <w:rFonts w:hint="cs"/>
          <w:rtl/>
        </w:rPr>
        <w:t>ו</w:t>
      </w:r>
      <w:r>
        <w:rPr>
          <w:rtl/>
        </w:rPr>
        <w:t xml:space="preserve">כנית שלנו </w:t>
      </w:r>
      <w:r>
        <w:t>:</w:t>
      </w:r>
    </w:p>
    <w:p w14:paraId="213E0040" w14:textId="6FD6CFB7" w:rsidR="00B26296" w:rsidRDefault="00B26296" w:rsidP="00B26296">
      <w:pPr>
        <w:rPr>
          <w:noProof/>
          <w:lang w:val="x-none" w:bidi="ar-SA"/>
        </w:rPr>
      </w:pPr>
      <w:r>
        <w:rPr>
          <w:noProof/>
        </w:rPr>
        <w:drawing>
          <wp:inline distT="0" distB="0" distL="0" distR="0" wp14:anchorId="69FF52DB" wp14:editId="77255FBD">
            <wp:extent cx="5731510" cy="1517015"/>
            <wp:effectExtent l="0" t="0" r="254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4D92" w14:textId="48A911B1" w:rsidR="00B26296" w:rsidRDefault="00B26296" w:rsidP="00B26296">
      <w:pPr>
        <w:rPr>
          <w:noProof/>
          <w:rtl/>
        </w:rPr>
      </w:pPr>
      <w:r>
        <w:rPr>
          <w:noProof/>
          <w:rtl/>
        </w:rPr>
        <w:t>אנחנו מכפילים את מספר המשתמשים החדשים שמתווספים בכל שבוע בכמות ה</w:t>
      </w:r>
      <w:r>
        <w:rPr>
          <w:rFonts w:hint="cs"/>
          <w:noProof/>
        </w:rPr>
        <w:t>L</w:t>
      </w:r>
      <w:r>
        <w:rPr>
          <w:noProof/>
        </w:rPr>
        <w:t xml:space="preserve">oad </w:t>
      </w:r>
      <w:r>
        <w:rPr>
          <w:noProof/>
          <w:rtl/>
        </w:rPr>
        <w:t xml:space="preserve"> (0.8 או 1 או 1.2) ואז יש סיכוי לא קטן שנקבל מספר לא שלם אז עבדנו לפי שיטה שלמדנו בהרצאה האחרונה של הקורס,</w:t>
      </w:r>
      <w:r>
        <w:rPr>
          <w:rFonts w:hint="cs"/>
          <w:noProof/>
          <w:rtl/>
        </w:rPr>
        <w:t xml:space="preserve"> </w:t>
      </w:r>
      <w:r>
        <w:rPr>
          <w:noProof/>
          <w:rtl/>
        </w:rPr>
        <w:t>שמפצלים את המספר לשני החלקים השלם והשבר ואז בהסתברות של השבר מוסיפים אחד למספר השלם.</w:t>
      </w:r>
    </w:p>
    <w:p w14:paraId="246B8338" w14:textId="77777777" w:rsidR="00B26296" w:rsidRDefault="00B26296" w:rsidP="00B26296">
      <w:pPr>
        <w:jc w:val="left"/>
        <w:rPr>
          <w:noProof/>
          <w:rtl/>
        </w:rPr>
      </w:pPr>
      <w:r>
        <w:rPr>
          <w:noProof/>
          <w:rtl/>
        </w:rPr>
        <w:lastRenderedPageBreak/>
        <w:t xml:space="preserve">בחירת השיטה של </w:t>
      </w:r>
      <w:r>
        <w:rPr>
          <w:noProof/>
        </w:rPr>
        <w:t>User Resampling</w:t>
      </w:r>
      <w:r>
        <w:rPr>
          <w:noProof/>
          <w:rtl/>
        </w:rPr>
        <w:t xml:space="preserve"> הייתה לפי שיקול אחד ויחיד: רצינו לעב</w:t>
      </w:r>
      <w:r>
        <w:rPr>
          <w:rFonts w:hint="cs"/>
          <w:noProof/>
          <w:rtl/>
        </w:rPr>
        <w:t>ו</w:t>
      </w:r>
      <w:r>
        <w:rPr>
          <w:noProof/>
          <w:rtl/>
        </w:rPr>
        <w:t>ד לפי שיטה שהיא יחסית לא קשה ובאותו זמן משחזרת לנו כמה שיותר מאפיינים מה</w:t>
      </w:r>
      <w:r>
        <w:rPr>
          <w:noProof/>
        </w:rPr>
        <w:t>trace</w:t>
      </w:r>
      <w:r>
        <w:rPr>
          <w:noProof/>
          <w:rtl/>
        </w:rPr>
        <w:t xml:space="preserve"> המקורי.</w:t>
      </w:r>
    </w:p>
    <w:p w14:paraId="30A85EBF" w14:textId="77777777" w:rsidR="00B26296" w:rsidRDefault="00FE29C0" w:rsidP="00591EFB">
      <w:pPr>
        <w:jc w:val="left"/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r w:rsidR="00591EFB">
        <w:t>Python</w:t>
      </w:r>
      <w:r>
        <w:rPr>
          <w:rFonts w:hint="cs"/>
          <w:rtl/>
        </w:rPr>
        <w:t xml:space="preserve">, בנינו את </w:t>
      </w:r>
      <w:r w:rsidR="00591EFB">
        <w:rPr>
          <w:rFonts w:hint="cs"/>
          <w:rtl/>
        </w:rPr>
        <w:t>שיטת ה-</w:t>
      </w:r>
      <w:r w:rsidR="00591EFB">
        <w:t>User Resampling</w:t>
      </w:r>
      <w:r>
        <w:rPr>
          <w:rFonts w:hint="cs"/>
          <w:rtl/>
        </w:rPr>
        <w:t xml:space="preserve"> </w:t>
      </w:r>
      <w:r w:rsidR="00591EFB">
        <w:rPr>
          <w:rFonts w:hint="cs"/>
          <w:rtl/>
        </w:rPr>
        <w:t xml:space="preserve">אשר בהתבסס עליה </w:t>
      </w:r>
      <w:r>
        <w:rPr>
          <w:rFonts w:hint="cs"/>
          <w:rtl/>
        </w:rPr>
        <w:t>הפקנו את הגרפים שנראה בשלב 9.</w:t>
      </w:r>
    </w:p>
    <w:p w14:paraId="163EF16E" w14:textId="77777777" w:rsidR="006E168F" w:rsidRDefault="006E168F" w:rsidP="00591EFB">
      <w:pPr>
        <w:jc w:val="left"/>
        <w:rPr>
          <w:rtl/>
        </w:rPr>
      </w:pPr>
      <w:r>
        <w:rPr>
          <w:rFonts w:hint="cs"/>
          <w:rtl/>
        </w:rPr>
        <w:t>ציפיות:</w:t>
      </w:r>
    </w:p>
    <w:p w14:paraId="5181AC38" w14:textId="18BB549E" w:rsidR="006E168F" w:rsidRDefault="006E168F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>הציפיה שלנו, שסעיפים 1 ו 2 משלב 9 (</w:t>
      </w:r>
      <w:r w:rsidRPr="006E168F">
        <w:t>Consumption, Runtimes, Interarrivaltimes&amp; User distribution</w:t>
      </w:r>
      <w:r w:rsidRPr="006E168F">
        <w:rPr>
          <w:rFonts w:hint="cs"/>
          <w:rtl/>
        </w:rPr>
        <w:t>) יהיו הבסיס הטריוויאל</w:t>
      </w:r>
      <w:r w:rsidRPr="006E168F">
        <w:rPr>
          <w:rFonts w:hint="eastAsia"/>
          <w:rtl/>
        </w:rPr>
        <w:t>י</w:t>
      </w:r>
      <w:r w:rsidRPr="006E168F">
        <w:rPr>
          <w:rFonts w:hint="cs"/>
          <w:rtl/>
        </w:rPr>
        <w:t xml:space="preserve"> של התוצאות שנקבל, כי הם אבני בסיס של </w:t>
      </w:r>
      <w:proofErr w:type="spellStart"/>
      <w:r w:rsidRPr="006E168F">
        <w:rPr>
          <w:rFonts w:hint="cs"/>
          <w:rtl/>
        </w:rPr>
        <w:t>הטרייס</w:t>
      </w:r>
      <w:proofErr w:type="spellEnd"/>
      <w:r w:rsidRPr="006E168F">
        <w:rPr>
          <w:rFonts w:hint="cs"/>
          <w:rtl/>
        </w:rPr>
        <w:t xml:space="preserve"> ושל השחזור שלו.</w:t>
      </w:r>
    </w:p>
    <w:p w14:paraId="65A9F788" w14:textId="6BB3F05C" w:rsidR="006E168F" w:rsidRDefault="006E168F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 xml:space="preserve">לפי השיטה שלנו, שמסתמכת על דגימה ממשתמשים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נובע מכך שאפשר לשחזר את הקורלציה בין מאפיינים שונים, </w:t>
      </w:r>
      <w:r>
        <w:rPr>
          <w:rFonts w:hint="cs"/>
        </w:rPr>
        <w:t>SELF SIMILARITY</w:t>
      </w:r>
      <w:r>
        <w:rPr>
          <w:rFonts w:hint="cs"/>
          <w:rtl/>
        </w:rPr>
        <w:t xml:space="preserve"> ו- </w:t>
      </w:r>
      <w:r>
        <w:rPr>
          <w:rFonts w:hint="cs"/>
        </w:rPr>
        <w:t>LOCALITY OF SAMPLING</w:t>
      </w:r>
      <w:r>
        <w:rPr>
          <w:rFonts w:hint="cs"/>
          <w:rtl/>
        </w:rPr>
        <w:t xml:space="preserve">. כמו כן, הנציגים שנבחרו, מאפשרים לנו לשמור גם על המחזור היומי והשבועי של </w:t>
      </w:r>
      <w:proofErr w:type="spellStart"/>
      <w:r>
        <w:rPr>
          <w:rFonts w:hint="cs"/>
          <w:rtl/>
        </w:rPr>
        <w:t>הטרייס</w:t>
      </w:r>
      <w:proofErr w:type="spellEnd"/>
      <w:r>
        <w:rPr>
          <w:rFonts w:hint="cs"/>
          <w:rtl/>
        </w:rPr>
        <w:t>.</w:t>
      </w:r>
    </w:p>
    <w:p w14:paraId="7118E3D1" w14:textId="09D7A33C" w:rsidR="00F12C4E" w:rsidRDefault="00F12C4E" w:rsidP="006E168F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 xml:space="preserve">לא ציפינו שנוכל להדגים את ה </w:t>
      </w:r>
      <w:r>
        <w:rPr>
          <w:rFonts w:hint="cs"/>
        </w:rPr>
        <w:t>SUBMISSION RATE</w:t>
      </w:r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היוזרים</w:t>
      </w:r>
      <w:proofErr w:type="spellEnd"/>
      <w:r>
        <w:rPr>
          <w:rFonts w:hint="cs"/>
          <w:rtl/>
        </w:rPr>
        <w:t xml:space="preserve"> כולם </w:t>
      </w:r>
      <w:proofErr w:type="spellStart"/>
      <w:r>
        <w:rPr>
          <w:rFonts w:hint="cs"/>
          <w:rtl/>
        </w:rPr>
        <w:t>מהטרייס</w:t>
      </w:r>
      <w:proofErr w:type="spellEnd"/>
      <w:r>
        <w:rPr>
          <w:rFonts w:hint="cs"/>
          <w:rtl/>
        </w:rPr>
        <w:t xml:space="preserve"> המקורי, מהסיבה הפשוטה שאנו מסתמכים על 7 </w:t>
      </w:r>
      <w:proofErr w:type="spellStart"/>
      <w:r>
        <w:rPr>
          <w:rFonts w:hint="cs"/>
          <w:rtl/>
        </w:rPr>
        <w:t>יוזרים</w:t>
      </w:r>
      <w:proofErr w:type="spellEnd"/>
      <w:r>
        <w:rPr>
          <w:rFonts w:hint="cs"/>
          <w:rtl/>
        </w:rPr>
        <w:t xml:space="preserve"> מתוך 69. גם לאותה סיבה, לא ציפינו שנוכל לשחזר טרנדים.</w:t>
      </w:r>
    </w:p>
    <w:p w14:paraId="309DD997" w14:textId="5394C871" w:rsidR="00F12C4E" w:rsidRPr="006E168F" w:rsidRDefault="00F12C4E" w:rsidP="006E168F">
      <w:pPr>
        <w:pStyle w:val="ListParagraph"/>
        <w:numPr>
          <w:ilvl w:val="0"/>
          <w:numId w:val="8"/>
        </w:numPr>
        <w:rPr>
          <w:rtl/>
        </w:rPr>
      </w:pPr>
      <w:proofErr w:type="spellStart"/>
      <w:r>
        <w:rPr>
          <w:rFonts w:hint="cs"/>
          <w:rtl/>
        </w:rPr>
        <w:t>בטרייס</w:t>
      </w:r>
      <w:proofErr w:type="spellEnd"/>
      <w:r>
        <w:rPr>
          <w:rFonts w:hint="cs"/>
          <w:rtl/>
        </w:rPr>
        <w:t xml:space="preserve"> המקורי לא היה לנו </w:t>
      </w:r>
      <w:r>
        <w:rPr>
          <w:rFonts w:hint="cs"/>
        </w:rPr>
        <w:t>WAITTIMES</w:t>
      </w:r>
      <w:r>
        <w:rPr>
          <w:rFonts w:hint="cs"/>
          <w:rtl/>
        </w:rPr>
        <w:t xml:space="preserve"> לכן לא ציפינו שנחזר.</w:t>
      </w:r>
    </w:p>
    <w:p w14:paraId="18BDE20E" w14:textId="6236204A" w:rsidR="00490C43" w:rsidRDefault="00EE2DA7" w:rsidP="006E168F">
      <w:pPr>
        <w:rPr>
          <w:rtl/>
        </w:rPr>
      </w:pPr>
      <w:r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Heading1"/>
      </w:pPr>
      <w:bookmarkStart w:id="275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75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16F72E60" w:rsidR="0052585B" w:rsidRPr="00943C72" w:rsidRDefault="0052585B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עדיין לא מוכן</w:t>
      </w:r>
    </w:p>
    <w:p w14:paraId="72C72E32" w14:textId="019D1305" w:rsidR="0052585B" w:rsidRPr="00943C72" w:rsidRDefault="0034637F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התפלגויות</w:t>
      </w:r>
    </w:p>
    <w:p w14:paraId="6D1BFEF1" w14:textId="11BECC61" w:rsidR="00FE29C0" w:rsidRDefault="00591EFB" w:rsidP="00FE29C0">
      <w:pPr>
        <w:pStyle w:val="ListParagraph"/>
        <w:numPr>
          <w:ilvl w:val="1"/>
          <w:numId w:val="6"/>
        </w:numPr>
        <w:spacing w:after="0" w:line="240" w:lineRule="auto"/>
      </w:pPr>
      <w:r>
        <w:t>Interarrival time</w:t>
      </w:r>
      <w:r w:rsidR="00FE29C0">
        <w:rPr>
          <w:rFonts w:hint="cs"/>
          <w:rtl/>
        </w:rPr>
        <w:t>:</w:t>
      </w:r>
    </w:p>
    <w:p w14:paraId="0E2F5BF6" w14:textId="42BEFDCA" w:rsidR="00490C43" w:rsidRDefault="00C473EC" w:rsidP="00E72F53">
      <w:pPr>
        <w:spacing w:after="0" w:line="240" w:lineRule="auto"/>
        <w:rPr>
          <w:rtl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E054223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3175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FA1985D" w:rsidR="00B10313" w:rsidRPr="00FE29C0" w:rsidRDefault="00B10313" w:rsidP="00FE29C0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B10313" w:rsidRDefault="00B10313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3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AAAAAAAAABlCAAwAAAAAAACQ&#10;IQTAAAAAAAAAABlCAA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4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59" o:title=""/>
                </v:shape>
                <v:shape id="Text Box 22" o:spid="_x0000_s1075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FA1985D" w:rsidR="00B10313" w:rsidRPr="00FE29C0" w:rsidRDefault="00B10313" w:rsidP="00FE29C0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-4</w:t>
                        </w:r>
                      </w:p>
                      <w:p w14:paraId="18935C19" w14:textId="77777777" w:rsidR="00B10313" w:rsidRDefault="00B10313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2B96B" w14:textId="0C195334" w:rsidR="009D635D" w:rsidRPr="009D635D" w:rsidRDefault="00591EFB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bookmarkStart w:id="276" w:name="_Hlk63027757"/>
      <w:r>
        <w:rPr>
          <w:rFonts w:hint="cs"/>
          <w:rtl/>
        </w:rPr>
        <w:t xml:space="preserve">נראה כי </w:t>
      </w:r>
      <w:r w:rsidR="009D635D">
        <w:rPr>
          <w:rFonts w:hint="cs"/>
          <w:rtl/>
        </w:rPr>
        <w:t xml:space="preserve">באיור 9-4, </w:t>
      </w:r>
      <w:r w:rsidR="00C473EC">
        <w:rPr>
          <w:rFonts w:hint="cs"/>
          <w:rtl/>
        </w:rPr>
        <w:t>ניתן לראות ב</w:t>
      </w:r>
      <w:r>
        <w:rPr>
          <w:rFonts w:hint="cs"/>
          <w:rtl/>
        </w:rPr>
        <w:t>-</w:t>
      </w:r>
      <w:r w:rsidR="00C473EC">
        <w:rPr>
          <w:rFonts w:hint="cs"/>
          <w:rtl/>
        </w:rPr>
        <w:t xml:space="preserve">80% עומס שיש לנו התנהגות די דומה בהשוואה לגרף הראשון מצד ימין. </w:t>
      </w:r>
      <w:r w:rsidR="00E72F53">
        <w:rPr>
          <w:rFonts w:hint="cs"/>
          <w:rtl/>
        </w:rPr>
        <w:t>ניתן לראות</w:t>
      </w:r>
      <w:r w:rsidR="00C473EC">
        <w:rPr>
          <w:rFonts w:hint="cs"/>
          <w:rtl/>
        </w:rPr>
        <w:t xml:space="preserve"> את אזור הדשדוש בתחילת</w:t>
      </w:r>
      <w:r w:rsidR="00E72F53">
        <w:rPr>
          <w:rFonts w:hint="cs"/>
          <w:rtl/>
        </w:rPr>
        <w:t>ו</w:t>
      </w:r>
      <w:r w:rsidR="00C473EC">
        <w:rPr>
          <w:rFonts w:hint="cs"/>
          <w:rtl/>
        </w:rPr>
        <w:t xml:space="preserve"> ובסו</w:t>
      </w:r>
      <w:r w:rsidR="00E72F53">
        <w:rPr>
          <w:rFonts w:hint="cs"/>
          <w:rtl/>
        </w:rPr>
        <w:t>פו</w:t>
      </w:r>
      <w:r w:rsidR="00C473EC">
        <w:rPr>
          <w:rFonts w:hint="cs"/>
          <w:rtl/>
        </w:rPr>
        <w:t xml:space="preserve"> של הגרף.</w:t>
      </w:r>
      <w:r w:rsidR="009D635D">
        <w:rPr>
          <w:rFonts w:hint="cs"/>
          <w:rtl/>
        </w:rPr>
        <w:t xml:space="preserve"> כמובן שההבדל בין ה</w:t>
      </w:r>
      <w:r w:rsidR="00E72F53">
        <w:rPr>
          <w:rFonts w:hint="cs"/>
          <w:rtl/>
        </w:rPr>
        <w:t>-</w:t>
      </w:r>
      <w:r w:rsidR="00E72F53">
        <w:t>Traces</w:t>
      </w:r>
      <w:r w:rsidR="009D635D">
        <w:rPr>
          <w:rFonts w:hint="cs"/>
          <w:rtl/>
        </w:rPr>
        <w:t xml:space="preserve"> נובע מפקודת ה</w:t>
      </w:r>
      <w:r w:rsidR="00E72F53">
        <w:rPr>
          <w:rFonts w:hint="cs"/>
          <w:rtl/>
        </w:rPr>
        <w:t>-</w:t>
      </w:r>
      <w:r w:rsidR="00E72F53">
        <w:t>Random</w:t>
      </w:r>
      <w:r w:rsidR="009D635D">
        <w:rPr>
          <w:rFonts w:hint="cs"/>
          <w:rtl/>
        </w:rPr>
        <w:t xml:space="preserve"> </w:t>
      </w:r>
      <w:r w:rsidR="009D635D">
        <w:rPr>
          <w:rtl/>
        </w:rPr>
        <w:t>–</w:t>
      </w:r>
      <w:r w:rsidR="009D635D">
        <w:rPr>
          <w:rFonts w:hint="cs"/>
          <w:rtl/>
        </w:rPr>
        <w:t xml:space="preserve"> ש</w:t>
      </w:r>
      <w:r w:rsidR="00E72F53">
        <w:rPr>
          <w:rFonts w:hint="cs"/>
          <w:rtl/>
        </w:rPr>
        <w:t xml:space="preserve">באמצעותה </w:t>
      </w:r>
      <w:r w:rsidR="009D635D">
        <w:rPr>
          <w:rFonts w:hint="cs"/>
          <w:rtl/>
        </w:rPr>
        <w:t xml:space="preserve">הפקנו </w:t>
      </w:r>
      <w:r w:rsidR="00E72F53">
        <w:rPr>
          <w:rFonts w:hint="cs"/>
          <w:rtl/>
        </w:rPr>
        <w:t xml:space="preserve">שלושה </w:t>
      </w:r>
      <w:r w:rsidR="00E72F53">
        <w:t>Traces</w:t>
      </w:r>
      <w:r w:rsidR="009D635D">
        <w:rPr>
          <w:rFonts w:hint="cs"/>
          <w:rtl/>
        </w:rPr>
        <w:t>. ניתן להבחין</w:t>
      </w:r>
      <w:r w:rsidR="00E72F53">
        <w:rPr>
          <w:rFonts w:hint="cs"/>
          <w:rtl/>
        </w:rPr>
        <w:t xml:space="preserve"> את הדמיון בשיא</w:t>
      </w:r>
      <w:r w:rsidR="009D635D">
        <w:rPr>
          <w:rFonts w:hint="cs"/>
          <w:rtl/>
        </w:rPr>
        <w:t xml:space="preserve"> בין שני הגרפים האחרונים בטווח של ה</w:t>
      </w:r>
      <w:r w:rsidR="00E72F53">
        <w:rPr>
          <w:rFonts w:hint="cs"/>
          <w:rtl/>
        </w:rPr>
        <w:t>זמנים של</w:t>
      </w:r>
      <w:r w:rsidR="009D63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 w:rsidR="009D635D">
        <w:rPr>
          <w:rFonts w:eastAsiaTheme="minorEastAsia" w:hint="cs"/>
          <w:rtl/>
        </w:rPr>
        <w:t>. ניתן לראות דמיון די ברור בין הגרף הראשון לגרף השלישי בטווח של ה</w:t>
      </w:r>
      <w:r w:rsidR="00E72F53">
        <w:rPr>
          <w:rFonts w:eastAsiaTheme="minorEastAsia" w:hint="cs"/>
          <w:rtl/>
        </w:rPr>
        <w:t xml:space="preserve">זמנים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9D635D">
        <w:rPr>
          <w:rFonts w:eastAsiaTheme="minorEastAsia" w:hint="cs"/>
          <w:rtl/>
        </w:rPr>
        <w:t>.</w:t>
      </w:r>
    </w:p>
    <w:bookmarkEnd w:id="276"/>
    <w:p w14:paraId="7A34BB1C" w14:textId="212E5456" w:rsidR="00490C43" w:rsidRDefault="00591EFB" w:rsidP="00591EFB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518E639E">
                <wp:simplePos x="0" y="0"/>
                <wp:positionH relativeFrom="margin">
                  <wp:posOffset>3629</wp:posOffset>
                </wp:positionH>
                <wp:positionV relativeFrom="paragraph">
                  <wp:posOffset>188595</wp:posOffset>
                </wp:positionV>
                <wp:extent cx="5724525" cy="3181350"/>
                <wp:effectExtent l="0" t="0" r="3175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120D3471" w:rsidR="00B10313" w:rsidRPr="00C473EC" w:rsidRDefault="00B10313" w:rsidP="00C473EC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5</w:t>
                              </w:r>
                            </w:p>
                            <w:p w14:paraId="65DCE02F" w14:textId="77777777" w:rsidR="00B10313" w:rsidRDefault="00B10313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6" style="position:absolute;left:0;text-align:left;margin-left:.3pt;margin-top:14.85pt;width:450.75pt;height:250.5pt;z-index:251841536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wBXrk//+oH/ty7vcwwCAPwzvyz0AAAAAAAAAAACA8/HTyWINmLdFkvT1s7fIz8frMo8I&#10;AC4/zgAGAAAAAAAAAABXpF8KSx0/F5WeuowjAYA/DgJgAAAAAAAAAAAAALAIAmAAAAAAAAAAAAAA&#10;sAgCYAAAAAAAAAAAAACwCAJgAAAAAAAAAAAAALAI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">
                <v:shape id="Picture 20" o:spid="_x0000_s1077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61" o:title=""/>
                </v:shape>
                <v:shape id="Text Box 24" o:spid="_x0000_s1078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120D3471" w:rsidR="00B10313" w:rsidRPr="00C473EC" w:rsidRDefault="00B10313" w:rsidP="00C473EC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5</w:t>
                        </w:r>
                      </w:p>
                      <w:p w14:paraId="65DCE02F" w14:textId="77777777" w:rsidR="00B10313" w:rsidRDefault="00B10313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4CB10AF" w14:textId="22775D4E" w:rsidR="009D635D" w:rsidRPr="009D635D" w:rsidRDefault="009D635D" w:rsidP="00E72F53">
      <w:pPr>
        <w:spacing w:after="0" w:line="240" w:lineRule="auto"/>
        <w:jc w:val="left"/>
        <w:rPr>
          <w:rFonts w:eastAsiaTheme="minorEastAsia"/>
          <w:rtl/>
          <w:lang w:bidi="ar-SA"/>
        </w:rPr>
      </w:pPr>
      <w:r>
        <w:rPr>
          <w:rFonts w:hint="cs"/>
          <w:rtl/>
        </w:rPr>
        <w:lastRenderedPageBreak/>
        <w:t xml:space="preserve">באיור </w:t>
      </w:r>
      <w:r w:rsidR="0034637F">
        <w:rPr>
          <w:rFonts w:hint="cs"/>
          <w:rtl/>
        </w:rPr>
        <w:t>9-5</w:t>
      </w:r>
      <w:r>
        <w:rPr>
          <w:rFonts w:hint="cs"/>
          <w:rtl/>
        </w:rPr>
        <w:t>, ניתן לראות ב</w:t>
      </w:r>
      <w:r w:rsidR="00E72F53">
        <w:rPr>
          <w:rFonts w:hint="cs"/>
          <w:rtl/>
        </w:rPr>
        <w:t>-</w:t>
      </w:r>
      <w:r>
        <w:rPr>
          <w:rFonts w:hint="cs"/>
          <w:rtl/>
        </w:rPr>
        <w:t xml:space="preserve">100% עומס שיש לנו התנהגות די דומה בהשוואה לגרף הראשון מצד ימין. רואים את אזור הדשדוש בתחילת ובסוף של הגרף. את הדמיון </w:t>
      </w:r>
      <w:r w:rsidR="00E72F53">
        <w:rPr>
          <w:rFonts w:hint="cs"/>
          <w:rtl/>
        </w:rPr>
        <w:t>ב-</w:t>
      </w:r>
      <w:r w:rsidR="00E72F53">
        <w:t>Peaks</w:t>
      </w:r>
      <w:r>
        <w:rPr>
          <w:rFonts w:hint="cs"/>
          <w:rtl/>
        </w:rPr>
        <w:t xml:space="preserve"> ניתן </w:t>
      </w:r>
      <w:r w:rsidR="00E72F53">
        <w:rPr>
          <w:rFonts w:hint="cs"/>
          <w:rtl/>
        </w:rPr>
        <w:t>לראות בבירור</w:t>
      </w:r>
      <w:r>
        <w:rPr>
          <w:rFonts w:hint="cs"/>
          <w:rtl/>
        </w:rPr>
        <w:t xml:space="preserve">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</w:t>
      </w:r>
      <w:r w:rsidR="00E72F53">
        <w:rPr>
          <w:rFonts w:hint="cs"/>
          <w:rtl/>
        </w:rPr>
        <w:t xml:space="preserve">הזמנים </w:t>
      </w:r>
      <w:r>
        <w:rPr>
          <w:rFonts w:hint="cs"/>
          <w:rtl/>
        </w:rPr>
        <w:t xml:space="preserve">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</w:t>
      </w:r>
      <w:r w:rsidR="00E72F53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>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</w:t>
      </w:r>
      <w:r w:rsidR="00E72F53">
        <w:rPr>
          <w:rFonts w:eastAsiaTheme="minorEastAsia" w:hint="cs"/>
          <w:rtl/>
        </w:rPr>
        <w:t xml:space="preserve"> הזמנים</w:t>
      </w:r>
      <w:r>
        <w:rPr>
          <w:rFonts w:eastAsiaTheme="minorEastAsia" w:hint="cs"/>
          <w:rtl/>
        </w:rPr>
        <w:t xml:space="preserve"> של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5F0C68B" w:rsidR="00490C43" w:rsidRDefault="00E72F53" w:rsidP="00490C43">
      <w:pPr>
        <w:spacing w:after="0" w:line="240" w:lineRule="auto"/>
        <w:rPr>
          <w:rtl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7C1546D6">
                <wp:simplePos x="0" y="0"/>
                <wp:positionH relativeFrom="margin">
                  <wp:posOffset>0</wp:posOffset>
                </wp:positionH>
                <wp:positionV relativeFrom="paragraph">
                  <wp:posOffset>337820</wp:posOffset>
                </wp:positionV>
                <wp:extent cx="5724525" cy="3209925"/>
                <wp:effectExtent l="0" t="0" r="3175" b="0"/>
                <wp:wrapTopAndBottom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16DF5D5B" w:rsidR="00B10313" w:rsidRPr="00C473EC" w:rsidRDefault="00B10313" w:rsidP="00C473EC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t>6</w:t>
                              </w:r>
                            </w:p>
                            <w:p w14:paraId="6A87C572" w14:textId="77777777" w:rsidR="00B10313" w:rsidRDefault="00B10313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79" style="position:absolute;left:0;text-align:left;margin-left:0;margin-top:26.6pt;width:450.75pt;height:252.75pt;z-index:251844608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">
                <v:shape id="Picture 21" o:spid="_x0000_s1080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3" o:title=""/>
                </v:shape>
                <v:shape id="Text Box 26" o:spid="_x0000_s1081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16DF5D5B" w:rsidR="00B10313" w:rsidRPr="00C473EC" w:rsidRDefault="00B10313" w:rsidP="00C473EC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t>6</w:t>
                        </w:r>
                      </w:p>
                      <w:p w14:paraId="6A87C572" w14:textId="77777777" w:rsidR="00B10313" w:rsidRDefault="00B10313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32991F9" w14:textId="78635640" w:rsidR="00C473EC" w:rsidRDefault="00C473EC" w:rsidP="00591EFB">
      <w:pPr>
        <w:spacing w:after="0" w:line="240" w:lineRule="auto"/>
      </w:pPr>
    </w:p>
    <w:p w14:paraId="01DEAFF7" w14:textId="4E1556BA" w:rsidR="00C473EC" w:rsidRPr="008F2A04" w:rsidRDefault="00E72F53" w:rsidP="00490C43">
      <w:pPr>
        <w:spacing w:after="0" w:line="240" w:lineRule="auto"/>
        <w:rPr>
          <w:rtl/>
          <w:lang w:bidi="ar-SA"/>
        </w:rPr>
      </w:pPr>
      <w:r>
        <w:rPr>
          <w:rFonts w:hint="cs"/>
          <w:rtl/>
        </w:rPr>
        <w:t xml:space="preserve">את </w:t>
      </w:r>
      <w:r w:rsidR="0034637F">
        <w:rPr>
          <w:rFonts w:hint="cs"/>
          <w:rtl/>
        </w:rPr>
        <w:t xml:space="preserve">איור 9-6, ניתן </w:t>
      </w:r>
      <w:r>
        <w:rPr>
          <w:rFonts w:hint="cs"/>
          <w:rtl/>
        </w:rPr>
        <w:t>לתאר לפי</w:t>
      </w:r>
      <w:r w:rsidR="0034637F">
        <w:rPr>
          <w:rFonts w:hint="cs"/>
          <w:rtl/>
        </w:rPr>
        <w:t xml:space="preserve"> אותם הסברים שהוצגו מעלה</w:t>
      </w:r>
      <w:r w:rsidR="008F2A04">
        <w:rPr>
          <w:rFonts w:hint="cs"/>
          <w:rtl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0EFD3798" w:rsidR="00C473EC" w:rsidRDefault="00591EFB" w:rsidP="0083447F">
      <w:pPr>
        <w:pStyle w:val="ListParagraph"/>
        <w:numPr>
          <w:ilvl w:val="1"/>
          <w:numId w:val="6"/>
        </w:numPr>
        <w:spacing w:after="0" w:line="240" w:lineRule="auto"/>
      </w:pPr>
      <w:r>
        <w:t>Runtimes</w:t>
      </w:r>
      <w:r w:rsidR="0083447F">
        <w:rPr>
          <w:rFonts w:hint="cs"/>
          <w:rtl/>
        </w:rPr>
        <w:t>:</w:t>
      </w:r>
    </w:p>
    <w:p w14:paraId="43E1C285" w14:textId="794D2DF2" w:rsidR="00C473EC" w:rsidRDefault="00F32121" w:rsidP="00591EFB">
      <w:pPr>
        <w:spacing w:after="0" w:line="240" w:lineRule="auto"/>
        <w:ind w:left="108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234A6D3B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3810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6B41D93" w:rsidR="00B10313" w:rsidRPr="00C473EC" w:rsidRDefault="00B10313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7</w:t>
                              </w:r>
                            </w:p>
                            <w:p w14:paraId="2BDDC373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2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SVgfQ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">
                <v:shape id="Picture 32" o:spid="_x0000_s1083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5" o:title=""/>
                </v:shape>
                <v:shape id="Text Box 33" o:spid="_x0000_s1084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6B41D93" w:rsidR="00B10313" w:rsidRPr="00C473EC" w:rsidRDefault="00B10313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7</w:t>
                        </w:r>
                      </w:p>
                      <w:p w14:paraId="2BDDC373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C01650F" w14:textId="1355503A" w:rsidR="0083447F" w:rsidRDefault="008F2A04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5CF3E2EC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381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6E4CE32D" w:rsidR="00B10313" w:rsidRPr="00C473EC" w:rsidRDefault="00B10313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8</w:t>
                              </w:r>
                            </w:p>
                            <w:p w14:paraId="7B685CE7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5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">
                <v:shape id="Picture 63" o:spid="_x0000_s1086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7" o:title=""/>
                </v:shape>
                <v:shape id="Text Box 64" o:spid="_x0000_s1087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6E4CE32D" w:rsidR="00B10313" w:rsidRPr="00C473EC" w:rsidRDefault="00B10313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8</w:t>
                        </w:r>
                      </w:p>
                      <w:p w14:paraId="7B685CE7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2F150D8" w14:textId="095EE839" w:rsidR="0083447F" w:rsidRDefault="00F32121" w:rsidP="00591EFB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4AF38867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381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633E764A" w:rsidR="00B10313" w:rsidRPr="00C473EC" w:rsidRDefault="00B10313" w:rsidP="0083447F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9</w:t>
                              </w:r>
                            </w:p>
                            <w:p w14:paraId="7D558F92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88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">
                <v:shape id="Picture 66" o:spid="_x0000_s1089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69" o:title=""/>
                </v:shape>
                <v:shape id="Text Box 67" o:spid="_x0000_s1090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633E764A" w:rsidR="00B10313" w:rsidRPr="00C473EC" w:rsidRDefault="00B10313" w:rsidP="0083447F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9</w:t>
                        </w:r>
                      </w:p>
                      <w:p w14:paraId="7D558F92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78DA4C" w14:textId="3E15B3E7" w:rsidR="0083447F" w:rsidRDefault="0083447F" w:rsidP="00E72F53">
      <w:pPr>
        <w:spacing w:after="0" w:line="240" w:lineRule="auto"/>
        <w:jc w:val="left"/>
        <w:rPr>
          <w:rtl/>
        </w:rPr>
      </w:pPr>
    </w:p>
    <w:p w14:paraId="61A3729E" w14:textId="5D4E3FE0" w:rsidR="00F32121" w:rsidRPr="00EE565D" w:rsidRDefault="00F32121" w:rsidP="00E72F53">
      <w:pPr>
        <w:spacing w:after="0" w:line="240" w:lineRule="auto"/>
        <w:jc w:val="left"/>
        <w:rPr>
          <w:i/>
          <w:rtl/>
        </w:rPr>
      </w:pPr>
      <w:r>
        <w:rPr>
          <w:rFonts w:hint="cs"/>
          <w:rtl/>
        </w:rPr>
        <w:t>בהסתכלות כללית על האיורים 9-7 עד 9-9, ניתן לראות שי</w:t>
      </w:r>
      <w:r w:rsidR="00E72F53">
        <w:rPr>
          <w:rFonts w:hint="cs"/>
          <w:rtl/>
        </w:rPr>
        <w:t>שנו</w:t>
      </w:r>
      <w:r>
        <w:rPr>
          <w:rFonts w:hint="cs"/>
          <w:rtl/>
        </w:rPr>
        <w:t xml:space="preserve"> דפוס התפלגות די דומה בין שלושת </w:t>
      </w:r>
      <w:r w:rsidR="00E72F53">
        <w:rPr>
          <w:rFonts w:hint="cs"/>
          <w:rtl/>
        </w:rPr>
        <w:t>ה-</w:t>
      </w:r>
      <w:r w:rsidR="00E72F53">
        <w:t>Traces</w:t>
      </w:r>
      <w:r>
        <w:rPr>
          <w:rFonts w:hint="cs"/>
          <w:rtl/>
        </w:rPr>
        <w:t xml:space="preserve"> לעומת </w:t>
      </w:r>
      <w:r w:rsidR="00E72F53">
        <w:rPr>
          <w:rFonts w:hint="cs"/>
          <w:rtl/>
        </w:rPr>
        <w:t>ה-</w:t>
      </w:r>
      <w:r w:rsidR="00E72F53">
        <w:t>Trace</w:t>
      </w:r>
      <w:r>
        <w:rPr>
          <w:rFonts w:hint="cs"/>
          <w:rtl/>
        </w:rPr>
        <w:t xml:space="preserve"> המקורי. ניתן להבחין שיש</w:t>
      </w:r>
      <w:r w:rsidR="00E72F53">
        <w:rPr>
          <w:rFonts w:hint="cs"/>
          <w:rtl/>
        </w:rPr>
        <w:t>נו</w:t>
      </w:r>
      <w:r>
        <w:rPr>
          <w:rFonts w:hint="cs"/>
          <w:rtl/>
        </w:rPr>
        <w:t xml:space="preserve"> הבדל </w:t>
      </w:r>
      <w:r w:rsidR="00EE565D">
        <w:rPr>
          <w:rFonts w:hint="cs"/>
          <w:rtl/>
        </w:rPr>
        <w:t>בתחום</w:t>
      </w:r>
      <w:r w:rsidR="00E72F53">
        <w:rPr>
          <w:rFonts w:hint="cs"/>
          <w:rtl/>
        </w:rPr>
        <w:t xml:space="preserve"> הזמנים של</w:t>
      </w:r>
      <w:r w:rsidR="00EE565D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EE565D">
        <w:rPr>
          <w:rFonts w:eastAsiaTheme="minorEastAsia" w:hint="cs"/>
          <w:rtl/>
        </w:rPr>
        <w:t xml:space="preserve"> מהסיבה הפשוטה שיש יוזרים שלא נמצאים בקובץ הקונפיגורצ</w:t>
      </w:r>
      <w:r w:rsidR="00EE565D">
        <w:rPr>
          <w:rFonts w:eastAsiaTheme="minorEastAsia" w:hint="eastAsia"/>
          <w:rtl/>
        </w:rPr>
        <w:t>יה</w:t>
      </w:r>
      <w:r w:rsidR="00EE565D">
        <w:rPr>
          <w:rFonts w:eastAsiaTheme="minorEastAsia" w:hint="cs"/>
          <w:rtl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7B84B538" w:rsidR="0083447F" w:rsidRDefault="00F56CD9" w:rsidP="0083447F">
      <w:pPr>
        <w:pStyle w:val="ListParagraph"/>
        <w:numPr>
          <w:ilvl w:val="1"/>
          <w:numId w:val="6"/>
        </w:numPr>
        <w:spacing w:after="0" w:line="240" w:lineRule="auto"/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765C6CD7">
                <wp:simplePos x="0" y="0"/>
                <wp:positionH relativeFrom="column">
                  <wp:posOffset>9525</wp:posOffset>
                </wp:positionH>
                <wp:positionV relativeFrom="paragraph">
                  <wp:posOffset>366395</wp:posOffset>
                </wp:positionV>
                <wp:extent cx="5717540" cy="3008630"/>
                <wp:effectExtent l="0" t="0" r="0" b="127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8"/>
                          <a:chOff x="5953" y="92"/>
                          <a:chExt cx="5711984" cy="3008553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3" y="92"/>
                            <a:ext cx="5711984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370"/>
                            <a:ext cx="4063084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5FDED8D8" w:rsidR="00B10313" w:rsidRPr="00F56CD9" w:rsidRDefault="00B10313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10</w:t>
                              </w:r>
                              <w:r>
                                <w:rPr>
                                  <w:lang w:val="en-IL"/>
                                </w:rPr>
                                <w:t>: 80% Load user distribution</w:t>
                              </w:r>
                            </w:p>
                            <w:p w14:paraId="56CEBC3E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134998" id="Group 68" o:spid="_x0000_s1091" style="position:absolute;left:0;text-align:left;margin-left:.75pt;margin-top:28.85pt;width:450.2pt;height:236.9pt;z-index:251854848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">
                <v:shape id="Picture 69" o:spid="_x0000_s1092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">
                  <v:imagedata r:id="rId71" o:title=""/>
                </v:shape>
                <v:shape id="Text Box 94" o:spid="_x0000_s1093" type="#_x0000_t202" style="position:absolute;left:7184;top:27133;width:40631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5FDED8D8" w:rsidR="00B10313" w:rsidRPr="00F56CD9" w:rsidRDefault="00B10313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10</w:t>
                        </w:r>
                        <w:r>
                          <w:rPr>
                            <w:lang w:val="en-IL"/>
                          </w:rPr>
                          <w:t>: 80% Load user distribution</w:t>
                        </w:r>
                      </w:p>
                      <w:p w14:paraId="56CEBC3E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91EFB">
        <w:t>User</w:t>
      </w:r>
      <w:r w:rsidR="008F53C9">
        <w:t xml:space="preserve"> Distribution</w:t>
      </w:r>
      <w:r w:rsidR="0083447F"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ListParagraph"/>
        <w:spacing w:after="0" w:line="240" w:lineRule="auto"/>
        <w:ind w:left="1440"/>
        <w:rPr>
          <w:rtl/>
        </w:rPr>
      </w:pPr>
    </w:p>
    <w:p w14:paraId="01D0A0F2" w14:textId="059335D4" w:rsidR="0083447F" w:rsidRDefault="0083447F" w:rsidP="008F53C9">
      <w:pPr>
        <w:spacing w:after="0" w:line="240" w:lineRule="auto"/>
        <w:rPr>
          <w:rtl/>
        </w:rPr>
      </w:pPr>
    </w:p>
    <w:p w14:paraId="14631EA9" w14:textId="464021A0" w:rsidR="0083447F" w:rsidRDefault="00F56CD9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52C85DAE">
                <wp:simplePos x="0" y="0"/>
                <wp:positionH relativeFrom="column">
                  <wp:posOffset>9525</wp:posOffset>
                </wp:positionH>
                <wp:positionV relativeFrom="paragraph">
                  <wp:posOffset>186690</wp:posOffset>
                </wp:positionV>
                <wp:extent cx="5717540" cy="3008630"/>
                <wp:effectExtent l="0" t="0" r="0" b="127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9"/>
                          <a:chOff x="5954" y="91"/>
                          <a:chExt cx="5711982" cy="3008554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91"/>
                            <a:ext cx="5711982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6" y="2713370"/>
                            <a:ext cx="4226686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694E2EFB" w:rsidR="00B10313" w:rsidRPr="00F56CD9" w:rsidRDefault="00B10313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11</w:t>
                              </w:r>
                              <w:r>
                                <w:rPr>
                                  <w:lang w:val="en-IL"/>
                                </w:rPr>
                                <w:t>: 100% load user distribution</w:t>
                              </w:r>
                            </w:p>
                            <w:p w14:paraId="16A2599E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E363A8" id="Group 95" o:spid="_x0000_s1094" style="position:absolute;left:0;text-align:left;margin-left:.75pt;margin-top:14.7pt;width:450.2pt;height:236.9pt;z-index:251856896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">
                <v:shape id="Picture 104" o:spid="_x0000_s1095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">
                  <v:imagedata r:id="rId73" o:title=""/>
                </v:shape>
                <v:shape id="Text Box 114" o:spid="_x0000_s1096" type="#_x0000_t202" style="position:absolute;left:7184;top:27133;width:4226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694E2EFB" w:rsidR="00B10313" w:rsidRPr="00F56CD9" w:rsidRDefault="00B10313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11</w:t>
                        </w:r>
                        <w:r>
                          <w:rPr>
                            <w:lang w:val="en-IL"/>
                          </w:rPr>
                          <w:t>: 100% load user distribution</w:t>
                        </w:r>
                      </w:p>
                      <w:p w14:paraId="16A2599E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A4B4564" w14:textId="3DA035E3" w:rsidR="0083447F" w:rsidRDefault="0083447F" w:rsidP="008F53C9">
      <w:pPr>
        <w:spacing w:after="0" w:line="240" w:lineRule="auto"/>
        <w:rPr>
          <w:rtl/>
        </w:rPr>
      </w:pP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7066253F" w:rsidR="0083447F" w:rsidRDefault="00EB2BA7" w:rsidP="00F56CD9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, באופן די דומה </w:t>
      </w:r>
      <w:r w:rsidR="00E72F53">
        <w:rPr>
          <w:rFonts w:hint="cs"/>
          <w:rtl/>
        </w:rPr>
        <w:t>ל-</w:t>
      </w:r>
      <w:r w:rsidR="00E72F53">
        <w:t>Trace</w:t>
      </w:r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</w:t>
      </w:r>
      <w:r w:rsidR="00E72F53">
        <w:rPr>
          <w:rFonts w:hint="cs"/>
          <w:rtl/>
        </w:rPr>
        <w:t xml:space="preserve">הסיבה </w:t>
      </w:r>
      <w:r>
        <w:rPr>
          <w:rFonts w:hint="cs"/>
          <w:rtl/>
        </w:rPr>
        <w:t>שחתכנו את הגרפים</w:t>
      </w:r>
      <w:r w:rsidR="00E72F53">
        <w:rPr>
          <w:rFonts w:hint="cs"/>
          <w:rtl/>
        </w:rPr>
        <w:t>, מכיוון</w:t>
      </w:r>
      <w:r>
        <w:rPr>
          <w:rFonts w:hint="cs"/>
          <w:rtl/>
        </w:rPr>
        <w:t xml:space="preserve"> </w:t>
      </w:r>
      <w:r w:rsidR="00E72F53">
        <w:rPr>
          <w:rFonts w:hint="cs"/>
          <w:rtl/>
        </w:rPr>
        <w:t>ש</w:t>
      </w:r>
      <w:r>
        <w:rPr>
          <w:rFonts w:hint="cs"/>
          <w:rtl/>
        </w:rPr>
        <w:t xml:space="preserve">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r w:rsidR="00E72F53">
        <w:rPr>
          <w:rFonts w:hint="cs"/>
          <w:rtl/>
        </w:rPr>
        <w:t>ה-</w:t>
      </w:r>
      <w:r w:rsidR="00E72F53">
        <w:t>Users</w:t>
      </w:r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40D4045C" w14:textId="6DDB6198" w:rsidR="00BC1AF6" w:rsidRDefault="0083447F" w:rsidP="008F53C9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6BBEB380">
                <wp:simplePos x="0" y="0"/>
                <wp:positionH relativeFrom="column">
                  <wp:posOffset>9525</wp:posOffset>
                </wp:positionH>
                <wp:positionV relativeFrom="paragraph">
                  <wp:posOffset>0</wp:posOffset>
                </wp:positionV>
                <wp:extent cx="5717540" cy="3008630"/>
                <wp:effectExtent l="0" t="0" r="0" b="1270"/>
                <wp:wrapTopAndBottom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540" cy="3008539"/>
                          <a:chOff x="5954" y="91"/>
                          <a:chExt cx="5711982" cy="3008554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5954" y="91"/>
                            <a:ext cx="5711982" cy="286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6" y="2713370"/>
                            <a:ext cx="45675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082F1698" w:rsidR="00B10313" w:rsidRPr="00F56CD9" w:rsidRDefault="00B10313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12</w:t>
                              </w:r>
                              <w:r>
                                <w:rPr>
                                  <w:lang w:val="en-IL"/>
                                </w:rPr>
                                <w:t xml:space="preserve">: 120% load user distribution </w:t>
                              </w:r>
                            </w:p>
                            <w:p w14:paraId="57BB0391" w14:textId="77777777" w:rsidR="00B10313" w:rsidRDefault="00B10313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1AC50AE" id="Group 121" o:spid="_x0000_s1097" style="position:absolute;left:0;text-align:left;margin-left:.75pt;margin-top:0;width:450.2pt;height:236.9pt;z-index:251858944;mso-width-relative:margin" coordorigin="59" coordsize="57119,30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">
                <v:shape id="Picture 122" o:spid="_x0000_s1098" type="#_x0000_t75" style="position:absolute;left:59;width:57120;height:2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">
                  <v:imagedata r:id="rId75" o:title=""/>
                </v:shape>
                <v:shape id="Text Box 123" o:spid="_x0000_s1099" type="#_x0000_t202" style="position:absolute;left:7184;top:27133;width:4567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082F1698" w:rsidR="00B10313" w:rsidRPr="00F56CD9" w:rsidRDefault="00B10313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12</w:t>
                        </w:r>
                        <w:r>
                          <w:rPr>
                            <w:lang w:val="en-IL"/>
                          </w:rPr>
                          <w:t xml:space="preserve">: 120% load user distribution </w:t>
                        </w:r>
                      </w:p>
                      <w:p w14:paraId="57BB0391" w14:textId="77777777" w:rsidR="00B10313" w:rsidRDefault="00B10313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35E0607" w14:textId="1ADCE414" w:rsidR="0034637F" w:rsidRPr="00943C72" w:rsidRDefault="00BC1AF6" w:rsidP="00943C72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943C72">
        <w:rPr>
          <w:rFonts w:hint="cs"/>
          <w:sz w:val="28"/>
          <w:szCs w:val="28"/>
          <w:rtl/>
        </w:rPr>
        <w:t>קורלציה</w:t>
      </w:r>
    </w:p>
    <w:p w14:paraId="48B666BE" w14:textId="27B7DDCC" w:rsidR="007520C9" w:rsidRDefault="00BC1AF6" w:rsidP="00E72F53">
      <w:pPr>
        <w:pStyle w:val="ListParagraph"/>
        <w:spacing w:after="0" w:line="240" w:lineRule="auto"/>
        <w:jc w:val="left"/>
      </w:pPr>
      <w:r>
        <w:rPr>
          <w:rFonts w:hint="cs"/>
          <w:rtl/>
        </w:rPr>
        <w:t>כדי לבחון את הקורלציה, בחנו את ה</w:t>
      </w:r>
      <w:r w:rsidR="008F53C9">
        <w:rPr>
          <w:rFonts w:hint="cs"/>
          <w:rtl/>
        </w:rPr>
        <w:t>-</w:t>
      </w:r>
      <w:r w:rsidR="008F53C9">
        <w:t>Job sizes</w:t>
      </w:r>
      <w:r w:rsidR="007520C9">
        <w:rPr>
          <w:rFonts w:hint="cs"/>
          <w:rtl/>
        </w:rPr>
        <w:t xml:space="preserve"> ואת 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 xml:space="preserve"> לשלושת העומסים ו</w:t>
      </w:r>
      <w:r w:rsidR="008F53C9">
        <w:rPr>
          <w:rFonts w:hint="cs"/>
          <w:rtl/>
        </w:rPr>
        <w:t>ל</w:t>
      </w:r>
      <w:r w:rsidR="007520C9">
        <w:rPr>
          <w:rFonts w:hint="cs"/>
          <w:rtl/>
        </w:rPr>
        <w:t>שלושת ה</w:t>
      </w:r>
      <w:r w:rsidR="008F53C9">
        <w:rPr>
          <w:rFonts w:hint="cs"/>
          <w:rtl/>
        </w:rPr>
        <w:t>-</w:t>
      </w:r>
      <w:r w:rsidR="008F53C9">
        <w:t>Traces</w:t>
      </w:r>
      <w:r w:rsidR="007520C9">
        <w:rPr>
          <w:rFonts w:hint="cs"/>
          <w:rtl/>
        </w:rPr>
        <w:t xml:space="preserve">, </w:t>
      </w:r>
      <w:r w:rsidR="008F53C9">
        <w:rPr>
          <w:rFonts w:hint="cs"/>
          <w:rtl/>
        </w:rPr>
        <w:t>ובנוסף</w:t>
      </w:r>
      <w:r w:rsidR="007520C9">
        <w:rPr>
          <w:rFonts w:hint="cs"/>
          <w:rtl/>
        </w:rPr>
        <w:t xml:space="preserve"> הראינו את ה</w:t>
      </w:r>
      <w:r w:rsidR="008F53C9">
        <w:rPr>
          <w:rFonts w:hint="cs"/>
          <w:rtl/>
        </w:rPr>
        <w:t>-</w:t>
      </w:r>
      <w:r w:rsidR="008F53C9">
        <w:t>Think times</w:t>
      </w:r>
      <w:r w:rsidR="008F53C9">
        <w:rPr>
          <w:rFonts w:hint="cs"/>
          <w:rtl/>
        </w:rPr>
        <w:t xml:space="preserve"> ואת</w:t>
      </w:r>
      <w:r w:rsidR="007520C9">
        <w:rPr>
          <w:rFonts w:hint="cs"/>
          <w:rtl/>
        </w:rPr>
        <w:t xml:space="preserve"> וה</w:t>
      </w:r>
      <w:r w:rsidR="008F53C9">
        <w:rPr>
          <w:rFonts w:hint="cs"/>
          <w:rtl/>
        </w:rPr>
        <w:t>-</w:t>
      </w:r>
      <w:r w:rsidR="008F53C9">
        <w:t>Run times</w:t>
      </w:r>
      <w:r w:rsidR="007520C9">
        <w:rPr>
          <w:rFonts w:hint="cs"/>
          <w:rtl/>
        </w:rPr>
        <w:t>.</w:t>
      </w:r>
      <w:r w:rsidR="00E72F53">
        <w:br/>
      </w:r>
      <w:r w:rsidR="007520C9">
        <w:rPr>
          <w:rFonts w:hint="cs"/>
          <w:rtl/>
        </w:rPr>
        <w:t xml:space="preserve">הגרפים מתוארים </w:t>
      </w:r>
      <w:r w:rsidR="00E72F53">
        <w:rPr>
          <w:rFonts w:hint="cs"/>
          <w:rtl/>
        </w:rPr>
        <w:t>בהמשך</w:t>
      </w:r>
      <w:r w:rsidR="007520C9">
        <w:rPr>
          <w:rFonts w:hint="cs"/>
          <w:rtl/>
        </w:rPr>
        <w:t>:</w:t>
      </w:r>
    </w:p>
    <w:p w14:paraId="686298BA" w14:textId="5D4C9E57" w:rsidR="007520C9" w:rsidRDefault="007520C9" w:rsidP="007520C9">
      <w:pPr>
        <w:pStyle w:val="ListParagraph"/>
        <w:spacing w:after="0" w:line="240" w:lineRule="auto"/>
      </w:pPr>
    </w:p>
    <w:p w14:paraId="5A2DFC16" w14:textId="3B01D6A5" w:rsidR="00BC1AF6" w:rsidRDefault="00233BF8" w:rsidP="005D4872">
      <w:pPr>
        <w:pStyle w:val="ListParagraph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57F6854D">
                <wp:simplePos x="0" y="0"/>
                <wp:positionH relativeFrom="margin">
                  <wp:posOffset>0</wp:posOffset>
                </wp:positionH>
                <wp:positionV relativeFrom="paragraph">
                  <wp:posOffset>366940</wp:posOffset>
                </wp:positionV>
                <wp:extent cx="2851160" cy="2199736"/>
                <wp:effectExtent l="0" t="0" r="635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775505" y="1189530"/>
                            <a:ext cx="1823784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27849FF5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13</w:t>
                              </w:r>
                            </w:p>
                            <w:p w14:paraId="5B79912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0" style="position:absolute;left:0;text-align:left;margin-left:0;margin-top:28.9pt;width:224.5pt;height:173.2pt;z-index:251863040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">
                <v:shape id="Picture 124" o:spid="_x0000_s1101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7" o:title="Chart, scatter chart&#10;&#10;Description automatically generated"/>
                </v:shape>
                <v:shape id="Text Box 125" o:spid="_x0000_s1102" type="#_x0000_t202" style="position:absolute;left:27755;top:11895;width:18237;height:5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27849FF5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13</w:t>
                        </w:r>
                      </w:p>
                      <w:p w14:paraId="5B79912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72F53">
        <w:t>Job Sizes and Run Times</w:t>
      </w:r>
      <w:r w:rsidR="00E72F53">
        <w:rPr>
          <w:rFonts w:hint="cs"/>
          <w:rtl/>
        </w:rPr>
        <w:t>:</w:t>
      </w:r>
    </w:p>
    <w:p w14:paraId="6AF9A329" w14:textId="5094571A" w:rsidR="007520C9" w:rsidRDefault="00747624" w:rsidP="00233BF8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74892E76">
                <wp:simplePos x="0" y="0"/>
                <wp:positionH relativeFrom="margin">
                  <wp:posOffset>2939143</wp:posOffset>
                </wp:positionH>
                <wp:positionV relativeFrom="paragraph">
                  <wp:posOffset>184604</wp:posOffset>
                </wp:positionV>
                <wp:extent cx="2812211" cy="2192324"/>
                <wp:effectExtent l="0" t="0" r="0" b="5080"/>
                <wp:wrapTopAndBottom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7416BE04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14</w:t>
                              </w:r>
                            </w:p>
                            <w:p w14:paraId="2C2805B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3" style="position:absolute;left:0;text-align:left;margin-left:231.45pt;margin-top:14.55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">
                <v:shape id="Picture 128" o:spid="_x0000_s1104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79" o:title=""/>
                </v:shape>
                <v:shape id="Text Box 129" o:spid="_x0000_s1105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7416BE04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14</w:t>
                        </w:r>
                      </w:p>
                      <w:p w14:paraId="2C2805B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41BDAFE7" w:rsidR="007520C9" w:rsidRDefault="00E6539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>ניתן לראות כי מקדם הקורלציה</w:t>
      </w:r>
      <w:r w:rsidR="00233BF8">
        <w:rPr>
          <w:rFonts w:hint="cs"/>
          <w:rtl/>
        </w:rPr>
        <w:t xml:space="preserve"> אכן</w:t>
      </w:r>
      <w:r>
        <w:rPr>
          <w:rFonts w:hint="cs"/>
          <w:rtl/>
        </w:rPr>
        <w:t xml:space="preserve"> מתפלג בין 0.1 ו- 0.2 בכל הגרפים. כמו כן, ניתן </w:t>
      </w:r>
      <w:r w:rsidR="00233BF8">
        <w:rPr>
          <w:rFonts w:hint="cs"/>
          <w:rtl/>
        </w:rPr>
        <w:t>לראות</w:t>
      </w:r>
      <w:r>
        <w:rPr>
          <w:rFonts w:hint="cs"/>
          <w:rtl/>
        </w:rPr>
        <w:t xml:space="preserve"> כי לא הייתה לנו קורלציה די ברורה, שאכן כן זה המצב ב</w:t>
      </w:r>
      <w:r w:rsidR="00233BF8">
        <w:rPr>
          <w:rFonts w:hint="cs"/>
          <w:rtl/>
        </w:rPr>
        <w:t>שלושת ה-</w:t>
      </w:r>
      <w:r w:rsidR="00233BF8">
        <w:t>Traces</w:t>
      </w:r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22D3EA8E" w14:textId="65DE4E25" w:rsidR="007520C9" w:rsidRDefault="007520C9" w:rsidP="00490C43">
      <w:pPr>
        <w:spacing w:after="0" w:line="240" w:lineRule="auto"/>
        <w:rPr>
          <w:rtl/>
        </w:rPr>
      </w:pPr>
    </w:p>
    <w:p w14:paraId="1C68C925" w14:textId="77777777" w:rsidR="00233BF8" w:rsidRDefault="00233BF8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2511F5DB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16</w:t>
                              </w:r>
                            </w:p>
                            <w:p w14:paraId="58EB0F5A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6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">
                <v:shape id="Picture 134" o:spid="_x0000_s1107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81" o:title=""/>
                </v:shape>
                <v:shape id="Text Box 135" o:spid="_x0000_s1108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2511F5DB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16</w:t>
                        </w:r>
                      </w:p>
                      <w:p w14:paraId="58EB0F5A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3D118A3B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15</w:t>
                              </w:r>
                            </w:p>
                            <w:p w14:paraId="0DF69129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09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dMZaw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">
                <v:shape id="Picture 131" o:spid="_x0000_s1110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3" o:title=""/>
                </v:shape>
                <v:shape id="Text Box 132" o:spid="_x0000_s1111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3D118A3B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15</w:t>
                        </w:r>
                      </w:p>
                      <w:p w14:paraId="0DF69129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4F0D1B2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17</w:t>
                              </w:r>
                            </w:p>
                            <w:p w14:paraId="3AE576A6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2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knCpF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3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5" o:title=""/>
                </v:shape>
                <v:shape id="Text Box 138" o:spid="_x0000_s1114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4F0D1B2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17</w:t>
                        </w:r>
                      </w:p>
                      <w:p w14:paraId="3AE576A6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05A998D2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18</w:t>
                              </w:r>
                            </w:p>
                            <w:p w14:paraId="00B9CACF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5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Ei3yX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6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7" o:title=""/>
                </v:shape>
                <v:shape id="Text Box 141" o:spid="_x0000_s1117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05A998D2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18</w:t>
                        </w:r>
                      </w:p>
                      <w:p w14:paraId="00B9CACF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56586D21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20</w:t>
                              </w:r>
                            </w:p>
                            <w:p w14:paraId="76F75582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18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">
                <v:shape id="Picture 146" o:spid="_x0000_s1119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89" o:title=""/>
                </v:shape>
                <v:shape id="Text Box 147" o:spid="_x0000_s1120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56586D21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20</w:t>
                        </w:r>
                      </w:p>
                      <w:p w14:paraId="76F75582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195F77B6" w:rsidR="00B10313" w:rsidRPr="00C473EC" w:rsidRDefault="00B10313" w:rsidP="007520C9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19</w:t>
                              </w:r>
                            </w:p>
                            <w:p w14:paraId="11CAE5AF" w14:textId="77777777" w:rsidR="00B10313" w:rsidRDefault="00B10313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1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">
                <v:shape id="Picture 143" o:spid="_x0000_s1122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91" o:title=""/>
                </v:shape>
                <v:shape id="Text Box 144" o:spid="_x0000_s1123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195F77B6" w:rsidR="00B10313" w:rsidRPr="00C473EC" w:rsidRDefault="00B10313" w:rsidP="007520C9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19</w:t>
                        </w:r>
                      </w:p>
                      <w:p w14:paraId="11CAE5AF" w14:textId="77777777" w:rsidR="00B10313" w:rsidRDefault="00B10313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7AA262F9" w:rsidR="007520C9" w:rsidRDefault="007520C9" w:rsidP="00490C43">
      <w:pPr>
        <w:spacing w:after="0" w:line="240" w:lineRule="auto"/>
        <w:rPr>
          <w:rtl/>
        </w:rPr>
      </w:pPr>
    </w:p>
    <w:p w14:paraId="4E8969EC" w14:textId="34D96B72" w:rsidR="007520C9" w:rsidRDefault="007520C9" w:rsidP="00490C43">
      <w:pPr>
        <w:spacing w:after="0" w:line="240" w:lineRule="auto"/>
        <w:rPr>
          <w:rtl/>
        </w:rPr>
      </w:pPr>
    </w:p>
    <w:p w14:paraId="1AABBD60" w14:textId="09B7314A" w:rsidR="007520C9" w:rsidRDefault="007520C9" w:rsidP="00490C43">
      <w:pPr>
        <w:spacing w:after="0" w:line="240" w:lineRule="auto"/>
        <w:rPr>
          <w:rtl/>
        </w:rPr>
      </w:pPr>
    </w:p>
    <w:p w14:paraId="37A410B9" w14:textId="404610FB" w:rsidR="007520C9" w:rsidRDefault="007520C9" w:rsidP="00490C43">
      <w:pPr>
        <w:spacing w:after="0" w:line="240" w:lineRule="auto"/>
        <w:rPr>
          <w:rtl/>
        </w:rPr>
      </w:pPr>
    </w:p>
    <w:p w14:paraId="3B16D95F" w14:textId="2F83C6BB" w:rsidR="007520C9" w:rsidRDefault="007520C9" w:rsidP="00490C43">
      <w:pPr>
        <w:spacing w:after="0" w:line="240" w:lineRule="auto"/>
        <w:rPr>
          <w:rtl/>
        </w:rPr>
      </w:pPr>
    </w:p>
    <w:p w14:paraId="245A81DC" w14:textId="50E3210C" w:rsidR="007520C9" w:rsidRDefault="007520C9" w:rsidP="00490C43">
      <w:pPr>
        <w:spacing w:after="0" w:line="240" w:lineRule="auto"/>
        <w:rPr>
          <w:rtl/>
        </w:rPr>
      </w:pPr>
    </w:p>
    <w:p w14:paraId="5FD9E646" w14:textId="502EC5A3" w:rsidR="007520C9" w:rsidRDefault="007520C9" w:rsidP="00490C43">
      <w:pPr>
        <w:spacing w:after="0" w:line="240" w:lineRule="auto"/>
        <w:rPr>
          <w:rtl/>
        </w:rPr>
      </w:pPr>
    </w:p>
    <w:p w14:paraId="266A8234" w14:textId="67DA8FC0" w:rsidR="007520C9" w:rsidRDefault="007520C9" w:rsidP="00490C43">
      <w:pPr>
        <w:spacing w:after="0" w:line="240" w:lineRule="auto"/>
        <w:rPr>
          <w:rtl/>
        </w:rPr>
      </w:pPr>
    </w:p>
    <w:p w14:paraId="485EA2DA" w14:textId="6D6BC66D" w:rsidR="007520C9" w:rsidRDefault="00792D35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1E71299D">
                <wp:simplePos x="0" y="0"/>
                <wp:positionH relativeFrom="page">
                  <wp:posOffset>3698240</wp:posOffset>
                </wp:positionH>
                <wp:positionV relativeFrom="paragraph">
                  <wp:posOffset>34725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1AA777C7" w:rsidR="00B10313" w:rsidRPr="00C473EC" w:rsidRDefault="00B10313" w:rsidP="001944B8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22</w:t>
                              </w:r>
                            </w:p>
                            <w:p w14:paraId="607F17FF" w14:textId="77777777" w:rsidR="00B10313" w:rsidRDefault="00B10313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4" style="position:absolute;left:0;text-align:left;margin-left:291.2pt;margin-top:2.7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">
                <v:shape id="Picture 152" o:spid="_x0000_s1125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3" o:title=""/>
                </v:shape>
                <v:shape id="Text Box 153" o:spid="_x0000_s1126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1AA777C7" w:rsidR="00B10313" w:rsidRPr="00C473EC" w:rsidRDefault="00B10313" w:rsidP="001944B8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22</w:t>
                        </w:r>
                      </w:p>
                      <w:p w14:paraId="607F17FF" w14:textId="77777777" w:rsidR="00B10313" w:rsidRDefault="00B10313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7E804A18" w:rsidR="00B10313" w:rsidRPr="00C473EC" w:rsidRDefault="00B10313" w:rsidP="001944B8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21</w:t>
                              </w:r>
                            </w:p>
                            <w:p w14:paraId="48679E62" w14:textId="77777777" w:rsidR="00B10313" w:rsidRDefault="00B10313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27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NSYdX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28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5" o:title="" croptop="3715f" cropbottom="9f" cropleft="1f" cropright="4f"/>
                </v:shape>
                <v:shape id="Text Box 150" o:spid="_x0000_s1129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7E804A18" w:rsidR="00B10313" w:rsidRPr="00C473EC" w:rsidRDefault="00B10313" w:rsidP="001944B8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21</w:t>
                        </w:r>
                      </w:p>
                      <w:p w14:paraId="48679E62" w14:textId="77777777" w:rsidR="00B10313" w:rsidRDefault="00B10313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31B39842" w:rsidR="001944B8" w:rsidRDefault="001944B8" w:rsidP="00792D35">
      <w:pPr>
        <w:spacing w:after="0" w:line="240" w:lineRule="auto"/>
      </w:pPr>
    </w:p>
    <w:p w14:paraId="08273EBB" w14:textId="5BFDF6CB" w:rsidR="005D4872" w:rsidRDefault="005D4872" w:rsidP="005D4872">
      <w:pPr>
        <w:pStyle w:val="ListParagraph"/>
        <w:spacing w:after="0" w:line="240" w:lineRule="auto"/>
        <w:ind w:left="1440"/>
        <w:rPr>
          <w:rtl/>
        </w:rPr>
      </w:pPr>
    </w:p>
    <w:p w14:paraId="05B151A7" w14:textId="73C7B08D" w:rsidR="00A602A8" w:rsidRPr="00792D35" w:rsidRDefault="00792D35" w:rsidP="00A602A8">
      <w:pPr>
        <w:pStyle w:val="ListParagraph"/>
        <w:numPr>
          <w:ilvl w:val="1"/>
          <w:numId w:val="6"/>
        </w:numPr>
        <w:spacing w:after="0" w:line="240" w:lineRule="auto"/>
        <w:rPr>
          <w:sz w:val="28"/>
          <w:szCs w:val="28"/>
          <w:rtl/>
        </w:rPr>
      </w:pPr>
      <w:r w:rsidRPr="005D4872"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03CE1FFE">
                <wp:simplePos x="0" y="0"/>
                <wp:positionH relativeFrom="margin">
                  <wp:posOffset>79314</wp:posOffset>
                </wp:positionH>
                <wp:positionV relativeFrom="paragraph">
                  <wp:posOffset>174033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239DCCA3" w:rsidR="00B10313" w:rsidRPr="00C473EC" w:rsidRDefault="00B10313" w:rsidP="005D4872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23</w:t>
                              </w:r>
                            </w:p>
                            <w:p w14:paraId="692E5EEB" w14:textId="77777777" w:rsidR="00B10313" w:rsidRDefault="00B10313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0" style="position:absolute;left:0;text-align:left;margin-left:6.25pt;margin-top:13.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">
                <v:shape id="Picture 185" o:spid="_x0000_s1131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7" o:title=""/>
                </v:shape>
                <v:shape id="Text Box 186" o:spid="_x0000_s1132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239DCCA3" w:rsidR="00B10313" w:rsidRPr="00C473EC" w:rsidRDefault="00B10313" w:rsidP="005D4872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23</w:t>
                        </w:r>
                      </w:p>
                      <w:p w14:paraId="692E5EEB" w14:textId="77777777" w:rsidR="00B10313" w:rsidRDefault="00B10313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490F7B80">
                <wp:simplePos x="0" y="0"/>
                <wp:positionH relativeFrom="margin">
                  <wp:posOffset>2853046</wp:posOffset>
                </wp:positionH>
                <wp:positionV relativeFrom="paragraph">
                  <wp:posOffset>175651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25AAC6EA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24</w:t>
                              </w:r>
                            </w:p>
                            <w:p w14:paraId="31E246C3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3" style="position:absolute;left:0;text-align:left;margin-left:224.65pt;margin-top:13.85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">
                <v:shape id="Picture 188" o:spid="_x0000_s1134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99" o:title=""/>
                </v:shape>
                <v:shape id="Text Box 189" o:spid="_x0000_s1135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25AAC6EA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24</w:t>
                        </w:r>
                      </w:p>
                      <w:p w14:paraId="31E246C3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02A8">
        <w:t>T</w:t>
      </w:r>
      <w:r w:rsidR="00A602A8" w:rsidRPr="00792D35">
        <w:rPr>
          <w:sz w:val="28"/>
          <w:szCs w:val="28"/>
        </w:rPr>
        <w:t>hink</w:t>
      </w:r>
      <w:r w:rsidRPr="00792D35">
        <w:rPr>
          <w:sz w:val="28"/>
          <w:szCs w:val="28"/>
        </w:rPr>
        <w:t xml:space="preserve"> Times and Run Times</w:t>
      </w:r>
      <w:r w:rsidRPr="00792D35">
        <w:rPr>
          <w:rFonts w:hint="cs"/>
          <w:sz w:val="28"/>
          <w:szCs w:val="28"/>
          <w:rtl/>
        </w:rPr>
        <w:t xml:space="preserve"> </w:t>
      </w:r>
    </w:p>
    <w:p w14:paraId="70019B32" w14:textId="07AE28E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25ED9814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25</w:t>
                              </w:r>
                            </w:p>
                            <w:p w14:paraId="534F44C0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6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">
                <v:shape id="Picture 191" o:spid="_x0000_s1137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101" o:title=""/>
                </v:shape>
                <v:shape id="Text Box 192" o:spid="_x0000_s1138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25ED9814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25</w:t>
                        </w:r>
                      </w:p>
                      <w:p w14:paraId="534F44C0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156980B4" w:rsidR="001944B8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2567327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77C04395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26</w:t>
                              </w:r>
                            </w:p>
                            <w:p w14:paraId="0BBC1077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39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/EwR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0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3" o:title="" croptop="3165f"/>
                </v:shape>
                <v:shape id="Text Box 195" o:spid="_x0000_s1141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77C04395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26</w:t>
                        </w:r>
                      </w:p>
                      <w:p w14:paraId="0BBC1077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286713A6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5DAE4574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28</w:t>
                              </w:r>
                            </w:p>
                            <w:p w14:paraId="0CE902C9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2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DFv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xZnI+wtNabR5QKSscbyBl+JdG7G+b8ilnc6BguvFL+Kz5lrXGY7iVK&#10;Km2/v7Ue/NE2WCnZ44VYUPf/joXroP6s0NB5OpmEJyUqk3yWQbFPLeunFrVrLjQIj5YhuygGf18P&#10;Yml1c4/HbBlOhYkpjrMX1A/ihYcGAx5DLpbLKHe3zI26NbibuhEOnL1r75k1fR88OvhFDxRixQsW&#10;d76hC0ovd16XMlL8iGqPP+gcpfgUQXr21j3Vo9fxcT//AQ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4+Qxb4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3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5" o:title="" croptop="3853f" cropbottom="3f" cropleft="1688f" cropright="1f"/>
                </v:shape>
                <v:shape id="Text Box 201" o:spid="_x0000_s1144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5DAE4574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28</w:t>
                        </w:r>
                      </w:p>
                      <w:p w14:paraId="0CE902C9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26EFEEF0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27</w:t>
                              </w:r>
                            </w:p>
                            <w:p w14:paraId="62E02A85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5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3dFgQ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">
                <v:shape id="Picture 197" o:spid="_x0000_s1146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7" o:title="" croptop="2581f"/>
                </v:shape>
                <v:shape id="Text Box 198" o:spid="_x0000_s1147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26EFEEF0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27</w:t>
                        </w:r>
                      </w:p>
                      <w:p w14:paraId="62E02A85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3603330B" w:rsidR="004B7D0E" w:rsidRDefault="00233BF8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5A6E1DD0">
                <wp:simplePos x="0" y="0"/>
                <wp:positionH relativeFrom="margin">
                  <wp:posOffset>8164</wp:posOffset>
                </wp:positionH>
                <wp:positionV relativeFrom="paragraph">
                  <wp:posOffset>11974</wp:posOffset>
                </wp:positionV>
                <wp:extent cx="2886710" cy="2018030"/>
                <wp:effectExtent l="0" t="0" r="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0679AF43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29</w:t>
                              </w:r>
                            </w:p>
                            <w:p w14:paraId="08B6CE67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48" style="position:absolute;left:0;text-align:left;margin-left:.65pt;margin-top:.95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">
                <v:shape id="Picture 203" o:spid="_x0000_s1149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09" o:title="" croptop="4439f" cropbottom="15f" cropright="3f"/>
                </v:shape>
                <v:shape id="Text Box 204" o:spid="_x0000_s1150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0679AF43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29</w:t>
                        </w:r>
                      </w:p>
                      <w:p w14:paraId="08B6CE67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F38AB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33CA04E3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6B94827B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30</w:t>
                              </w:r>
                            </w:p>
                            <w:p w14:paraId="34333736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51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">
                <v:shape id="Picture 206" o:spid="_x0000_s1152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11" o:title="" croptop="4200f"/>
                </v:shape>
                <v:shape id="Text Box 207" o:spid="_x0000_s1153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6B94827B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30</w:t>
                        </w:r>
                      </w:p>
                      <w:p w14:paraId="34333736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74483D4B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1749B86C" w:rsidR="004B7D0E" w:rsidRDefault="004B7D0E" w:rsidP="00490C43">
      <w:pPr>
        <w:spacing w:after="0" w:line="240" w:lineRule="auto"/>
        <w:rPr>
          <w:rtl/>
        </w:rPr>
      </w:pPr>
    </w:p>
    <w:p w14:paraId="7A092B77" w14:textId="77166ABF" w:rsidR="004B7D0E" w:rsidRDefault="004B7D0E" w:rsidP="00490C43">
      <w:pPr>
        <w:spacing w:after="0" w:line="240" w:lineRule="auto"/>
        <w:rPr>
          <w:rtl/>
        </w:rPr>
      </w:pPr>
    </w:p>
    <w:p w14:paraId="34DD8CB1" w14:textId="04F2BED1" w:rsidR="004B7D0E" w:rsidRDefault="00792D35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359BE9FE">
                <wp:simplePos x="0" y="0"/>
                <wp:positionH relativeFrom="column">
                  <wp:posOffset>2688048</wp:posOffset>
                </wp:positionH>
                <wp:positionV relativeFrom="paragraph">
                  <wp:posOffset>-90170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D7AA58E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32</w:t>
                              </w:r>
                            </w:p>
                            <w:p w14:paraId="20E7C8FB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4" style="position:absolute;left:0;text-align:left;margin-left:211.65pt;margin-top:-7.1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UGrUQ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">
                <v:shape id="Picture 212" o:spid="_x0000_s1155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3" o:title=""/>
                </v:shape>
                <v:shape id="Text Box 213" o:spid="_x0000_s1156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D7AA58E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32</w:t>
                        </w:r>
                      </w:p>
                      <w:p w14:paraId="20E7C8FB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CF38AB">
        <w:rPr>
          <w:rtl/>
        </w:rPr>
        <w:tab/>
      </w:r>
      <w:r w:rsidR="00CF38AB">
        <w:rPr>
          <w:rtl/>
        </w:rPr>
        <w:tab/>
      </w:r>
    </w:p>
    <w:p w14:paraId="554E3580" w14:textId="4F22CBD6" w:rsidR="004B7D0E" w:rsidRDefault="00943C72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0F826DF6">
                <wp:simplePos x="0" y="0"/>
                <wp:positionH relativeFrom="margin">
                  <wp:posOffset>0</wp:posOffset>
                </wp:positionH>
                <wp:positionV relativeFrom="paragraph">
                  <wp:posOffset>-268221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30" cy="2113280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752E2621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31</w:t>
                              </w:r>
                            </w:p>
                            <w:p w14:paraId="6F590ECB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57" style="position:absolute;left:0;text-align:left;margin-left:0;margin-top:-21.1pt;width:221.9pt;height:166.4pt;z-index:251899904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">
                <v:shape id="Picture 209" o:spid="_x0000_s1158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5" o:title=""/>
                </v:shape>
                <v:shape id="Text Box 210" o:spid="_x0000_s1159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752E2621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31</w:t>
                        </w:r>
                      </w:p>
                      <w:p w14:paraId="6F590ECB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724F22D7" w14:textId="77777777" w:rsidR="00233BF8" w:rsidRDefault="00233BF8" w:rsidP="00233BF8">
      <w:pPr>
        <w:spacing w:after="0" w:line="240" w:lineRule="auto"/>
        <w:ind w:left="720"/>
        <w:jc w:val="left"/>
        <w:rPr>
          <w:rtl/>
        </w:rPr>
      </w:pPr>
    </w:p>
    <w:p w14:paraId="11BF6FB0" w14:textId="035980A3" w:rsidR="004B7D0E" w:rsidRDefault="00CF38AB" w:rsidP="00233BF8">
      <w:pPr>
        <w:spacing w:after="0" w:line="240" w:lineRule="auto"/>
        <w:ind w:left="720"/>
        <w:jc w:val="left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r w:rsidR="006434DA">
        <w:rPr>
          <w:rFonts w:hint="cs"/>
          <w:rtl/>
        </w:rPr>
        <w:t>ה-</w:t>
      </w:r>
      <w:r w:rsidR="006434DA">
        <w:t>Traces</w:t>
      </w:r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233BF8">
      <w:pPr>
        <w:spacing w:after="0" w:line="240" w:lineRule="auto"/>
        <w:ind w:left="720"/>
        <w:jc w:val="left"/>
        <w:rPr>
          <w:rtl/>
        </w:rPr>
      </w:pPr>
    </w:p>
    <w:p w14:paraId="59B82E73" w14:textId="7E39EA1B" w:rsidR="00C95EEF" w:rsidRPr="00943C72" w:rsidRDefault="006434DA" w:rsidP="00943C72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943C72">
        <w:rPr>
          <w:sz w:val="28"/>
          <w:szCs w:val="28"/>
        </w:rPr>
        <w:t>Self-Similarity</w:t>
      </w:r>
    </w:p>
    <w:p w14:paraId="00AAD962" w14:textId="71F28BEC" w:rsidR="000C6DEE" w:rsidRPr="000C6DEE" w:rsidRDefault="000C6DEE" w:rsidP="000C6DEE">
      <w:pPr>
        <w:ind w:left="360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4371A8CE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0A06D9DC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0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T9Wcg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">
                <v:shape id="Picture 158" o:spid="_x0000_s116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7" o:title="" cropleft="3021f" cropright="3021f"/>
                </v:shape>
                <v:shape id="Text Box 159" o:spid="_x0000_s116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4371A8CE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0A06D9DC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15914924" w:rsidR="00B10313" w:rsidRPr="00C473EC" w:rsidRDefault="00B10313" w:rsidP="004B7D0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33</w:t>
                              </w:r>
                            </w:p>
                            <w:p w14:paraId="3C337918" w14:textId="77777777" w:rsidR="00B10313" w:rsidRDefault="00B10313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3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">
                <v:shape id="Picture 30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19" o:title="" cropright="6036f"/>
                </v:shape>
                <v:shape id="Text Box 214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15914924" w:rsidR="00B10313" w:rsidRPr="00C473EC" w:rsidRDefault="00B10313" w:rsidP="004B7D0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33</w:t>
                        </w:r>
                      </w:p>
                      <w:p w14:paraId="3C337918" w14:textId="77777777" w:rsidR="00B10313" w:rsidRDefault="00B10313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2C10A4DC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34</w:t>
                              </w:r>
                            </w:p>
                            <w:p w14:paraId="0BBCAD04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6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8iD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">
                <v:shape id="Picture 161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21" o:title="" cropleft="3021f" cropright="3021f"/>
                </v:shape>
                <v:shape id="Text Box 162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2C10A4DC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34</w:t>
                        </w:r>
                      </w:p>
                      <w:p w14:paraId="0BBCAD04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7A65BD00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35</w:t>
                              </w:r>
                            </w:p>
                            <w:p w14:paraId="40E94D0B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69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">
                <v:shape id="Picture 164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3" o:title="" cropleft="3021f" cropright="3021f"/>
                </v:shape>
                <v:shape id="Text Box 165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7A65BD00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35</w:t>
                        </w:r>
                      </w:p>
                      <w:p w14:paraId="40E94D0B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06248DF6" w:rsidR="004B7D0E" w:rsidRDefault="004B7D0E" w:rsidP="00490C43">
      <w:pPr>
        <w:spacing w:after="0" w:line="240" w:lineRule="auto"/>
        <w:rPr>
          <w:rtl/>
        </w:rPr>
      </w:pPr>
    </w:p>
    <w:p w14:paraId="6A81CFED" w14:textId="753B635F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46D75BED" w:rsidR="004B7D0E" w:rsidRDefault="004B7D0E" w:rsidP="00490C43">
      <w:pPr>
        <w:spacing w:after="0" w:line="240" w:lineRule="auto"/>
        <w:rPr>
          <w:rtl/>
        </w:rPr>
      </w:pPr>
    </w:p>
    <w:p w14:paraId="0D0974B3" w14:textId="48FBDD73" w:rsidR="004B7D0E" w:rsidRDefault="004B7D0E" w:rsidP="00490C43">
      <w:pPr>
        <w:spacing w:after="0" w:line="240" w:lineRule="auto"/>
        <w:rPr>
          <w:rtl/>
        </w:rPr>
      </w:pPr>
    </w:p>
    <w:p w14:paraId="184AB5BB" w14:textId="4CB227F4" w:rsidR="004B7D0E" w:rsidRDefault="004B7D0E" w:rsidP="00490C43">
      <w:pPr>
        <w:spacing w:after="0" w:line="240" w:lineRule="auto"/>
        <w:rPr>
          <w:rtl/>
        </w:rPr>
      </w:pPr>
    </w:p>
    <w:p w14:paraId="49566370" w14:textId="64DBA2DB" w:rsidR="004B7D0E" w:rsidRDefault="004B7D0E" w:rsidP="00490C43">
      <w:pPr>
        <w:spacing w:after="0" w:line="240" w:lineRule="auto"/>
        <w:rPr>
          <w:rtl/>
        </w:rPr>
      </w:pPr>
    </w:p>
    <w:p w14:paraId="13D5E1FA" w14:textId="03ACECD4" w:rsidR="004B7D0E" w:rsidRDefault="004B7D0E" w:rsidP="00490C43">
      <w:pPr>
        <w:spacing w:after="0" w:line="240" w:lineRule="auto"/>
        <w:rPr>
          <w:rtl/>
        </w:rPr>
      </w:pPr>
    </w:p>
    <w:p w14:paraId="48C312D5" w14:textId="40352789" w:rsidR="004B7D0E" w:rsidRDefault="004B7D0E" w:rsidP="00490C43">
      <w:pPr>
        <w:spacing w:after="0" w:line="240" w:lineRule="auto"/>
        <w:rPr>
          <w:rtl/>
        </w:rPr>
      </w:pPr>
    </w:p>
    <w:p w14:paraId="31FBB52C" w14:textId="3BBC865B" w:rsidR="004B7D0E" w:rsidRDefault="004B7D0E" w:rsidP="00490C43">
      <w:pPr>
        <w:spacing w:after="0" w:line="240" w:lineRule="auto"/>
        <w:rPr>
          <w:rtl/>
        </w:rPr>
      </w:pPr>
    </w:p>
    <w:p w14:paraId="72C314A2" w14:textId="1DF83722" w:rsidR="004B7D0E" w:rsidRDefault="004B7D0E" w:rsidP="00490C43">
      <w:pPr>
        <w:spacing w:after="0" w:line="240" w:lineRule="auto"/>
        <w:rPr>
          <w:rtl/>
        </w:rPr>
      </w:pPr>
    </w:p>
    <w:p w14:paraId="08D3DAB9" w14:textId="1AF30037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715DE2F4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6901D138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2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oEzZbw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">
                <v:shape id="Picture 173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5" o:title="" cropleft="3021f" cropright="3021f"/>
                </v:shape>
                <v:shape id="Text Box 174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715DE2F4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6901D138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39D88FF2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62C60E12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75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">
                <v:shape id="Picture 176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7" o:title="" cropleft="3021f" cropright="3021f"/>
                </v:shape>
                <v:shape id="Text Box 177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39D88FF2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62C60E12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2A3B66C1" w:rsidR="004B7D0E" w:rsidRDefault="00B6205E" w:rsidP="00490C43">
      <w:pPr>
        <w:spacing w:after="0" w:line="240" w:lineRule="auto"/>
        <w:rPr>
          <w:rtl/>
        </w:rPr>
      </w:pP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30B1554">
                <wp:simplePos x="0" y="0"/>
                <wp:positionH relativeFrom="column">
                  <wp:posOffset>60960</wp:posOffset>
                </wp:positionH>
                <wp:positionV relativeFrom="paragraph">
                  <wp:posOffset>-444896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4B8967BF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36</w:t>
                              </w:r>
                            </w:p>
                            <w:p w14:paraId="3484E06D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78" style="position:absolute;left:0;text-align:left;margin-left:4.8pt;margin-top:-35.05pt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">
                <v:shape id="Picture 167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29" o:title="" cropleft="3021f" cropright="3021f"/>
                </v:shape>
                <v:shape id="Text Box 168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4B8967BF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36</w:t>
                        </w:r>
                      </w:p>
                      <w:p w14:paraId="3484E06D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23917A87">
                <wp:simplePos x="0" y="0"/>
                <wp:positionH relativeFrom="margin">
                  <wp:posOffset>2912337</wp:posOffset>
                </wp:positionH>
                <wp:positionV relativeFrom="paragraph">
                  <wp:posOffset>-442031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01AFACEB" w:rsidR="00B10313" w:rsidRPr="00C473EC" w:rsidRDefault="00B10313" w:rsidP="000C6DEE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37</w:t>
                              </w:r>
                            </w:p>
                            <w:p w14:paraId="6F44BD96" w14:textId="77777777" w:rsidR="00B10313" w:rsidRDefault="00B10313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81" style="position:absolute;left:0;text-align:left;margin-left:229.3pt;margin-top:-34.8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MpKcQ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">
                <v:shape id="Picture 170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31" o:title="" cropleft="3021f" cropright="3021f"/>
                </v:shape>
                <v:shape id="Text Box 171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01AFACEB" w:rsidR="00B10313" w:rsidRPr="00C473EC" w:rsidRDefault="00B10313" w:rsidP="000C6DEE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37</w:t>
                        </w:r>
                      </w:p>
                      <w:p w14:paraId="6F44BD96" w14:textId="77777777" w:rsidR="00B10313" w:rsidRDefault="00B10313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523A8412" w:rsidR="004B7D0E" w:rsidRDefault="004B7D0E" w:rsidP="00490C43">
      <w:pPr>
        <w:spacing w:after="0" w:line="240" w:lineRule="auto"/>
        <w:rPr>
          <w:rtl/>
        </w:rPr>
      </w:pPr>
    </w:p>
    <w:p w14:paraId="423DDB3A" w14:textId="065DC133" w:rsidR="004B7D0E" w:rsidRDefault="004B7D0E" w:rsidP="00490C43">
      <w:pPr>
        <w:spacing w:after="0" w:line="240" w:lineRule="auto"/>
        <w:rPr>
          <w:rtl/>
        </w:rPr>
      </w:pPr>
    </w:p>
    <w:p w14:paraId="37852865" w14:textId="3FFBB425" w:rsidR="004B7D0E" w:rsidRDefault="004B7D0E" w:rsidP="00490C43">
      <w:pPr>
        <w:spacing w:after="0" w:line="240" w:lineRule="auto"/>
        <w:rPr>
          <w:rtl/>
        </w:rPr>
      </w:pPr>
    </w:p>
    <w:p w14:paraId="51AAC073" w14:textId="29E98BC5" w:rsidR="004B7D0E" w:rsidRDefault="00B6205E" w:rsidP="00490C43">
      <w:pPr>
        <w:spacing w:after="0" w:line="240" w:lineRule="auto"/>
        <w:rPr>
          <w:rtl/>
        </w:rPr>
      </w:pP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B0BFF5C" wp14:editId="61239EF4">
                <wp:simplePos x="0" y="0"/>
                <wp:positionH relativeFrom="margin">
                  <wp:posOffset>2891155</wp:posOffset>
                </wp:positionH>
                <wp:positionV relativeFrom="paragraph">
                  <wp:posOffset>17145</wp:posOffset>
                </wp:positionV>
                <wp:extent cx="2494915" cy="2061210"/>
                <wp:effectExtent l="0" t="0" r="635" b="0"/>
                <wp:wrapNone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293C9" w14:textId="77777777" w:rsidR="00B10313" w:rsidRPr="00C473EC" w:rsidRDefault="00B10313" w:rsidP="00B6205E">
                              <w:pPr>
                                <w:pStyle w:val="Caption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39</w:t>
                              </w:r>
                            </w:p>
                            <w:p w14:paraId="7D3C6447" w14:textId="77777777" w:rsidR="00B10313" w:rsidRDefault="00B10313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BFF5C" id="Group 234" o:spid="_x0000_s1184" style="position:absolute;left:0;text-align:left;margin-left:227.65pt;margin-top:1.35pt;width:196.45pt;height:162.3pt;z-index:25196339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">
                <v:shape id="Picture 235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">
                  <v:imagedata r:id="rId127" o:title="" cropleft="3021f" cropright="3021f"/>
                </v:shape>
                <v:shape id="Text Box 236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Jw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Jx4nC3HAAAA3AAA&#10;AA8AAAAAAAAAAAAAAAAABwIAAGRycy9kb3ducmV2LnhtbFBLBQYAAAAAAwADALcAAAD7AgAAAAA=&#10;" filled="f" stroked="f" strokeweight=".5pt">
                  <v:textbox>
                    <w:txbxContent>
                      <w:p w14:paraId="679293C9" w14:textId="77777777" w:rsidR="00B10313" w:rsidRPr="00C473EC" w:rsidRDefault="00B10313" w:rsidP="00B6205E">
                        <w:pPr>
                          <w:pStyle w:val="Caption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39</w:t>
                        </w:r>
                      </w:p>
                      <w:p w14:paraId="7D3C6447" w14:textId="77777777" w:rsidR="00B10313" w:rsidRDefault="00B10313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B6205E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082C56BC" wp14:editId="23E1165D">
                <wp:simplePos x="0" y="0"/>
                <wp:positionH relativeFrom="column">
                  <wp:posOffset>130810</wp:posOffset>
                </wp:positionH>
                <wp:positionV relativeFrom="paragraph">
                  <wp:posOffset>22273</wp:posOffset>
                </wp:positionV>
                <wp:extent cx="2494915" cy="2061210"/>
                <wp:effectExtent l="0" t="0" r="635" b="0"/>
                <wp:wrapNone/>
                <wp:docPr id="228" name="Group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0" name="Text Box 230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C5414" w14:textId="77777777" w:rsidR="00B10313" w:rsidRPr="00C473EC" w:rsidRDefault="00B10313" w:rsidP="00B6205E">
                              <w:pPr>
                                <w:pStyle w:val="Caption"/>
                                <w:jc w:val="left"/>
                              </w:pPr>
                              <w:r>
                                <w:t>Figure9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38</w:t>
                              </w:r>
                            </w:p>
                            <w:p w14:paraId="471250F7" w14:textId="77777777" w:rsidR="00B10313" w:rsidRDefault="00B10313" w:rsidP="00B6205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C56BC" id="Group 228" o:spid="_x0000_s1187" style="position:absolute;left:0;text-align:left;margin-left:10.3pt;margin-top:1.75pt;width:196.45pt;height:162.3pt;z-index:25196236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">
                <v:shape id="Picture 229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">
                  <v:imagedata r:id="rId125" o:title="" cropleft="3021f" cropright="3021f"/>
                </v:shape>
                <v:shape id="Text Box 230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4E5C5414" w14:textId="77777777" w:rsidR="00B10313" w:rsidRPr="00C473EC" w:rsidRDefault="00B10313" w:rsidP="00B6205E">
                        <w:pPr>
                          <w:pStyle w:val="Caption"/>
                          <w:jc w:val="left"/>
                        </w:pPr>
                        <w:r>
                          <w:t>Figure9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38</w:t>
                        </w:r>
                      </w:p>
                      <w:p w14:paraId="471250F7" w14:textId="77777777" w:rsidR="00B10313" w:rsidRDefault="00B10313" w:rsidP="00B6205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2D350810" w:rsidR="004B7D0E" w:rsidRDefault="004B7D0E" w:rsidP="00490C43">
      <w:pPr>
        <w:spacing w:after="0" w:line="240" w:lineRule="auto"/>
        <w:rPr>
          <w:rtl/>
        </w:rPr>
      </w:pPr>
    </w:p>
    <w:p w14:paraId="390B1B5D" w14:textId="5BA36E01" w:rsidR="004B7D0E" w:rsidRDefault="004B7D0E" w:rsidP="00490C43">
      <w:pPr>
        <w:spacing w:after="0" w:line="240" w:lineRule="auto"/>
        <w:rPr>
          <w:rtl/>
        </w:rPr>
      </w:pPr>
    </w:p>
    <w:p w14:paraId="69FFBDFC" w14:textId="13285E11" w:rsidR="00B6205E" w:rsidRDefault="00B6205E" w:rsidP="00490C43">
      <w:pPr>
        <w:spacing w:after="0" w:line="240" w:lineRule="auto"/>
        <w:rPr>
          <w:rtl/>
        </w:rPr>
      </w:pPr>
    </w:p>
    <w:p w14:paraId="0EAD6CC6" w14:textId="2E329D0E" w:rsidR="00B6205E" w:rsidRDefault="00B6205E" w:rsidP="00490C43">
      <w:pPr>
        <w:spacing w:after="0" w:line="240" w:lineRule="auto"/>
        <w:rPr>
          <w:rtl/>
        </w:rPr>
      </w:pPr>
    </w:p>
    <w:p w14:paraId="66BFF39B" w14:textId="6CF1731F" w:rsidR="00B6205E" w:rsidRDefault="00B6205E" w:rsidP="00490C43">
      <w:pPr>
        <w:spacing w:after="0" w:line="240" w:lineRule="auto"/>
        <w:rPr>
          <w:rtl/>
        </w:rPr>
      </w:pPr>
    </w:p>
    <w:p w14:paraId="05DA6919" w14:textId="26FE88E0" w:rsidR="00B6205E" w:rsidRDefault="00B6205E" w:rsidP="00490C43">
      <w:pPr>
        <w:spacing w:after="0" w:line="240" w:lineRule="auto"/>
        <w:rPr>
          <w:rtl/>
        </w:rPr>
      </w:pPr>
    </w:p>
    <w:p w14:paraId="17FD81A7" w14:textId="77777777" w:rsidR="00B6205E" w:rsidRDefault="00B6205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6D026E35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2DD1238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44170092" w:rsidR="00B10313" w:rsidRPr="00C473EC" w:rsidRDefault="00B10313" w:rsidP="00AB5A40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41</w:t>
                              </w:r>
                            </w:p>
                            <w:p w14:paraId="7547DBAE" w14:textId="77777777" w:rsidR="00B10313" w:rsidRDefault="00B10313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90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">
                <v:shape id="Picture 225" o:spid="_x0000_s119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3" o:title="" cropleft="3021f" cropright="3021f"/>
                </v:shape>
                <v:shape id="Text Box 226" o:spid="_x0000_s119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44170092" w:rsidR="00B10313" w:rsidRPr="00C473EC" w:rsidRDefault="00B10313" w:rsidP="00AB5A40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41</w:t>
                        </w:r>
                      </w:p>
                      <w:p w14:paraId="7547DBAE" w14:textId="77777777" w:rsidR="00B10313" w:rsidRDefault="00B10313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01EBE1D7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17DA9B8" w:rsidR="00B10313" w:rsidRPr="00C473EC" w:rsidRDefault="00B10313" w:rsidP="00AB5A40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40</w:t>
                              </w:r>
                            </w:p>
                            <w:p w14:paraId="712C7D49" w14:textId="77777777" w:rsidR="00B10313" w:rsidRDefault="00B10313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93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3tE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">
                <v:shape id="Picture 222" o:spid="_x0000_s119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5" o:title="" cropleft="3021f" cropright="3021f"/>
                </v:shape>
                <v:shape id="Text Box 223" o:spid="_x0000_s119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17DA9B8" w:rsidR="00B10313" w:rsidRPr="00C473EC" w:rsidRDefault="00B10313" w:rsidP="00AB5A40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40</w:t>
                        </w:r>
                      </w:p>
                      <w:p w14:paraId="712C7D49" w14:textId="77777777" w:rsidR="00B10313" w:rsidRDefault="00B10313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019096F3" w:rsidR="004B7D0E" w:rsidRDefault="004B7D0E" w:rsidP="00490C43">
      <w:pPr>
        <w:spacing w:after="0" w:line="240" w:lineRule="auto"/>
        <w:rPr>
          <w:rtl/>
        </w:rPr>
      </w:pPr>
    </w:p>
    <w:p w14:paraId="0B179CED" w14:textId="0636F158" w:rsidR="004B7D0E" w:rsidRDefault="004B7D0E" w:rsidP="00490C43">
      <w:pPr>
        <w:spacing w:after="0" w:line="240" w:lineRule="auto"/>
        <w:rPr>
          <w:rtl/>
        </w:rPr>
      </w:pPr>
    </w:p>
    <w:p w14:paraId="5405DA5C" w14:textId="041A1C3B" w:rsidR="004B7D0E" w:rsidRDefault="004B7D0E" w:rsidP="00490C43">
      <w:pPr>
        <w:spacing w:after="0" w:line="240" w:lineRule="auto"/>
        <w:rPr>
          <w:rtl/>
        </w:rPr>
      </w:pPr>
    </w:p>
    <w:p w14:paraId="40419ED6" w14:textId="3B621838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6776CC2" w:rsidR="004B7D0E" w:rsidRDefault="00AB5A40" w:rsidP="006434DA">
      <w:pPr>
        <w:spacing w:after="0" w:line="240" w:lineRule="auto"/>
        <w:jc w:val="left"/>
      </w:pPr>
      <w:r>
        <w:rPr>
          <w:rFonts w:hint="cs"/>
          <w:rtl/>
        </w:rPr>
        <w:t xml:space="preserve">ניתן לראות כי בשלושת </w:t>
      </w:r>
      <w:r w:rsidR="006434DA">
        <w:rPr>
          <w:rFonts w:hint="cs"/>
          <w:rtl/>
        </w:rPr>
        <w:t>ה-</w:t>
      </w:r>
      <w:r w:rsidR="006434DA">
        <w:t>Traces</w:t>
      </w:r>
      <w:r>
        <w:rPr>
          <w:rFonts w:hint="cs"/>
          <w:rtl/>
        </w:rPr>
        <w:t xml:space="preserve">, בכל רמות העומס, שמרנו על גרף די דומה, עם טווח הדוק של ה- </w:t>
      </w:r>
      <w:r w:rsidR="006434DA">
        <w:t>Hurst Exponent</w:t>
      </w:r>
      <w:r>
        <w:rPr>
          <w:rFonts w:hint="cs"/>
        </w:rPr>
        <w:t xml:space="preserve"> </w:t>
      </w:r>
      <w:r w:rsidR="006434DA">
        <w:rPr>
          <w:rFonts w:hint="cs"/>
          <w:rtl/>
        </w:rPr>
        <w:t xml:space="preserve"> </w:t>
      </w:r>
      <w:r>
        <w:rPr>
          <w:rFonts w:hint="cs"/>
          <w:rtl/>
        </w:rPr>
        <w:t>לפי ההגדרה בפרק 7 בספר</w:t>
      </w:r>
      <w:r w:rsidR="00A20006">
        <w:rPr>
          <w:rFonts w:hint="cs"/>
          <w:rtl/>
        </w:rPr>
        <w:t>: "</w:t>
      </w:r>
      <w:r w:rsidR="00074B48">
        <w:t xml:space="preserve">   A value of H = 1</w:t>
      </w:r>
      <w:r w:rsidR="00470EAB">
        <w:t>/</w:t>
      </w:r>
      <w:r w:rsidR="00074B48">
        <w:t>2 indicates that the process is not self-similar, but conforms with a Poisson process. A value of H in the range 1</w:t>
      </w:r>
      <w:r w:rsidR="00C80440">
        <w:t>/</w:t>
      </w:r>
      <w:r w:rsidR="00074B48">
        <w:t>2 &lt; H &lt; 1 is taken to mean that the process is indeed self-similar</w:t>
      </w:r>
      <w:r w:rsidR="00074B48">
        <w:rPr>
          <w:rFonts w:hint="cs"/>
          <w:rtl/>
        </w:rPr>
        <w:t xml:space="preserve"> "</w:t>
      </w:r>
      <w:r w:rsidR="00D64D79">
        <w:rPr>
          <w:rStyle w:val="FootnoteReference"/>
          <w:rtl/>
        </w:rPr>
        <w:footnoteReference w:id="2"/>
      </w:r>
    </w:p>
    <w:p w14:paraId="617DAAED" w14:textId="43BEAC70" w:rsidR="000A358F" w:rsidRDefault="00375C22" w:rsidP="006434DA">
      <w:pPr>
        <w:spacing w:after="0" w:line="240" w:lineRule="auto"/>
        <w:jc w:val="left"/>
      </w:pPr>
      <w:r>
        <w:rPr>
          <w:rFonts w:hint="cs"/>
          <w:rtl/>
        </w:rPr>
        <w:t xml:space="preserve"> </w:t>
      </w:r>
      <w:r w:rsidR="00972BF7">
        <w:rPr>
          <w:rFonts w:hint="cs"/>
          <w:rtl/>
        </w:rPr>
        <w:t xml:space="preserve">הגרפים פה מייצגים בסקלה לוגריתמית </w:t>
      </w:r>
      <w:r w:rsidR="003D6D96">
        <w:rPr>
          <w:rFonts w:hint="cs"/>
          <w:rtl/>
        </w:rPr>
        <w:t xml:space="preserve">את </w:t>
      </w:r>
      <w:r w:rsidR="00121839">
        <w:rPr>
          <w:rFonts w:hint="cs"/>
          <w:rtl/>
        </w:rPr>
        <w:t xml:space="preserve">ה </w:t>
      </w:r>
      <w:r w:rsidR="00121839">
        <w:t>Rescaled Range (R/S)</w:t>
      </w:r>
      <w:r w:rsidR="00121839">
        <w:rPr>
          <w:rFonts w:hint="cs"/>
          <w:rtl/>
        </w:rPr>
        <w:t xml:space="preserve"> </w:t>
      </w:r>
      <w:r w:rsidR="002014BE">
        <w:rPr>
          <w:rFonts w:hint="cs"/>
          <w:rtl/>
        </w:rPr>
        <w:t>כתלו</w:t>
      </w:r>
      <w:r w:rsidR="00D27EE5">
        <w:rPr>
          <w:rFonts w:hint="cs"/>
          <w:rtl/>
        </w:rPr>
        <w:t>ת</w:t>
      </w:r>
      <w:r w:rsidR="00121839">
        <w:rPr>
          <w:rFonts w:hint="cs"/>
          <w:rtl/>
        </w:rPr>
        <w:t xml:space="preserve"> </w:t>
      </w:r>
      <w:r w:rsidR="00873D65">
        <w:rPr>
          <w:rFonts w:hint="cs"/>
          <w:rtl/>
        </w:rPr>
        <w:t>ב</w:t>
      </w:r>
      <w:r w:rsidR="00121839">
        <w:rPr>
          <w:rFonts w:hint="cs"/>
          <w:rtl/>
        </w:rPr>
        <w:t>זמן</w:t>
      </w:r>
      <w:r w:rsidR="009028DF">
        <w:rPr>
          <w:rFonts w:hint="cs"/>
          <w:rtl/>
        </w:rPr>
        <w:t xml:space="preserve">. </w:t>
      </w:r>
    </w:p>
    <w:p w14:paraId="39461B84" w14:textId="794E52BE" w:rsidR="00990549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Locality</w:t>
      </w:r>
      <w:r w:rsidR="006434DA" w:rsidRPr="00A602A8">
        <w:rPr>
          <w:sz w:val="28"/>
          <w:szCs w:val="28"/>
        </w:rPr>
        <w:t xml:space="preserve"> of Sampling</w:t>
      </w:r>
    </w:p>
    <w:p w14:paraId="61F762A3" w14:textId="0A8C1A3E" w:rsidR="00990549" w:rsidRDefault="00990549" w:rsidP="00990549">
      <w:pPr>
        <w:ind w:left="720"/>
        <w:rPr>
          <w:rtl/>
        </w:rPr>
      </w:pPr>
      <w:r>
        <w:rPr>
          <w:rFonts w:hint="cs"/>
          <w:rtl/>
        </w:rPr>
        <w:t xml:space="preserve">בגרפים מוצגים </w:t>
      </w:r>
      <w:r w:rsidR="006434DA">
        <w:t>Job Sizes</w:t>
      </w:r>
      <w:r>
        <w:rPr>
          <w:rFonts w:hint="cs"/>
          <w:rtl/>
        </w:rPr>
        <w:t xml:space="preserve"> כפונקציה של </w:t>
      </w:r>
      <w:r w:rsidR="006434DA">
        <w:t>Submit Times</w:t>
      </w:r>
      <w:r>
        <w:rPr>
          <w:rFonts w:hint="cs"/>
          <w:rtl/>
        </w:rPr>
        <w:t xml:space="preserve">: </w:t>
      </w:r>
    </w:p>
    <w:p w14:paraId="7BC3A516" w14:textId="3BD7770B" w:rsidR="00990549" w:rsidRPr="00990549" w:rsidRDefault="00602298" w:rsidP="00990549">
      <w:pPr>
        <w:ind w:left="720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4CDD9434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4311650" cy="2530475"/>
                <wp:effectExtent l="0" t="0" r="0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1650" cy="2530475"/>
                          <a:chOff x="-960186" y="-1"/>
                          <a:chExt cx="4224225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8" r="7358"/>
                          <a:stretch/>
                        </pic:blipFill>
                        <pic:spPr bwMode="auto">
                          <a:xfrm>
                            <a:off x="-960186" y="-1"/>
                            <a:ext cx="422422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0FBEDFFA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42</w:t>
                              </w:r>
                            </w:p>
                            <w:p w14:paraId="3B414A28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6" style="position:absolute;left:0;text-align:left;margin-left:0;margin-top:20.95pt;width:339.5pt;height:199.25pt;z-index:251924480;mso-position-horizontal:center;mso-position-horizontal-relative:margin;mso-width-relative:margin;mso-height-relative:margin" coordorigin="-9601" coordsize="4224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">
                <v:shape id="Picture 232" o:spid="_x0000_s1197" type="#_x0000_t75" style="position:absolute;left:-9601;width:4224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">
                  <v:imagedata r:id="rId137" o:title="" cropleft="4822f" cropright="4822f"/>
                </v:shape>
                <v:shape id="Text Box 233" o:spid="_x0000_s119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0FBEDFFA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42</w:t>
                        </w:r>
                      </w:p>
                      <w:p w14:paraId="3B414A28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4001FE1D" w:rsidR="004B7D0E" w:rsidRDefault="004B7D0E" w:rsidP="00490C43">
      <w:pPr>
        <w:spacing w:after="0" w:line="240" w:lineRule="auto"/>
        <w:rPr>
          <w:rtl/>
        </w:rPr>
      </w:pPr>
    </w:p>
    <w:p w14:paraId="586D9643" w14:textId="65872BDE" w:rsidR="004B7D0E" w:rsidRDefault="004B7D0E" w:rsidP="00490C43">
      <w:pPr>
        <w:spacing w:after="0" w:line="240" w:lineRule="auto"/>
        <w:rPr>
          <w:rtl/>
        </w:rPr>
      </w:pPr>
    </w:p>
    <w:p w14:paraId="1C21610D" w14:textId="6B8704FE" w:rsidR="004B7D0E" w:rsidRDefault="004B7D0E" w:rsidP="00490C43">
      <w:pPr>
        <w:spacing w:after="0" w:line="240" w:lineRule="auto"/>
        <w:rPr>
          <w:rtl/>
        </w:rPr>
      </w:pPr>
    </w:p>
    <w:p w14:paraId="39B9C0B6" w14:textId="655954F5" w:rsidR="004B7D0E" w:rsidRDefault="004B7D0E" w:rsidP="00490C43">
      <w:pPr>
        <w:spacing w:after="0" w:line="240" w:lineRule="auto"/>
        <w:rPr>
          <w:rtl/>
        </w:rPr>
      </w:pPr>
    </w:p>
    <w:p w14:paraId="232A495A" w14:textId="293899A1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3C7E8080" w:rsidR="004B7D0E" w:rsidRDefault="004B7D0E" w:rsidP="00490C43">
      <w:pPr>
        <w:spacing w:after="0" w:line="240" w:lineRule="auto"/>
        <w:rPr>
          <w:rtl/>
        </w:rPr>
      </w:pPr>
    </w:p>
    <w:p w14:paraId="520EF1DE" w14:textId="3A4A71DE" w:rsidR="004B7D0E" w:rsidRDefault="004B7D0E" w:rsidP="00490C43">
      <w:pPr>
        <w:spacing w:after="0" w:line="240" w:lineRule="auto"/>
        <w:rPr>
          <w:rtl/>
        </w:rPr>
      </w:pPr>
    </w:p>
    <w:p w14:paraId="19753B25" w14:textId="090B1B76" w:rsidR="004B7D0E" w:rsidRDefault="004B7D0E" w:rsidP="00490C43">
      <w:pPr>
        <w:spacing w:after="0" w:line="240" w:lineRule="auto"/>
        <w:rPr>
          <w:rtl/>
        </w:rPr>
      </w:pPr>
    </w:p>
    <w:p w14:paraId="3423479B" w14:textId="73718B5E" w:rsidR="004B7D0E" w:rsidRDefault="004B7D0E" w:rsidP="00490C43">
      <w:pPr>
        <w:spacing w:after="0" w:line="240" w:lineRule="auto"/>
        <w:rPr>
          <w:rtl/>
        </w:rPr>
      </w:pPr>
    </w:p>
    <w:p w14:paraId="4401C079" w14:textId="7B6A721A" w:rsidR="004B7D0E" w:rsidRDefault="00602298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6B8B6189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318000" cy="2530475"/>
                <wp:effectExtent l="0" t="0" r="6350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000" cy="2530475"/>
                          <a:chOff x="-939262" y="-1"/>
                          <a:chExt cx="4230885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6" r="7296"/>
                          <a:stretch/>
                        </pic:blipFill>
                        <pic:spPr bwMode="auto">
                          <a:xfrm>
                            <a:off x="-939262" y="-1"/>
                            <a:ext cx="4230885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FF471CE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43</w:t>
                              </w:r>
                            </w:p>
                            <w:p w14:paraId="012AA8AA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199" style="position:absolute;left:0;text-align:left;margin-left:0;margin-top:.55pt;width:340pt;height:199.25pt;z-index:251926528;mso-position-horizontal:center;mso-position-horizontal-relative:margin;mso-width-relative:margin;mso-height-relative:margin" coordorigin="-9392" coordsize="4230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">
                <v:shape id="Picture 238" o:spid="_x0000_s1200" type="#_x0000_t75" style="position:absolute;left:-9392;width:4230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">
                  <v:imagedata r:id="rId139" o:title="" cropleft="4782f" cropright="4782f"/>
                </v:shape>
                <v:shape id="Text Box 239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FF471CE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43</w:t>
                        </w:r>
                      </w:p>
                      <w:p w14:paraId="012AA8AA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904B77" w14:textId="78E169C8" w:rsidR="004B7D0E" w:rsidRDefault="004B7D0E" w:rsidP="00490C43">
      <w:pPr>
        <w:spacing w:after="0" w:line="240" w:lineRule="auto"/>
        <w:rPr>
          <w:rtl/>
        </w:rPr>
      </w:pPr>
    </w:p>
    <w:p w14:paraId="36037A7B" w14:textId="631292C9" w:rsidR="0034637F" w:rsidRDefault="0034637F" w:rsidP="00490C43">
      <w:pPr>
        <w:spacing w:after="0" w:line="240" w:lineRule="auto"/>
        <w:rPr>
          <w:rtl/>
        </w:rPr>
      </w:pPr>
    </w:p>
    <w:p w14:paraId="1A8200A9" w14:textId="22B27A0F" w:rsidR="0034637F" w:rsidRDefault="0034637F" w:rsidP="00490C43">
      <w:pPr>
        <w:spacing w:after="0" w:line="240" w:lineRule="auto"/>
        <w:rPr>
          <w:rtl/>
        </w:rPr>
      </w:pPr>
    </w:p>
    <w:p w14:paraId="6BA314C1" w14:textId="79A295D9" w:rsidR="0034637F" w:rsidRDefault="0034637F" w:rsidP="00490C43">
      <w:pPr>
        <w:spacing w:after="0" w:line="240" w:lineRule="auto"/>
        <w:rPr>
          <w:rtl/>
        </w:rPr>
      </w:pPr>
    </w:p>
    <w:p w14:paraId="02873AAA" w14:textId="20659883" w:rsidR="0034637F" w:rsidRDefault="0034637F" w:rsidP="00490C43">
      <w:pPr>
        <w:spacing w:after="0" w:line="240" w:lineRule="auto"/>
        <w:rPr>
          <w:rtl/>
        </w:rPr>
      </w:pPr>
    </w:p>
    <w:p w14:paraId="38FFE539" w14:textId="6D524525" w:rsidR="0034637F" w:rsidRDefault="0034637F" w:rsidP="00490C43">
      <w:pPr>
        <w:spacing w:after="0" w:line="240" w:lineRule="auto"/>
        <w:rPr>
          <w:rtl/>
        </w:rPr>
      </w:pPr>
    </w:p>
    <w:p w14:paraId="27AC62AB" w14:textId="61B966B1" w:rsidR="0034637F" w:rsidRDefault="0034637F" w:rsidP="00490C43">
      <w:pPr>
        <w:spacing w:after="0" w:line="240" w:lineRule="auto"/>
        <w:rPr>
          <w:rtl/>
        </w:rPr>
      </w:pPr>
    </w:p>
    <w:p w14:paraId="36A0D85E" w14:textId="78345EF2" w:rsidR="0034637F" w:rsidRDefault="0034637F" w:rsidP="00490C43">
      <w:pPr>
        <w:spacing w:after="0" w:line="240" w:lineRule="auto"/>
        <w:rPr>
          <w:rtl/>
        </w:rPr>
      </w:pPr>
    </w:p>
    <w:p w14:paraId="3EC42BC1" w14:textId="5DD62903" w:rsidR="0034637F" w:rsidRDefault="0034637F" w:rsidP="00490C43">
      <w:pPr>
        <w:spacing w:after="0" w:line="240" w:lineRule="auto"/>
        <w:rPr>
          <w:rtl/>
        </w:rPr>
      </w:pPr>
    </w:p>
    <w:p w14:paraId="5F04636E" w14:textId="0260B8E8" w:rsidR="0034637F" w:rsidRDefault="0034637F" w:rsidP="00490C43">
      <w:pPr>
        <w:spacing w:after="0" w:line="240" w:lineRule="auto"/>
        <w:rPr>
          <w:rtl/>
        </w:rPr>
      </w:pPr>
    </w:p>
    <w:p w14:paraId="05BA91F9" w14:textId="70159059" w:rsidR="0034637F" w:rsidRDefault="0034637F" w:rsidP="00490C43">
      <w:pPr>
        <w:spacing w:after="0" w:line="240" w:lineRule="auto"/>
        <w:rPr>
          <w:rtl/>
        </w:rPr>
      </w:pPr>
    </w:p>
    <w:p w14:paraId="6A9A3ABE" w14:textId="4B436EC6" w:rsidR="004B7D0E" w:rsidRDefault="004B7D0E" w:rsidP="00490C43">
      <w:pPr>
        <w:spacing w:after="0" w:line="240" w:lineRule="auto"/>
        <w:rPr>
          <w:rtl/>
        </w:rPr>
      </w:pPr>
    </w:p>
    <w:p w14:paraId="7C644E95" w14:textId="53A2585F" w:rsidR="004B7D0E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5D29AC05">
                <wp:simplePos x="0" y="0"/>
                <wp:positionH relativeFrom="margin">
                  <wp:align>center</wp:align>
                </wp:positionH>
                <wp:positionV relativeFrom="paragraph">
                  <wp:posOffset>52070</wp:posOffset>
                </wp:positionV>
                <wp:extent cx="4260850" cy="2530475"/>
                <wp:effectExtent l="0" t="0" r="6350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0850" cy="2530475"/>
                          <a:chOff x="-915352" y="-1"/>
                          <a:chExt cx="4175291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61" r="7861"/>
                          <a:stretch/>
                        </pic:blipFill>
                        <pic:spPr bwMode="auto">
                          <a:xfrm>
                            <a:off x="-915352" y="-1"/>
                            <a:ext cx="417529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28A34247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44</w:t>
                              </w:r>
                            </w:p>
                            <w:p w14:paraId="27190C8D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202" style="position:absolute;left:0;text-align:left;margin-left:0;margin-top:4.1pt;width:335.5pt;height:199.25pt;z-index:251928576;mso-position-horizontal:center;mso-position-horizontal-relative:margin;mso-width-relative:margin;mso-height-relative:margin" coordorigin="-9153" coordsize="4175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">
                <v:shape id="Picture 241" o:spid="_x0000_s1203" type="#_x0000_t75" style="position:absolute;left:-9153;width:41752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">
                  <v:imagedata r:id="rId141" o:title="" cropleft="5152f" cropright="5152f"/>
                </v:shape>
                <v:shape id="Text Box 242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28A34247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44</w:t>
                        </w:r>
                      </w:p>
                      <w:p w14:paraId="27190C8D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A1E92C4" w14:textId="31F14DFC" w:rsidR="00602298" w:rsidRDefault="00602298" w:rsidP="00490C43">
      <w:pPr>
        <w:spacing w:after="0" w:line="240" w:lineRule="auto"/>
      </w:pPr>
    </w:p>
    <w:p w14:paraId="11497BCA" w14:textId="113CC8DD" w:rsidR="00602298" w:rsidRDefault="00602298" w:rsidP="00490C43">
      <w:pPr>
        <w:spacing w:after="0" w:line="240" w:lineRule="auto"/>
      </w:pPr>
    </w:p>
    <w:p w14:paraId="73DAE06B" w14:textId="5514DA38" w:rsidR="00602298" w:rsidRDefault="00602298" w:rsidP="00490C43">
      <w:pPr>
        <w:spacing w:after="0" w:line="240" w:lineRule="auto"/>
      </w:pPr>
    </w:p>
    <w:p w14:paraId="6DBF429A" w14:textId="5D6AFABD" w:rsidR="00602298" w:rsidRDefault="00602298" w:rsidP="00490C43">
      <w:pPr>
        <w:spacing w:after="0" w:line="240" w:lineRule="auto"/>
      </w:pPr>
    </w:p>
    <w:p w14:paraId="6C221AF8" w14:textId="73719506" w:rsidR="00602298" w:rsidRDefault="00602298" w:rsidP="00490C43">
      <w:pPr>
        <w:spacing w:after="0" w:line="240" w:lineRule="auto"/>
      </w:pPr>
    </w:p>
    <w:p w14:paraId="676F0DF9" w14:textId="2A7800F8" w:rsidR="00602298" w:rsidRDefault="00602298" w:rsidP="00490C43">
      <w:pPr>
        <w:spacing w:after="0" w:line="240" w:lineRule="auto"/>
      </w:pPr>
    </w:p>
    <w:p w14:paraId="58C9F911" w14:textId="5764EC3F" w:rsidR="00602298" w:rsidRDefault="00602298" w:rsidP="00490C43">
      <w:pPr>
        <w:spacing w:after="0" w:line="240" w:lineRule="auto"/>
      </w:pPr>
    </w:p>
    <w:p w14:paraId="55C81C61" w14:textId="78F599DD" w:rsidR="00602298" w:rsidRDefault="00602298" w:rsidP="00490C43">
      <w:pPr>
        <w:spacing w:after="0" w:line="240" w:lineRule="auto"/>
      </w:pPr>
    </w:p>
    <w:p w14:paraId="011CB152" w14:textId="44CB37FB" w:rsidR="00602298" w:rsidRDefault="00602298" w:rsidP="00490C43">
      <w:pPr>
        <w:spacing w:after="0" w:line="240" w:lineRule="auto"/>
      </w:pPr>
    </w:p>
    <w:p w14:paraId="432F83EF" w14:textId="0D346AA8" w:rsidR="00602298" w:rsidRDefault="00602298" w:rsidP="00490C43">
      <w:pPr>
        <w:spacing w:after="0" w:line="240" w:lineRule="auto"/>
      </w:pPr>
    </w:p>
    <w:p w14:paraId="433229AB" w14:textId="76754F72" w:rsidR="00602298" w:rsidRDefault="00602298" w:rsidP="00490C43">
      <w:pPr>
        <w:spacing w:after="0" w:line="240" w:lineRule="auto"/>
      </w:pPr>
    </w:p>
    <w:p w14:paraId="0D75CFD0" w14:textId="7BB21ABA" w:rsidR="00602298" w:rsidRDefault="00602298" w:rsidP="00490C43">
      <w:pPr>
        <w:spacing w:after="0" w:line="240" w:lineRule="auto"/>
      </w:pPr>
    </w:p>
    <w:p w14:paraId="0E07DE1A" w14:textId="77777777" w:rsidR="00B7353D" w:rsidRDefault="00B7353D" w:rsidP="00490C43">
      <w:pPr>
        <w:spacing w:after="0" w:line="240" w:lineRule="auto"/>
      </w:pPr>
    </w:p>
    <w:p w14:paraId="5A1769B6" w14:textId="77777777" w:rsidR="00B7353D" w:rsidRDefault="00B7353D" w:rsidP="00490C43">
      <w:pPr>
        <w:spacing w:after="0" w:line="240" w:lineRule="auto"/>
      </w:pPr>
    </w:p>
    <w:p w14:paraId="7AB84C4D" w14:textId="4F3F3F56" w:rsidR="00602298" w:rsidRDefault="00602298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22B92159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197350" cy="2530475"/>
                <wp:effectExtent l="0" t="0" r="0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7350" cy="2530475"/>
                          <a:chOff x="-883265" y="-1"/>
                          <a:chExt cx="4112670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89" r="8489"/>
                          <a:stretch/>
                        </pic:blipFill>
                        <pic:spPr bwMode="auto">
                          <a:xfrm>
                            <a:off x="-883265" y="-1"/>
                            <a:ext cx="411267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1A326A13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45</w:t>
                              </w:r>
                            </w:p>
                            <w:p w14:paraId="46D38115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205" style="position:absolute;left:0;text-align:left;margin-left:0;margin-top:.5pt;width:330.5pt;height:199.25pt;z-index:251929600;mso-position-horizontal:center;mso-position-horizontal-relative:margin;mso-width-relative:margin;mso-height-relative:margin" coordorigin="-8832" coordsize="41126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">
                <v:shape id="Picture 244" o:spid="_x0000_s1206" type="#_x0000_t75" style="position:absolute;left:-8832;width:411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">
                  <v:imagedata r:id="rId143" o:title="" cropleft="5563f" cropright="5563f"/>
                </v:shape>
                <v:shape id="Text Box 245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1A326A13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45</w:t>
                        </w:r>
                      </w:p>
                      <w:p w14:paraId="46D38115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3977D22" w14:textId="55A85951" w:rsidR="00602298" w:rsidRDefault="00602298" w:rsidP="00490C43">
      <w:pPr>
        <w:spacing w:after="0" w:line="240" w:lineRule="auto"/>
      </w:pPr>
    </w:p>
    <w:p w14:paraId="36775BB5" w14:textId="1FD67854" w:rsidR="00602298" w:rsidRDefault="00602298" w:rsidP="00490C43">
      <w:pPr>
        <w:spacing w:after="0" w:line="240" w:lineRule="auto"/>
      </w:pPr>
    </w:p>
    <w:p w14:paraId="2CA4767D" w14:textId="3C62707A" w:rsidR="00602298" w:rsidRDefault="00602298" w:rsidP="00490C43">
      <w:pPr>
        <w:spacing w:after="0" w:line="240" w:lineRule="auto"/>
      </w:pPr>
    </w:p>
    <w:p w14:paraId="2781D4B5" w14:textId="73266F3C" w:rsidR="00602298" w:rsidRDefault="00602298" w:rsidP="00490C43">
      <w:pPr>
        <w:spacing w:after="0" w:line="240" w:lineRule="auto"/>
      </w:pPr>
    </w:p>
    <w:p w14:paraId="71DBE458" w14:textId="050634E5" w:rsidR="00602298" w:rsidRDefault="00602298" w:rsidP="00490C43">
      <w:pPr>
        <w:spacing w:after="0" w:line="240" w:lineRule="auto"/>
      </w:pPr>
    </w:p>
    <w:p w14:paraId="2FDBFBDE" w14:textId="1B947279" w:rsidR="00602298" w:rsidRDefault="00602298" w:rsidP="00490C43">
      <w:pPr>
        <w:spacing w:after="0" w:line="240" w:lineRule="auto"/>
      </w:pPr>
    </w:p>
    <w:p w14:paraId="12DD3749" w14:textId="1C7E7421" w:rsidR="00602298" w:rsidRDefault="00602298" w:rsidP="00490C43">
      <w:pPr>
        <w:spacing w:after="0" w:line="240" w:lineRule="auto"/>
      </w:pPr>
    </w:p>
    <w:p w14:paraId="20DBBC13" w14:textId="3E64C3F9" w:rsidR="00602298" w:rsidRDefault="00602298" w:rsidP="00490C43">
      <w:pPr>
        <w:spacing w:after="0" w:line="240" w:lineRule="auto"/>
      </w:pPr>
    </w:p>
    <w:p w14:paraId="0DB2BB2D" w14:textId="1CC354EA" w:rsidR="00602298" w:rsidRDefault="00602298" w:rsidP="00490C43">
      <w:pPr>
        <w:spacing w:after="0" w:line="240" w:lineRule="auto"/>
      </w:pPr>
    </w:p>
    <w:p w14:paraId="0C9D44E4" w14:textId="086894EE" w:rsidR="00602298" w:rsidRDefault="00602298" w:rsidP="00490C43">
      <w:pPr>
        <w:spacing w:after="0" w:line="240" w:lineRule="auto"/>
      </w:pPr>
    </w:p>
    <w:p w14:paraId="2F26277C" w14:textId="65C57C4A" w:rsidR="00602298" w:rsidRDefault="00602298" w:rsidP="00490C43">
      <w:pPr>
        <w:spacing w:after="0" w:line="240" w:lineRule="auto"/>
      </w:pPr>
    </w:p>
    <w:p w14:paraId="643DFE38" w14:textId="394E944B" w:rsidR="00602298" w:rsidRDefault="00602298" w:rsidP="00490C43">
      <w:pPr>
        <w:spacing w:after="0" w:line="240" w:lineRule="auto"/>
      </w:pPr>
    </w:p>
    <w:p w14:paraId="169BD4F2" w14:textId="7344F744" w:rsidR="00602298" w:rsidRDefault="00602298" w:rsidP="00490C43">
      <w:pPr>
        <w:spacing w:after="0" w:line="240" w:lineRule="auto"/>
      </w:pPr>
    </w:p>
    <w:p w14:paraId="37CEE41D" w14:textId="1712027B" w:rsidR="00602298" w:rsidRDefault="00602298" w:rsidP="00490C43">
      <w:pPr>
        <w:spacing w:after="0" w:line="240" w:lineRule="auto"/>
      </w:pPr>
    </w:p>
    <w:p w14:paraId="742210EE" w14:textId="59F063E2" w:rsidR="00602298" w:rsidRDefault="00602298" w:rsidP="00490C43">
      <w:pPr>
        <w:spacing w:after="0" w:line="240" w:lineRule="auto"/>
      </w:pPr>
    </w:p>
    <w:p w14:paraId="7634C4D1" w14:textId="77777777" w:rsidR="00602298" w:rsidRDefault="00602298" w:rsidP="00490C43">
      <w:pPr>
        <w:spacing w:after="0" w:line="240" w:lineRule="auto"/>
        <w:rPr>
          <w:rtl/>
        </w:rPr>
      </w:pPr>
    </w:p>
    <w:p w14:paraId="74CEB137" w14:textId="698493AC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33410B88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298950" cy="2530475"/>
                <wp:effectExtent l="0" t="0" r="635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950" cy="2530475"/>
                          <a:chOff x="-902469" y="-1"/>
                          <a:chExt cx="4212842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4" r="7484"/>
                          <a:stretch/>
                        </pic:blipFill>
                        <pic:spPr bwMode="auto">
                          <a:xfrm>
                            <a:off x="-902469" y="-1"/>
                            <a:ext cx="421284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1DDC36DD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46</w:t>
                              </w:r>
                            </w:p>
                            <w:p w14:paraId="764D1342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08" style="position:absolute;left:0;text-align:left;margin-left:0;margin-top:.5pt;width:338.5pt;height:199.25pt;z-index:251931648;mso-position-horizontal:center;mso-position-horizontal-relative:margin;mso-width-relative:margin;mso-height-relative:margin" coordorigin="-9024" coordsize="42128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">
                <v:shape id="Picture 247" o:spid="_x0000_s1209" type="#_x0000_t75" style="position:absolute;left:-9024;width:42127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">
                  <v:imagedata r:id="rId145" o:title="" cropleft="4905f" cropright="4905f"/>
                </v:shape>
                <v:shape id="Text Box 248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1DDC36DD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46</w:t>
                        </w:r>
                      </w:p>
                      <w:p w14:paraId="764D1342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0FBD2F" w14:textId="2E7EF7BF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0C6A720E" w:rsidR="00065EA5" w:rsidRDefault="00065EA5" w:rsidP="00490C43">
      <w:pPr>
        <w:spacing w:after="0" w:line="240" w:lineRule="auto"/>
        <w:rPr>
          <w:rtl/>
        </w:rPr>
      </w:pPr>
    </w:p>
    <w:p w14:paraId="78FC9341" w14:textId="4005D5B1" w:rsidR="00065EA5" w:rsidRDefault="00065EA5" w:rsidP="00490C43">
      <w:pPr>
        <w:spacing w:after="0" w:line="240" w:lineRule="auto"/>
        <w:rPr>
          <w:rtl/>
        </w:rPr>
      </w:pPr>
    </w:p>
    <w:p w14:paraId="7253E5B6" w14:textId="5BD6DF92" w:rsidR="00065EA5" w:rsidRDefault="00065EA5" w:rsidP="00490C43">
      <w:pPr>
        <w:spacing w:after="0" w:line="240" w:lineRule="auto"/>
        <w:rPr>
          <w:rtl/>
        </w:rPr>
      </w:pPr>
    </w:p>
    <w:p w14:paraId="7EAD1D89" w14:textId="78394E88" w:rsidR="00065EA5" w:rsidRDefault="00065EA5" w:rsidP="00490C43">
      <w:pPr>
        <w:spacing w:after="0" w:line="240" w:lineRule="auto"/>
        <w:rPr>
          <w:rtl/>
        </w:rPr>
      </w:pPr>
    </w:p>
    <w:p w14:paraId="55F02719" w14:textId="2B51F54C" w:rsidR="00065EA5" w:rsidRDefault="00065EA5" w:rsidP="00490C43">
      <w:pPr>
        <w:spacing w:after="0" w:line="240" w:lineRule="auto"/>
        <w:rPr>
          <w:rtl/>
        </w:rPr>
      </w:pPr>
    </w:p>
    <w:p w14:paraId="1C8A54FE" w14:textId="66650A38" w:rsidR="004B7D0E" w:rsidRDefault="004B7D0E" w:rsidP="00490C43">
      <w:pPr>
        <w:spacing w:after="0" w:line="240" w:lineRule="auto"/>
        <w:rPr>
          <w:rtl/>
        </w:rPr>
      </w:pPr>
    </w:p>
    <w:p w14:paraId="12A0AB41" w14:textId="00F1DFA3" w:rsidR="004B7D0E" w:rsidRDefault="004B7D0E" w:rsidP="00490C43">
      <w:pPr>
        <w:spacing w:after="0" w:line="240" w:lineRule="auto"/>
        <w:rPr>
          <w:rtl/>
        </w:rPr>
      </w:pPr>
    </w:p>
    <w:p w14:paraId="04842C0C" w14:textId="694E44EB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3D733843" w:rsidR="00490C43" w:rsidRDefault="00490C43" w:rsidP="00490C43">
      <w:pPr>
        <w:spacing w:after="0" w:line="240" w:lineRule="auto"/>
        <w:rPr>
          <w:rtl/>
        </w:rPr>
      </w:pPr>
    </w:p>
    <w:p w14:paraId="684CFD08" w14:textId="2E02091E" w:rsidR="00065EA5" w:rsidRDefault="00065EA5" w:rsidP="00490C43">
      <w:pPr>
        <w:spacing w:after="0" w:line="240" w:lineRule="auto"/>
        <w:rPr>
          <w:rtl/>
        </w:rPr>
      </w:pPr>
    </w:p>
    <w:p w14:paraId="0691AC2B" w14:textId="517435AE" w:rsidR="00065EA5" w:rsidRDefault="00065EA5" w:rsidP="00490C43">
      <w:pPr>
        <w:spacing w:after="0" w:line="240" w:lineRule="auto"/>
        <w:rPr>
          <w:rtl/>
        </w:rPr>
      </w:pPr>
    </w:p>
    <w:p w14:paraId="53D5EB9C" w14:textId="723C37A3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61641CB9">
                <wp:simplePos x="0" y="0"/>
                <wp:positionH relativeFrom="margin">
                  <wp:align>center</wp:align>
                </wp:positionH>
                <wp:positionV relativeFrom="paragraph">
                  <wp:posOffset>8065</wp:posOffset>
                </wp:positionV>
                <wp:extent cx="4264319" cy="2530475"/>
                <wp:effectExtent l="0" t="0" r="317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4319" cy="2530475"/>
                          <a:chOff x="-900455" y="-1"/>
                          <a:chExt cx="4179121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26" r="7826"/>
                          <a:stretch/>
                        </pic:blipFill>
                        <pic:spPr bwMode="auto">
                          <a:xfrm>
                            <a:off x="-900455" y="-1"/>
                            <a:ext cx="4179121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1B1C0AEF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47</w:t>
                              </w:r>
                            </w:p>
                            <w:p w14:paraId="37EE187A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11" style="position:absolute;left:0;text-align:left;margin-left:0;margin-top:.65pt;width:335.75pt;height:199.25pt;z-index:251932672;mso-position-horizontal:center;mso-position-horizontal-relative:margin;mso-width-relative:margin;mso-height-relative:margin" coordorigin="-9004" coordsize="41791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">
                <v:shape id="Picture 250" o:spid="_x0000_s1212" type="#_x0000_t75" style="position:absolute;left:-9004;width:4179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">
                  <v:imagedata r:id="rId147" o:title="" cropleft="5129f" cropright="5129f"/>
                </v:shape>
                <v:shape id="Text Box 251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1B1C0AEF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47</w:t>
                        </w:r>
                      </w:p>
                      <w:p w14:paraId="37EE187A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1F79E9E" w14:textId="50174D67" w:rsidR="00065EA5" w:rsidRDefault="00065EA5" w:rsidP="00490C43">
      <w:pPr>
        <w:spacing w:after="0" w:line="240" w:lineRule="auto"/>
        <w:rPr>
          <w:rtl/>
        </w:rPr>
      </w:pPr>
    </w:p>
    <w:p w14:paraId="12C07487" w14:textId="20DBDBA8" w:rsidR="00065EA5" w:rsidRDefault="00065EA5" w:rsidP="00490C43">
      <w:pPr>
        <w:spacing w:after="0" w:line="240" w:lineRule="auto"/>
        <w:rPr>
          <w:rtl/>
        </w:rPr>
      </w:pPr>
    </w:p>
    <w:p w14:paraId="35A2D90C" w14:textId="0A144D45" w:rsidR="00065EA5" w:rsidRDefault="00065EA5" w:rsidP="00490C43">
      <w:pPr>
        <w:spacing w:after="0" w:line="240" w:lineRule="auto"/>
        <w:rPr>
          <w:rtl/>
        </w:rPr>
      </w:pPr>
    </w:p>
    <w:p w14:paraId="59A36AA1" w14:textId="36601EC2" w:rsidR="00065EA5" w:rsidRDefault="00065EA5" w:rsidP="00490C43">
      <w:pPr>
        <w:spacing w:after="0" w:line="240" w:lineRule="auto"/>
        <w:rPr>
          <w:rtl/>
        </w:rPr>
      </w:pPr>
    </w:p>
    <w:p w14:paraId="14145315" w14:textId="68792AF6" w:rsidR="00065EA5" w:rsidRDefault="00065EA5" w:rsidP="00490C43">
      <w:pPr>
        <w:spacing w:after="0" w:line="240" w:lineRule="auto"/>
        <w:rPr>
          <w:rtl/>
        </w:rPr>
      </w:pPr>
    </w:p>
    <w:p w14:paraId="7F193CE3" w14:textId="38FA1956" w:rsidR="00065EA5" w:rsidRDefault="00065EA5" w:rsidP="00490C43">
      <w:pPr>
        <w:spacing w:after="0" w:line="240" w:lineRule="auto"/>
        <w:rPr>
          <w:rtl/>
        </w:rPr>
      </w:pPr>
    </w:p>
    <w:p w14:paraId="2576474D" w14:textId="334A241A" w:rsidR="00065EA5" w:rsidRDefault="00065EA5" w:rsidP="00490C43">
      <w:pPr>
        <w:spacing w:after="0" w:line="240" w:lineRule="auto"/>
        <w:rPr>
          <w:rtl/>
        </w:rPr>
      </w:pPr>
    </w:p>
    <w:p w14:paraId="452E2851" w14:textId="05707B79" w:rsidR="00065EA5" w:rsidRDefault="00065EA5" w:rsidP="00490C43">
      <w:pPr>
        <w:spacing w:after="0" w:line="240" w:lineRule="auto"/>
        <w:rPr>
          <w:rtl/>
        </w:rPr>
      </w:pPr>
    </w:p>
    <w:p w14:paraId="629B949C" w14:textId="2E891A1D" w:rsidR="00065EA5" w:rsidRDefault="00065EA5" w:rsidP="00490C43">
      <w:pPr>
        <w:spacing w:after="0" w:line="240" w:lineRule="auto"/>
        <w:rPr>
          <w:rtl/>
        </w:rPr>
      </w:pPr>
    </w:p>
    <w:p w14:paraId="0FBD71D2" w14:textId="178E35B5" w:rsidR="00065EA5" w:rsidRDefault="00065EA5" w:rsidP="00490C43">
      <w:pPr>
        <w:spacing w:after="0" w:line="240" w:lineRule="auto"/>
        <w:rPr>
          <w:rtl/>
        </w:rPr>
      </w:pPr>
    </w:p>
    <w:p w14:paraId="110D1A01" w14:textId="7F6CBC3C" w:rsidR="00065EA5" w:rsidRDefault="00065EA5" w:rsidP="00490C43">
      <w:pPr>
        <w:spacing w:after="0" w:line="240" w:lineRule="auto"/>
        <w:rPr>
          <w:rtl/>
        </w:rPr>
      </w:pPr>
    </w:p>
    <w:p w14:paraId="50325E9E" w14:textId="7C18E23A" w:rsidR="00065EA5" w:rsidRDefault="00065EA5" w:rsidP="00490C43">
      <w:pPr>
        <w:spacing w:after="0" w:line="240" w:lineRule="auto"/>
        <w:rPr>
          <w:rtl/>
        </w:rPr>
      </w:pPr>
    </w:p>
    <w:p w14:paraId="02FE428D" w14:textId="2A81496F" w:rsidR="00065EA5" w:rsidRDefault="00065EA5" w:rsidP="00490C43">
      <w:pPr>
        <w:spacing w:after="0" w:line="240" w:lineRule="auto"/>
        <w:rPr>
          <w:rtl/>
        </w:rPr>
      </w:pPr>
    </w:p>
    <w:p w14:paraId="4ADAF3FA" w14:textId="3F17912F" w:rsidR="00065EA5" w:rsidRDefault="00065EA5" w:rsidP="00490C43">
      <w:pPr>
        <w:spacing w:after="0" w:line="240" w:lineRule="auto"/>
        <w:rPr>
          <w:rtl/>
        </w:rPr>
      </w:pPr>
    </w:p>
    <w:p w14:paraId="2CA2BFCF" w14:textId="45AF2577" w:rsidR="00065EA5" w:rsidRDefault="00B10313" w:rsidP="00490C43">
      <w:pPr>
        <w:spacing w:after="0" w:line="240" w:lineRule="auto"/>
        <w:rPr>
          <w:rtl/>
        </w:rPr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58AEC783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4435428" cy="2530475"/>
                <wp:effectExtent l="0" t="0" r="381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5428" cy="2530475"/>
                          <a:chOff x="-987273" y="-1"/>
                          <a:chExt cx="4345946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4" r="6134"/>
                          <a:stretch/>
                        </pic:blipFill>
                        <pic:spPr bwMode="auto">
                          <a:xfrm>
                            <a:off x="-987273" y="-1"/>
                            <a:ext cx="434594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1731E22C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48</w:t>
                              </w:r>
                            </w:p>
                            <w:p w14:paraId="5A1EC3A7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14" style="position:absolute;left:0;text-align:left;margin-left:0;margin-top:.55pt;width:349.25pt;height:199.25pt;z-index:251934720;mso-position-horizontal:center;mso-position-horizontal-relative:margin;mso-width-relative:margin;mso-height-relative:margin" coordorigin="-9872" coordsize="43459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">
                <v:shape id="Picture 253" o:spid="_x0000_s1215" type="#_x0000_t75" style="position:absolute;left:-9872;width:43458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">
                  <v:imagedata r:id="rId149" o:title="" cropleft="4020f" cropright="4020f"/>
                </v:shape>
                <v:shape id="Text Box 254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1731E22C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48</w:t>
                        </w:r>
                      </w:p>
                      <w:p w14:paraId="5A1EC3A7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F95DA4F" w14:textId="4E858DDF" w:rsidR="00065EA5" w:rsidRDefault="00065EA5" w:rsidP="00490C43">
      <w:pPr>
        <w:spacing w:after="0" w:line="240" w:lineRule="auto"/>
        <w:rPr>
          <w:rtl/>
        </w:rPr>
      </w:pPr>
    </w:p>
    <w:p w14:paraId="3EAEBE04" w14:textId="15F86311" w:rsidR="00065EA5" w:rsidRDefault="00065EA5" w:rsidP="00490C43">
      <w:pPr>
        <w:spacing w:after="0" w:line="240" w:lineRule="auto"/>
        <w:rPr>
          <w:rtl/>
        </w:rPr>
      </w:pPr>
    </w:p>
    <w:p w14:paraId="69E7BF85" w14:textId="262615FC" w:rsidR="00065EA5" w:rsidRDefault="00065EA5" w:rsidP="00490C43">
      <w:pPr>
        <w:spacing w:after="0" w:line="240" w:lineRule="auto"/>
        <w:rPr>
          <w:rtl/>
        </w:rPr>
      </w:pPr>
    </w:p>
    <w:p w14:paraId="1591D8F6" w14:textId="2B1DFAC7" w:rsidR="00065EA5" w:rsidRDefault="00065EA5" w:rsidP="00490C43">
      <w:pPr>
        <w:spacing w:after="0" w:line="240" w:lineRule="auto"/>
        <w:rPr>
          <w:rtl/>
        </w:rPr>
      </w:pPr>
    </w:p>
    <w:p w14:paraId="1201720B" w14:textId="3295846C" w:rsidR="00065EA5" w:rsidRDefault="00065EA5" w:rsidP="00490C43">
      <w:pPr>
        <w:spacing w:after="0" w:line="240" w:lineRule="auto"/>
        <w:rPr>
          <w:rtl/>
        </w:rPr>
      </w:pPr>
    </w:p>
    <w:p w14:paraId="52E62223" w14:textId="4E431162" w:rsidR="00065EA5" w:rsidRDefault="00065EA5" w:rsidP="00490C43">
      <w:pPr>
        <w:spacing w:after="0" w:line="240" w:lineRule="auto"/>
        <w:rPr>
          <w:rtl/>
        </w:rPr>
      </w:pPr>
    </w:p>
    <w:p w14:paraId="7BBC2701" w14:textId="49F46F96" w:rsidR="00065EA5" w:rsidRDefault="00065EA5" w:rsidP="00490C43">
      <w:pPr>
        <w:spacing w:after="0" w:line="240" w:lineRule="auto"/>
        <w:rPr>
          <w:rtl/>
        </w:rPr>
      </w:pPr>
    </w:p>
    <w:p w14:paraId="0BAB527F" w14:textId="0517F822" w:rsidR="00065EA5" w:rsidRDefault="00065EA5" w:rsidP="00490C43">
      <w:pPr>
        <w:spacing w:after="0" w:line="240" w:lineRule="auto"/>
        <w:rPr>
          <w:rtl/>
        </w:rPr>
      </w:pPr>
    </w:p>
    <w:p w14:paraId="002F960E" w14:textId="71986767" w:rsidR="00065EA5" w:rsidRDefault="00065EA5" w:rsidP="00490C43">
      <w:pPr>
        <w:spacing w:after="0" w:line="240" w:lineRule="auto"/>
        <w:rPr>
          <w:rtl/>
        </w:rPr>
      </w:pPr>
    </w:p>
    <w:p w14:paraId="50F11E7D" w14:textId="1D6AB4A7" w:rsidR="00065EA5" w:rsidRDefault="00065EA5" w:rsidP="00490C43">
      <w:pPr>
        <w:spacing w:after="0" w:line="240" w:lineRule="auto"/>
        <w:rPr>
          <w:rtl/>
        </w:rPr>
      </w:pPr>
    </w:p>
    <w:p w14:paraId="1874944E" w14:textId="3C2234BD" w:rsidR="00065EA5" w:rsidRDefault="00065EA5" w:rsidP="00490C43">
      <w:pPr>
        <w:spacing w:after="0" w:line="240" w:lineRule="auto"/>
        <w:rPr>
          <w:rtl/>
        </w:rPr>
      </w:pPr>
    </w:p>
    <w:p w14:paraId="1EC3EFE2" w14:textId="2B303861" w:rsidR="00B10313" w:rsidRDefault="00B10313" w:rsidP="00490C43">
      <w:pPr>
        <w:spacing w:after="0" w:line="240" w:lineRule="auto"/>
      </w:pPr>
    </w:p>
    <w:p w14:paraId="0516D0DB" w14:textId="38397B7D" w:rsidR="00B10313" w:rsidRDefault="00B10313" w:rsidP="00490C43">
      <w:pPr>
        <w:spacing w:after="0" w:line="240" w:lineRule="auto"/>
      </w:pPr>
    </w:p>
    <w:p w14:paraId="41E3168C" w14:textId="7EC3CACF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4428D26B">
                <wp:simplePos x="0" y="0"/>
                <wp:positionH relativeFrom="margin">
                  <wp:align>center</wp:align>
                </wp:positionH>
                <wp:positionV relativeFrom="paragraph">
                  <wp:posOffset>179212</wp:posOffset>
                </wp:positionV>
                <wp:extent cx="4537492" cy="2530475"/>
                <wp:effectExtent l="0" t="0" r="0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492" cy="2530475"/>
                          <a:chOff x="-1014075" y="-1"/>
                          <a:chExt cx="4446377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25" r="5125"/>
                          <a:stretch/>
                        </pic:blipFill>
                        <pic:spPr bwMode="auto">
                          <a:xfrm>
                            <a:off x="-1014075" y="-1"/>
                            <a:ext cx="4446377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24316D11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49</w:t>
                              </w:r>
                            </w:p>
                            <w:p w14:paraId="0C9C37DB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17" style="position:absolute;left:0;text-align:left;margin-left:0;margin-top:14.1pt;width:357.3pt;height:199.25pt;z-index:251935744;mso-position-horizontal:center;mso-position-horizontal-relative:margin;mso-width-relative:margin;mso-height-relative:margin" coordorigin="-10140" coordsize="44463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">
                <v:shape id="Picture 256" o:spid="_x0000_s1218" type="#_x0000_t75" style="position:absolute;left:-10140;width:4446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">
                  <v:imagedata r:id="rId151" o:title="" cropleft="3359f" cropright="3359f"/>
                </v:shape>
                <v:shape id="Text Box 257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24316D11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49</w:t>
                        </w:r>
                      </w:p>
                      <w:p w14:paraId="0C9C37DB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748FC26" w14:textId="5FE2750C" w:rsidR="00B10313" w:rsidRDefault="00B10313" w:rsidP="00490C43">
      <w:pPr>
        <w:spacing w:after="0" w:line="240" w:lineRule="auto"/>
      </w:pPr>
    </w:p>
    <w:p w14:paraId="10C99C03" w14:textId="1F00B985" w:rsidR="00B10313" w:rsidRDefault="00B10313" w:rsidP="00490C43">
      <w:pPr>
        <w:spacing w:after="0" w:line="240" w:lineRule="auto"/>
      </w:pPr>
    </w:p>
    <w:p w14:paraId="4E0D4A73" w14:textId="5DFB62CA" w:rsidR="00B10313" w:rsidRDefault="00B10313" w:rsidP="00490C43">
      <w:pPr>
        <w:spacing w:after="0" w:line="240" w:lineRule="auto"/>
      </w:pPr>
    </w:p>
    <w:p w14:paraId="3ADC7316" w14:textId="120EF615" w:rsidR="00B10313" w:rsidRDefault="00B10313" w:rsidP="00490C43">
      <w:pPr>
        <w:spacing w:after="0" w:line="240" w:lineRule="auto"/>
      </w:pPr>
    </w:p>
    <w:p w14:paraId="1A8BFD21" w14:textId="6CA70E7B" w:rsidR="00B10313" w:rsidRDefault="00B10313" w:rsidP="00490C43">
      <w:pPr>
        <w:spacing w:after="0" w:line="240" w:lineRule="auto"/>
      </w:pPr>
    </w:p>
    <w:p w14:paraId="08726676" w14:textId="27D16747" w:rsidR="00B10313" w:rsidRDefault="00B10313" w:rsidP="00490C43">
      <w:pPr>
        <w:spacing w:after="0" w:line="240" w:lineRule="auto"/>
      </w:pPr>
    </w:p>
    <w:p w14:paraId="2773E14A" w14:textId="21C1D701" w:rsidR="00B10313" w:rsidRDefault="00B10313" w:rsidP="00490C43">
      <w:pPr>
        <w:spacing w:after="0" w:line="240" w:lineRule="auto"/>
      </w:pPr>
    </w:p>
    <w:p w14:paraId="667F44C8" w14:textId="005F2EA8" w:rsidR="00B10313" w:rsidRDefault="00B10313" w:rsidP="00490C43">
      <w:pPr>
        <w:spacing w:after="0" w:line="240" w:lineRule="auto"/>
      </w:pPr>
    </w:p>
    <w:p w14:paraId="043BF6CC" w14:textId="55D32BBF" w:rsidR="00B10313" w:rsidRDefault="00B10313" w:rsidP="00490C43">
      <w:pPr>
        <w:spacing w:after="0" w:line="240" w:lineRule="auto"/>
      </w:pPr>
    </w:p>
    <w:p w14:paraId="0960D0EF" w14:textId="02C24313" w:rsidR="00B10313" w:rsidRDefault="00B10313" w:rsidP="00490C43">
      <w:pPr>
        <w:spacing w:after="0" w:line="240" w:lineRule="auto"/>
      </w:pPr>
    </w:p>
    <w:p w14:paraId="34FACA1F" w14:textId="671F27B8" w:rsidR="00B10313" w:rsidRDefault="00B10313" w:rsidP="00490C43">
      <w:pPr>
        <w:spacing w:after="0" w:line="240" w:lineRule="auto"/>
      </w:pPr>
    </w:p>
    <w:p w14:paraId="7D8768AD" w14:textId="4EC7B7AC" w:rsidR="00B10313" w:rsidRDefault="00B10313" w:rsidP="00490C43">
      <w:pPr>
        <w:spacing w:after="0" w:line="240" w:lineRule="auto"/>
      </w:pPr>
    </w:p>
    <w:p w14:paraId="5EDE2104" w14:textId="0AA58700" w:rsidR="00B10313" w:rsidRDefault="00B10313" w:rsidP="00490C43">
      <w:pPr>
        <w:spacing w:after="0" w:line="240" w:lineRule="auto"/>
      </w:pPr>
    </w:p>
    <w:p w14:paraId="0B38B7BC" w14:textId="0274FB31" w:rsidR="00B10313" w:rsidRDefault="00B10313" w:rsidP="00490C43">
      <w:pPr>
        <w:spacing w:after="0" w:line="240" w:lineRule="auto"/>
      </w:pPr>
    </w:p>
    <w:p w14:paraId="4446F281" w14:textId="026EA8C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D1D26F0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4203046" cy="2530475"/>
                <wp:effectExtent l="0" t="0" r="7620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046" cy="2530475"/>
                          <a:chOff x="-887079" y="-1"/>
                          <a:chExt cx="4119072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32" r="8432"/>
                          <a:stretch/>
                        </pic:blipFill>
                        <pic:spPr bwMode="auto">
                          <a:xfrm>
                            <a:off x="-887079" y="-1"/>
                            <a:ext cx="411907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75727B1B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50</w:t>
                              </w:r>
                            </w:p>
                            <w:p w14:paraId="3B837D26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20" style="position:absolute;left:0;text-align:left;margin-left:0;margin-top:.35pt;width:330.95pt;height:199.25pt;z-index:251937792;mso-position-horizontal:center;mso-position-horizontal-relative:margin;mso-width-relative:margin;mso-height-relative:margin" coordorigin="-8870" coordsize="4119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">
                <v:shape id="Picture 259" o:spid="_x0000_s1221" type="#_x0000_t75" style="position:absolute;left:-8870;width:41189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">
                  <v:imagedata r:id="rId153" o:title="" cropleft="5526f" cropright="5526f"/>
                </v:shape>
                <v:shape id="Text Box 260" o:spid="_x0000_s122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75727B1B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50</w:t>
                        </w:r>
                      </w:p>
                      <w:p w14:paraId="3B837D26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FF2F17" w14:textId="6A25D20C" w:rsidR="00B10313" w:rsidRDefault="00B10313" w:rsidP="00490C43">
      <w:pPr>
        <w:spacing w:after="0" w:line="240" w:lineRule="auto"/>
      </w:pPr>
    </w:p>
    <w:p w14:paraId="473A1421" w14:textId="4DBAD7C7" w:rsidR="00B10313" w:rsidRDefault="00B10313" w:rsidP="00490C43">
      <w:pPr>
        <w:spacing w:after="0" w:line="240" w:lineRule="auto"/>
      </w:pPr>
    </w:p>
    <w:p w14:paraId="4E7F058C" w14:textId="4472C7FA" w:rsidR="00B10313" w:rsidRDefault="00B10313" w:rsidP="00490C43">
      <w:pPr>
        <w:spacing w:after="0" w:line="240" w:lineRule="auto"/>
      </w:pPr>
    </w:p>
    <w:p w14:paraId="2280313B" w14:textId="02783204" w:rsidR="00B10313" w:rsidRDefault="00B10313" w:rsidP="00490C43">
      <w:pPr>
        <w:spacing w:after="0" w:line="240" w:lineRule="auto"/>
      </w:pPr>
    </w:p>
    <w:p w14:paraId="7251A946" w14:textId="3D600E22" w:rsidR="00B10313" w:rsidRDefault="00B10313" w:rsidP="00490C43">
      <w:pPr>
        <w:spacing w:after="0" w:line="240" w:lineRule="auto"/>
      </w:pPr>
    </w:p>
    <w:p w14:paraId="10A8836A" w14:textId="69DFD0D3" w:rsidR="00B10313" w:rsidRDefault="00B10313" w:rsidP="00490C43">
      <w:pPr>
        <w:spacing w:after="0" w:line="240" w:lineRule="auto"/>
      </w:pPr>
    </w:p>
    <w:p w14:paraId="6D7EE84B" w14:textId="086BE9F5" w:rsidR="00B10313" w:rsidRDefault="00B10313" w:rsidP="00490C43">
      <w:pPr>
        <w:spacing w:after="0" w:line="240" w:lineRule="auto"/>
      </w:pPr>
    </w:p>
    <w:p w14:paraId="4B769AAA" w14:textId="7A0EF16D" w:rsidR="00B10313" w:rsidRDefault="00B10313" w:rsidP="00490C43">
      <w:pPr>
        <w:spacing w:after="0" w:line="240" w:lineRule="auto"/>
      </w:pPr>
    </w:p>
    <w:p w14:paraId="5C4186A0" w14:textId="0434C913" w:rsidR="00B10313" w:rsidRDefault="00B10313" w:rsidP="00490C43">
      <w:pPr>
        <w:spacing w:after="0" w:line="240" w:lineRule="auto"/>
      </w:pPr>
    </w:p>
    <w:p w14:paraId="3B8EEC83" w14:textId="24E7721E" w:rsidR="00B10313" w:rsidRDefault="00B10313" w:rsidP="00490C43">
      <w:pPr>
        <w:spacing w:after="0" w:line="240" w:lineRule="auto"/>
      </w:pPr>
    </w:p>
    <w:p w14:paraId="20D388D6" w14:textId="1111C709" w:rsidR="00B10313" w:rsidRDefault="00B10313" w:rsidP="00490C43">
      <w:pPr>
        <w:spacing w:after="0" w:line="240" w:lineRule="auto"/>
      </w:pPr>
    </w:p>
    <w:p w14:paraId="0D531E22" w14:textId="54A78457" w:rsidR="00B10313" w:rsidRDefault="00B10313" w:rsidP="00490C43">
      <w:pPr>
        <w:spacing w:after="0" w:line="240" w:lineRule="auto"/>
      </w:pPr>
    </w:p>
    <w:p w14:paraId="4C614A57" w14:textId="67BB150A" w:rsidR="00B10313" w:rsidRDefault="00B10313" w:rsidP="00490C43">
      <w:pPr>
        <w:spacing w:after="0" w:line="240" w:lineRule="auto"/>
      </w:pPr>
    </w:p>
    <w:p w14:paraId="0F231DD7" w14:textId="513C8896" w:rsidR="00B7353D" w:rsidRDefault="00B7353D" w:rsidP="00490C43">
      <w:pPr>
        <w:spacing w:after="0" w:line="240" w:lineRule="auto"/>
      </w:pPr>
    </w:p>
    <w:p w14:paraId="1A50C746" w14:textId="27F987AC" w:rsidR="00B7353D" w:rsidRDefault="00B7353D" w:rsidP="00490C43">
      <w:pPr>
        <w:spacing w:after="0" w:line="240" w:lineRule="auto"/>
      </w:pPr>
    </w:p>
    <w:p w14:paraId="2AD690A7" w14:textId="77777777" w:rsidR="00B7353D" w:rsidRDefault="00B7353D" w:rsidP="00490C43">
      <w:pPr>
        <w:spacing w:after="0" w:line="240" w:lineRule="auto"/>
      </w:pPr>
    </w:p>
    <w:p w14:paraId="4CDABC7C" w14:textId="693FB4D3" w:rsidR="00B10313" w:rsidRDefault="00B10313" w:rsidP="00490C43">
      <w:pPr>
        <w:spacing w:after="0" w:line="240" w:lineRule="auto"/>
      </w:pPr>
    </w:p>
    <w:p w14:paraId="36667FEF" w14:textId="2A50E367" w:rsidR="00B10313" w:rsidRDefault="00B10313" w:rsidP="00490C43">
      <w:pPr>
        <w:spacing w:after="0" w:line="240" w:lineRule="auto"/>
      </w:pPr>
      <w:r w:rsidRPr="00065EA5">
        <w:rPr>
          <w:rFonts w:cs="Calibri Light"/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126BBDC0">
                <wp:simplePos x="0" y="0"/>
                <wp:positionH relativeFrom="margin">
                  <wp:align>center</wp:align>
                </wp:positionH>
                <wp:positionV relativeFrom="paragraph">
                  <wp:posOffset>45152</wp:posOffset>
                </wp:positionV>
                <wp:extent cx="4101086" cy="2530475"/>
                <wp:effectExtent l="0" t="0" r="0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1086" cy="2530475"/>
                          <a:chOff x="-977802" y="-1"/>
                          <a:chExt cx="3827540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41" r="9441"/>
                          <a:stretch/>
                        </pic:blipFill>
                        <pic:spPr bwMode="auto">
                          <a:xfrm>
                            <a:off x="-977802" y="-1"/>
                            <a:ext cx="382754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6FBE5FEA" w:rsidR="00B10313" w:rsidRPr="00C473EC" w:rsidRDefault="00B10313" w:rsidP="00065EA5">
                              <w:pPr>
                                <w:pStyle w:val="Caption"/>
                                <w:jc w:val="left"/>
                              </w:pPr>
                              <w:r>
                                <w:t>Figure 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51</w:t>
                              </w:r>
                            </w:p>
                            <w:p w14:paraId="21E376F0" w14:textId="77777777" w:rsidR="00B10313" w:rsidRDefault="00B10313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23" style="position:absolute;left:0;text-align:left;margin-left:0;margin-top:3.55pt;width:322.9pt;height:199.25pt;z-index:251938816;mso-position-horizontal:center;mso-position-horizontal-relative:margin;mso-width-relative:margin;mso-height-relative:margin" coordorigin="-9778" coordsize="38275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">
                <v:shape id="Picture 262" o:spid="_x0000_s1224" type="#_x0000_t75" style="position:absolute;left:-9778;width:38275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">
                  <v:imagedata r:id="rId155" o:title="" cropleft="6187f" cropright="6187f"/>
                </v:shape>
                <v:shape id="Text Box 263" o:spid="_x0000_s122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6FBE5FEA" w:rsidR="00B10313" w:rsidRPr="00C473EC" w:rsidRDefault="00B10313" w:rsidP="00065EA5">
                        <w:pPr>
                          <w:pStyle w:val="Caption"/>
                          <w:jc w:val="left"/>
                        </w:pPr>
                        <w:r>
                          <w:t>Figure 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</w:rPr>
                          <w:t>51</w:t>
                        </w:r>
                      </w:p>
                      <w:p w14:paraId="21E376F0" w14:textId="77777777" w:rsidR="00B10313" w:rsidRDefault="00B10313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6E85477" w14:textId="29FD3EE9" w:rsidR="00B10313" w:rsidRDefault="00B10313" w:rsidP="00490C43">
      <w:pPr>
        <w:spacing w:after="0" w:line="240" w:lineRule="auto"/>
      </w:pPr>
    </w:p>
    <w:p w14:paraId="736336C6" w14:textId="40394ABB" w:rsidR="00B10313" w:rsidRDefault="00B10313" w:rsidP="00490C43">
      <w:pPr>
        <w:spacing w:after="0" w:line="240" w:lineRule="auto"/>
      </w:pPr>
    </w:p>
    <w:p w14:paraId="70F4CB10" w14:textId="7A1F0A90" w:rsidR="00B10313" w:rsidRDefault="00B10313" w:rsidP="00490C43">
      <w:pPr>
        <w:spacing w:after="0" w:line="240" w:lineRule="auto"/>
      </w:pPr>
    </w:p>
    <w:p w14:paraId="13E529EE" w14:textId="59864D6D" w:rsidR="00B10313" w:rsidRDefault="00B10313" w:rsidP="00490C43">
      <w:pPr>
        <w:spacing w:after="0" w:line="240" w:lineRule="auto"/>
      </w:pPr>
    </w:p>
    <w:p w14:paraId="105530C2" w14:textId="2F3C3401" w:rsidR="00B10313" w:rsidRDefault="00B10313" w:rsidP="00490C43">
      <w:pPr>
        <w:spacing w:after="0" w:line="240" w:lineRule="auto"/>
      </w:pPr>
    </w:p>
    <w:p w14:paraId="33A3E6AD" w14:textId="31D54C4C" w:rsidR="00B10313" w:rsidRDefault="00B10313" w:rsidP="00490C43">
      <w:pPr>
        <w:spacing w:after="0" w:line="240" w:lineRule="auto"/>
      </w:pPr>
    </w:p>
    <w:p w14:paraId="5EDCC418" w14:textId="565BA74E" w:rsidR="00B10313" w:rsidRDefault="00B10313" w:rsidP="00490C43">
      <w:pPr>
        <w:spacing w:after="0" w:line="240" w:lineRule="auto"/>
      </w:pPr>
    </w:p>
    <w:p w14:paraId="152E4C55" w14:textId="2C33090F" w:rsidR="00B10313" w:rsidRDefault="00B10313" w:rsidP="00490C43">
      <w:pPr>
        <w:spacing w:after="0" w:line="240" w:lineRule="auto"/>
      </w:pPr>
    </w:p>
    <w:p w14:paraId="3CEF566C" w14:textId="44D33C22" w:rsidR="00B10313" w:rsidRDefault="00B10313" w:rsidP="00490C43">
      <w:pPr>
        <w:spacing w:after="0" w:line="240" w:lineRule="auto"/>
      </w:pPr>
    </w:p>
    <w:p w14:paraId="76B6C874" w14:textId="5D34FDC1" w:rsidR="00B10313" w:rsidRDefault="00B10313" w:rsidP="00490C43">
      <w:pPr>
        <w:spacing w:after="0" w:line="240" w:lineRule="auto"/>
      </w:pPr>
    </w:p>
    <w:p w14:paraId="54F7B971" w14:textId="3E920635" w:rsidR="00B10313" w:rsidRDefault="00B10313" w:rsidP="00490C43">
      <w:pPr>
        <w:spacing w:after="0" w:line="240" w:lineRule="auto"/>
      </w:pPr>
    </w:p>
    <w:p w14:paraId="0304F726" w14:textId="77777777" w:rsidR="00B10313" w:rsidRDefault="00B10313" w:rsidP="00490C43">
      <w:pPr>
        <w:spacing w:after="0" w:line="240" w:lineRule="auto"/>
      </w:pPr>
    </w:p>
    <w:p w14:paraId="1B996CA3" w14:textId="77777777" w:rsidR="00B10313" w:rsidRDefault="00B10313" w:rsidP="00490C43">
      <w:pPr>
        <w:spacing w:after="0" w:line="240" w:lineRule="auto"/>
      </w:pPr>
    </w:p>
    <w:p w14:paraId="42696987" w14:textId="67E9769D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0D1C0F41" w:rsidR="00065EA5" w:rsidRDefault="0053745E" w:rsidP="00014632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אם נסתכל </w:t>
      </w:r>
      <w:r w:rsidR="00014632">
        <w:rPr>
          <w:rFonts w:hint="cs"/>
          <w:rtl/>
        </w:rPr>
        <w:t>על איור 9-42 ועד 9-51, נראה</w:t>
      </w:r>
      <w:r>
        <w:rPr>
          <w:rFonts w:eastAsiaTheme="minorEastAsia" w:hint="cs"/>
          <w:rtl/>
        </w:rPr>
        <w:t xml:space="preserve"> כי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שהצגנו, ו</w:t>
      </w:r>
      <w:r w:rsidR="006434DA">
        <w:rPr>
          <w:rFonts w:eastAsiaTheme="minorEastAsia" w:hint="cs"/>
          <w:rtl/>
        </w:rPr>
        <w:t xml:space="preserve">בנוסף, </w:t>
      </w:r>
      <w:r>
        <w:rPr>
          <w:rFonts w:eastAsiaTheme="minorEastAsia" w:hint="cs"/>
          <w:rtl/>
        </w:rPr>
        <w:t xml:space="preserve">גם אם נסתכל על כל גרסה של כל </w:t>
      </w:r>
      <w:r w:rsidR="006434DA">
        <w:rPr>
          <w:rFonts w:eastAsiaTheme="minorEastAsia"/>
        </w:rPr>
        <w:t>Trace</w:t>
      </w:r>
      <w:r w:rsidR="006434DA">
        <w:rPr>
          <w:rFonts w:eastAsiaTheme="minorEastAsia" w:hint="cs"/>
          <w:rtl/>
        </w:rPr>
        <w:t xml:space="preserve"> בנפרד</w:t>
      </w:r>
      <w:r>
        <w:rPr>
          <w:rFonts w:eastAsiaTheme="minorEastAsia" w:hint="cs"/>
          <w:rtl/>
        </w:rPr>
        <w:t xml:space="preserve">, במיוחד באזור </w:t>
      </w:r>
      <w:r w:rsidR="006434DA">
        <w:rPr>
          <w:rFonts w:eastAsiaTheme="minorEastAsia" w:hint="cs"/>
          <w:rtl/>
        </w:rPr>
        <w:t>אשר בו ה-</w:t>
      </w:r>
      <w:r w:rsidR="006434DA">
        <w:rPr>
          <w:rFonts w:eastAsiaTheme="minorEastAsia"/>
        </w:rPr>
        <w:t>Job Sizes</w:t>
      </w:r>
      <w:r w:rsidR="006434DA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 </w:t>
      </w:r>
      <w:r w:rsidR="006434DA">
        <w:rPr>
          <w:rFonts w:eastAsiaTheme="minorEastAsia" w:hint="cs"/>
          <w:rtl/>
        </w:rPr>
        <w:t>שווים ל-</w:t>
      </w:r>
      <w:r>
        <w:rPr>
          <w:rFonts w:eastAsiaTheme="minorEastAsia" w:hint="cs"/>
          <w:rtl/>
        </w:rPr>
        <w:t>20,40,60 ו- 120, ניתן לראות כי</w:t>
      </w:r>
      <w:r w:rsidR="006434DA">
        <w:rPr>
          <w:rFonts w:eastAsiaTheme="minorEastAsia" w:hint="cs"/>
          <w:rtl/>
        </w:rPr>
        <w:t xml:space="preserve"> קיים</w:t>
      </w:r>
      <w:r>
        <w:rPr>
          <w:rFonts w:eastAsiaTheme="minorEastAsia" w:hint="cs"/>
          <w:rtl/>
        </w:rPr>
        <w:t xml:space="preserve"> קו די דומה בין כל הגרסאות, עם נקודות בהירות וכהות, מה שמעיד לנו על ה- </w:t>
      </w:r>
      <w:r w:rsidR="006434DA">
        <w:rPr>
          <w:rFonts w:eastAsiaTheme="minorEastAsia"/>
        </w:rPr>
        <w:t>Locality of Sampling</w:t>
      </w:r>
      <w:r>
        <w:rPr>
          <w:rFonts w:eastAsiaTheme="minorEastAsia" w:hint="cs"/>
          <w:rtl/>
        </w:rPr>
        <w:t xml:space="preserve"> כ</w:t>
      </w:r>
      <w:r w:rsidR="006434DA">
        <w:rPr>
          <w:rFonts w:eastAsiaTheme="minorEastAsia" w:hint="cs"/>
          <w:rtl/>
        </w:rPr>
        <w:t>פי</w:t>
      </w:r>
      <w:r>
        <w:rPr>
          <w:rFonts w:eastAsiaTheme="minorEastAsia" w:hint="cs"/>
          <w:rtl/>
        </w:rPr>
        <w:t xml:space="preserve"> שהוצג בספר</w:t>
      </w:r>
      <w:r>
        <w:rPr>
          <w:rStyle w:val="FootnoteReference"/>
          <w:rFonts w:eastAsiaTheme="minorEastAsia"/>
          <w:rtl/>
        </w:rPr>
        <w:footnoteReference w:id="3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6580E409" w:rsidR="00065EA5" w:rsidRDefault="00065EA5" w:rsidP="00490C43">
      <w:pPr>
        <w:spacing w:after="0" w:line="240" w:lineRule="auto"/>
      </w:pPr>
    </w:p>
    <w:p w14:paraId="1CB91319" w14:textId="031E7A28" w:rsidR="00B7353D" w:rsidRDefault="00B7353D" w:rsidP="00490C43">
      <w:pPr>
        <w:spacing w:after="0" w:line="240" w:lineRule="auto"/>
      </w:pPr>
    </w:p>
    <w:p w14:paraId="4340FC5D" w14:textId="2F1E5F98" w:rsidR="00B7353D" w:rsidRDefault="00B7353D" w:rsidP="00490C43">
      <w:pPr>
        <w:spacing w:after="0" w:line="240" w:lineRule="auto"/>
      </w:pPr>
    </w:p>
    <w:p w14:paraId="3B46129A" w14:textId="0A446342" w:rsidR="00B7353D" w:rsidRDefault="00B7353D" w:rsidP="00490C43">
      <w:pPr>
        <w:spacing w:after="0" w:line="240" w:lineRule="auto"/>
      </w:pPr>
    </w:p>
    <w:p w14:paraId="7CA08F20" w14:textId="369FA8A6" w:rsidR="00B7353D" w:rsidRDefault="00B7353D" w:rsidP="00490C43">
      <w:pPr>
        <w:spacing w:after="0" w:line="240" w:lineRule="auto"/>
      </w:pPr>
    </w:p>
    <w:p w14:paraId="2615C30B" w14:textId="2BE85590" w:rsidR="00B7353D" w:rsidRDefault="00B7353D" w:rsidP="00490C43">
      <w:pPr>
        <w:spacing w:after="0" w:line="240" w:lineRule="auto"/>
      </w:pPr>
    </w:p>
    <w:p w14:paraId="0B27439E" w14:textId="7C59B0C1" w:rsidR="00B7353D" w:rsidRDefault="00B7353D" w:rsidP="00490C43">
      <w:pPr>
        <w:spacing w:after="0" w:line="240" w:lineRule="auto"/>
      </w:pPr>
    </w:p>
    <w:p w14:paraId="17DECA56" w14:textId="59050036" w:rsidR="00B7353D" w:rsidRDefault="00B7353D" w:rsidP="00490C43">
      <w:pPr>
        <w:spacing w:after="0" w:line="240" w:lineRule="auto"/>
      </w:pPr>
    </w:p>
    <w:p w14:paraId="2FE5EF96" w14:textId="23250A69" w:rsidR="00B7353D" w:rsidRDefault="00B7353D" w:rsidP="00490C43">
      <w:pPr>
        <w:spacing w:after="0" w:line="240" w:lineRule="auto"/>
      </w:pPr>
    </w:p>
    <w:p w14:paraId="5F0D2B78" w14:textId="174985D2" w:rsidR="00B7353D" w:rsidRDefault="00B7353D" w:rsidP="00490C43">
      <w:pPr>
        <w:spacing w:after="0" w:line="240" w:lineRule="auto"/>
      </w:pPr>
    </w:p>
    <w:p w14:paraId="7A9F79FD" w14:textId="5317E1A9" w:rsidR="00B7353D" w:rsidRDefault="00B7353D" w:rsidP="00490C43">
      <w:pPr>
        <w:spacing w:after="0" w:line="240" w:lineRule="auto"/>
      </w:pPr>
    </w:p>
    <w:p w14:paraId="5638E8E2" w14:textId="604B13CC" w:rsidR="00B7353D" w:rsidRDefault="00B7353D" w:rsidP="00490C43">
      <w:pPr>
        <w:spacing w:after="0" w:line="240" w:lineRule="auto"/>
      </w:pPr>
    </w:p>
    <w:p w14:paraId="3B434FF4" w14:textId="205F0B20" w:rsidR="00B7353D" w:rsidRDefault="00B7353D" w:rsidP="00490C43">
      <w:pPr>
        <w:spacing w:after="0" w:line="240" w:lineRule="auto"/>
      </w:pPr>
    </w:p>
    <w:p w14:paraId="793A8909" w14:textId="55A82A3C" w:rsidR="00B7353D" w:rsidRDefault="00B7353D" w:rsidP="00490C43">
      <w:pPr>
        <w:spacing w:after="0" w:line="240" w:lineRule="auto"/>
      </w:pPr>
    </w:p>
    <w:p w14:paraId="2F692553" w14:textId="6FC9BFB6" w:rsidR="00B7353D" w:rsidRDefault="00B7353D" w:rsidP="00490C43">
      <w:pPr>
        <w:spacing w:after="0" w:line="240" w:lineRule="auto"/>
      </w:pPr>
    </w:p>
    <w:p w14:paraId="29CC8BCD" w14:textId="271BF37E" w:rsidR="00B7353D" w:rsidRDefault="00B7353D" w:rsidP="00490C43">
      <w:pPr>
        <w:spacing w:after="0" w:line="240" w:lineRule="auto"/>
      </w:pPr>
    </w:p>
    <w:p w14:paraId="7658EF34" w14:textId="77777777" w:rsidR="00B7353D" w:rsidRDefault="00B7353D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04084A37" w:rsidR="00065EA5" w:rsidRDefault="00065EA5" w:rsidP="00490C43">
      <w:pPr>
        <w:spacing w:after="0" w:line="240" w:lineRule="auto"/>
        <w:rPr>
          <w:rtl/>
        </w:rPr>
      </w:pPr>
    </w:p>
    <w:p w14:paraId="4D13DB9F" w14:textId="77777777" w:rsidR="00650ADA" w:rsidRPr="00E65112" w:rsidRDefault="00650ADA" w:rsidP="00490C43">
      <w:pPr>
        <w:spacing w:after="0" w:line="240" w:lineRule="auto"/>
        <w:rPr>
          <w:lang w:val="en-IL"/>
        </w:rPr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2B5896A3" w14:textId="0C2059E1" w:rsidR="00731661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Submission Rate</w:t>
      </w:r>
    </w:p>
    <w:p w14:paraId="6048B12B" w14:textId="167E93CF" w:rsidR="00731661" w:rsidRPr="00731661" w:rsidRDefault="00D04178" w:rsidP="00D34B7B">
      <w:pPr>
        <w:jc w:val="left"/>
        <w:rPr>
          <w:rtl/>
        </w:rPr>
      </w:pPr>
      <w:r>
        <w:rPr>
          <w:rFonts w:hint="cs"/>
          <w:rtl/>
        </w:rPr>
        <w:t>בסעיף זה, מתוארות ההשוואות בין ה-</w:t>
      </w:r>
      <w:r>
        <w:t>Submission Rates</w:t>
      </w:r>
      <w:r>
        <w:rPr>
          <w:rFonts w:hint="cs"/>
          <w:rtl/>
        </w:rPr>
        <w:t xml:space="preserve"> של </w:t>
      </w:r>
      <w:r>
        <w:t>Users</w:t>
      </w:r>
      <w:r>
        <w:rPr>
          <w:rFonts w:hint="cs"/>
          <w:rtl/>
        </w:rPr>
        <w:t>, בהתאם לעומס שהמערכת נמצאת בו.</w:t>
      </w:r>
      <w:r w:rsidR="00D34B7B">
        <w:rPr>
          <w:rFonts w:hint="cs"/>
          <w:rtl/>
        </w:rPr>
        <w:t xml:space="preserve"> גרפים 9-52 עד 9-60</w:t>
      </w:r>
      <w:r w:rsidR="00D34B7B">
        <w:t xml:space="preserve"> </w:t>
      </w:r>
      <w:r w:rsidR="00D34B7B">
        <w:rPr>
          <w:rFonts w:hint="cs"/>
          <w:rtl/>
        </w:rPr>
        <w:t>מתארים לנו בצורה גרפית מספר תתי גרפים (</w:t>
      </w:r>
      <w:r w:rsidR="00D34B7B">
        <w:t>PDF, CDF, ECDF, Submissions</w:t>
      </w:r>
      <w:r w:rsidR="00D34B7B">
        <w:rPr>
          <w:rFonts w:hint="cs"/>
          <w:rtl/>
        </w:rPr>
        <w:t xml:space="preserve">) </w:t>
      </w:r>
      <w:r w:rsidR="00524C1D">
        <w:rPr>
          <w:rFonts w:hint="cs"/>
          <w:rtl/>
        </w:rPr>
        <w:t xml:space="preserve">לכל עומס במערכת ולכל </w:t>
      </w:r>
      <w:r w:rsidR="00524C1D">
        <w:t>Trace</w:t>
      </w:r>
      <w:r w:rsidR="00D34B7B">
        <w:rPr>
          <w:rFonts w:hint="cs"/>
          <w:rtl/>
        </w:rPr>
        <w:t>.</w:t>
      </w:r>
      <w:r w:rsidR="00524C1D">
        <w:rPr>
          <w:rtl/>
        </w:rPr>
        <w:br/>
      </w:r>
    </w:p>
    <w:p w14:paraId="38E7F37B" w14:textId="7DAC834C" w:rsidR="00731661" w:rsidRDefault="00E65112" w:rsidP="00A602A8">
      <w:pPr>
        <w:spacing w:after="0" w:line="240" w:lineRule="auto"/>
        <w:jc w:val="left"/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74656" behindDoc="0" locked="0" layoutInCell="1" allowOverlap="1" wp14:anchorId="6CD2BA39" wp14:editId="5A35C0BE">
            <wp:simplePos x="0" y="0"/>
            <wp:positionH relativeFrom="column">
              <wp:posOffset>631825</wp:posOffset>
            </wp:positionH>
            <wp:positionV relativeFrom="paragraph">
              <wp:posOffset>3746500</wp:posOffset>
            </wp:positionV>
            <wp:extent cx="4537710" cy="3403600"/>
            <wp:effectExtent l="0" t="0" r="0" b="6350"/>
            <wp:wrapTopAndBottom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he-IL"/>
        </w:rPr>
        <w:drawing>
          <wp:anchor distT="0" distB="0" distL="114300" distR="114300" simplePos="0" relativeHeight="251973632" behindDoc="0" locked="0" layoutInCell="1" allowOverlap="1" wp14:anchorId="3026F34F" wp14:editId="5534B998">
            <wp:simplePos x="0" y="0"/>
            <wp:positionH relativeFrom="column">
              <wp:posOffset>684530</wp:posOffset>
            </wp:positionH>
            <wp:positionV relativeFrom="paragraph">
              <wp:posOffset>222250</wp:posOffset>
            </wp:positionV>
            <wp:extent cx="4491355" cy="3368040"/>
            <wp:effectExtent l="0" t="0" r="4445" b="3810"/>
            <wp:wrapTopAndBottom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02A8"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40684F2" wp14:editId="5D498D8B">
                <wp:simplePos x="0" y="0"/>
                <wp:positionH relativeFrom="column">
                  <wp:posOffset>100881</wp:posOffset>
                </wp:positionH>
                <wp:positionV relativeFrom="paragraph">
                  <wp:posOffset>7063740</wp:posOffset>
                </wp:positionV>
                <wp:extent cx="2456762" cy="340602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676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FC39D7" w14:textId="205807C0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53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2</w:t>
                            </w:r>
                          </w:p>
                          <w:p w14:paraId="5943B1BD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84F2" id="Text Box 280" o:spid="_x0000_s1226" type="#_x0000_t202" style="position:absolute;left:0;text-align:left;margin-left:7.95pt;margin-top:556.2pt;width:193.45pt;height:26.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" filled="f" stroked="f" strokeweight=".5pt">
                <v:textbox>
                  <w:txbxContent>
                    <w:p w14:paraId="1AFC39D7" w14:textId="205807C0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53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2</w:t>
                      </w:r>
                    </w:p>
                    <w:p w14:paraId="5943B1BD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602A8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DA6C922" wp14:editId="48F591E4">
                <wp:simplePos x="0" y="0"/>
                <wp:positionH relativeFrom="column">
                  <wp:posOffset>41275</wp:posOffset>
                </wp:positionH>
                <wp:positionV relativeFrom="paragraph">
                  <wp:posOffset>3453361</wp:posOffset>
                </wp:positionV>
                <wp:extent cx="2109730" cy="340602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73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014724" w14:textId="1DC62C90" w:rsidR="00B10313" w:rsidRPr="0079021A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52</w:t>
                            </w:r>
                            <w:r>
                              <w:t>: Load 80%, Trace 1</w:t>
                            </w:r>
                          </w:p>
                          <w:p w14:paraId="1012E7E7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A6C922" id="Text Box 279" o:spid="_x0000_s1227" type="#_x0000_t202" style="position:absolute;left:0;text-align:left;margin-left:3.25pt;margin-top:271.9pt;width:166.1pt;height:26.8pt;z-index:251996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" filled="f" stroked="f" strokeweight=".5pt">
                <v:textbox>
                  <w:txbxContent>
                    <w:p w14:paraId="14014724" w14:textId="1DC62C90" w:rsidR="00B10313" w:rsidRPr="0079021A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52</w:t>
                      </w:r>
                      <w:r>
                        <w:t>: Load 80%, Trace 1</w:t>
                      </w:r>
                    </w:p>
                    <w:p w14:paraId="1012E7E7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209E6F" w14:textId="070248B9" w:rsidR="00731661" w:rsidRDefault="00731661" w:rsidP="007C7FB6">
      <w:pPr>
        <w:spacing w:after="0" w:line="240" w:lineRule="auto"/>
        <w:jc w:val="left"/>
        <w:rPr>
          <w:rtl/>
        </w:rPr>
      </w:pPr>
    </w:p>
    <w:p w14:paraId="5A7616CD" w14:textId="614D128D" w:rsidR="00731661" w:rsidRDefault="00E65112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85920" behindDoc="0" locked="0" layoutInCell="1" allowOverlap="1" wp14:anchorId="15BA71B6" wp14:editId="5B1EA74A">
            <wp:simplePos x="0" y="0"/>
            <wp:positionH relativeFrom="column">
              <wp:posOffset>500380</wp:posOffset>
            </wp:positionH>
            <wp:positionV relativeFrom="paragraph">
              <wp:posOffset>4114800</wp:posOffset>
            </wp:positionV>
            <wp:extent cx="4732020" cy="3549015"/>
            <wp:effectExtent l="0" t="0" r="0" b="0"/>
            <wp:wrapTopAndBottom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  <w:lang w:val="he-IL"/>
        </w:rPr>
        <w:drawing>
          <wp:anchor distT="0" distB="0" distL="114300" distR="114300" simplePos="0" relativeHeight="251983872" behindDoc="0" locked="0" layoutInCell="1" allowOverlap="1" wp14:anchorId="2E29A388" wp14:editId="7FE9E55F">
            <wp:simplePos x="0" y="0"/>
            <wp:positionH relativeFrom="column">
              <wp:posOffset>501650</wp:posOffset>
            </wp:positionH>
            <wp:positionV relativeFrom="paragraph">
              <wp:posOffset>0</wp:posOffset>
            </wp:positionV>
            <wp:extent cx="4794250" cy="3596005"/>
            <wp:effectExtent l="0" t="0" r="6350" b="4445"/>
            <wp:wrapTopAndBottom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5D43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5EF7DFF0" wp14:editId="2A661734">
                <wp:simplePos x="0" y="0"/>
                <wp:positionH relativeFrom="column">
                  <wp:posOffset>154236</wp:posOffset>
                </wp:positionH>
                <wp:positionV relativeFrom="paragraph">
                  <wp:posOffset>7673248</wp:posOffset>
                </wp:positionV>
                <wp:extent cx="3442771" cy="340360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771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878125" w14:textId="648C177D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55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1</w:t>
                            </w:r>
                          </w:p>
                          <w:p w14:paraId="5E7253AA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7DFF0" id="Text Box 282" o:spid="_x0000_s1228" type="#_x0000_t202" style="position:absolute;left:0;text-align:left;margin-left:12.15pt;margin-top:604.2pt;width:271.1pt;height:26.8pt;z-index:25200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" filled="f" stroked="f" strokeweight=".5pt">
                <v:textbox>
                  <w:txbxContent>
                    <w:p w14:paraId="79878125" w14:textId="648C177D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55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1</w:t>
                      </w:r>
                    </w:p>
                    <w:p w14:paraId="5E7253AA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5D43"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24BC645" wp14:editId="64CDA0C9">
                <wp:simplePos x="0" y="0"/>
                <wp:positionH relativeFrom="column">
                  <wp:posOffset>38559</wp:posOffset>
                </wp:positionH>
                <wp:positionV relativeFrom="paragraph">
                  <wp:posOffset>3497855</wp:posOffset>
                </wp:positionV>
                <wp:extent cx="2980063" cy="340360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063" cy="34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B0A26D" w14:textId="4F927D29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54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80%, Trace 3</w:t>
                            </w:r>
                          </w:p>
                          <w:p w14:paraId="6A53F607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4BC645" id="Text Box 281" o:spid="_x0000_s1229" type="#_x0000_t202" style="position:absolute;left:0;text-align:left;margin-left:3.05pt;margin-top:275.4pt;width:234.65pt;height:26.8pt;z-index:252000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" filled="f" stroked="f" strokeweight=".5pt">
                <v:textbox>
                  <w:txbxContent>
                    <w:p w14:paraId="43B0A26D" w14:textId="4F927D29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54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80%, Trace 3</w:t>
                      </w:r>
                    </w:p>
                    <w:p w14:paraId="6A53F607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AE741BC" w14:textId="42049833" w:rsidR="00731661" w:rsidRDefault="00731661" w:rsidP="00812450">
      <w:pPr>
        <w:spacing w:after="0" w:line="240" w:lineRule="auto"/>
        <w:ind w:left="360"/>
        <w:jc w:val="left"/>
      </w:pPr>
    </w:p>
    <w:p w14:paraId="454FBFF5" w14:textId="77777777" w:rsidR="00E65112" w:rsidRDefault="00E65112" w:rsidP="00812450">
      <w:pPr>
        <w:spacing w:after="0" w:line="240" w:lineRule="auto"/>
        <w:ind w:left="360"/>
        <w:jc w:val="left"/>
        <w:rPr>
          <w:rtl/>
        </w:rPr>
      </w:pPr>
    </w:p>
    <w:p w14:paraId="6167A3B8" w14:textId="18972A0B" w:rsidR="00731661" w:rsidRDefault="007C7FB6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BE16B0E" wp14:editId="7AAE6AF8">
                <wp:simplePos x="0" y="0"/>
                <wp:positionH relativeFrom="column">
                  <wp:posOffset>-27542</wp:posOffset>
                </wp:positionH>
                <wp:positionV relativeFrom="paragraph">
                  <wp:posOffset>3508872</wp:posOffset>
                </wp:positionV>
                <wp:extent cx="2919470" cy="340602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947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DC7AD1" w14:textId="18A436E3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56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2</w:t>
                            </w:r>
                          </w:p>
                          <w:p w14:paraId="3D60A76D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E16B0E" id="Text Box 283" o:spid="_x0000_s1230" type="#_x0000_t202" style="position:absolute;left:0;text-align:left;margin-left:-2.15pt;margin-top:276.3pt;width:229.9pt;height:26.8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" filled="f" stroked="f" strokeweight=".5pt">
                <v:textbox>
                  <w:txbxContent>
                    <w:p w14:paraId="78DC7AD1" w14:textId="18A436E3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56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2</w:t>
                      </w:r>
                    </w:p>
                    <w:p w14:paraId="3D60A76D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814EE64" w14:textId="0E9B3D7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D7C753" w14:textId="1C9233FE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4BAF72" w14:textId="7A349D6B" w:rsidR="00731661" w:rsidRDefault="00731661" w:rsidP="00812450">
      <w:pPr>
        <w:spacing w:after="0" w:line="240" w:lineRule="auto"/>
        <w:ind w:left="360"/>
        <w:jc w:val="left"/>
      </w:pPr>
    </w:p>
    <w:p w14:paraId="4F87FF44" w14:textId="3FCACB14" w:rsidR="00E65112" w:rsidRDefault="00E65112" w:rsidP="00812450">
      <w:pPr>
        <w:spacing w:after="0" w:line="240" w:lineRule="auto"/>
        <w:ind w:left="360"/>
        <w:jc w:val="left"/>
      </w:pPr>
    </w:p>
    <w:p w14:paraId="61DD8BAA" w14:textId="75ED056F" w:rsidR="00E65112" w:rsidRDefault="00E65112" w:rsidP="00812450">
      <w:pPr>
        <w:spacing w:after="0" w:line="240" w:lineRule="auto"/>
        <w:ind w:left="360"/>
        <w:jc w:val="left"/>
      </w:pPr>
      <w:r>
        <w:rPr>
          <w:noProof/>
        </w:rPr>
        <w:lastRenderedPageBreak/>
        <w:drawing>
          <wp:anchor distT="0" distB="0" distL="114300" distR="114300" simplePos="0" relativeHeight="252034048" behindDoc="0" locked="0" layoutInCell="1" allowOverlap="1" wp14:anchorId="1F3D1821" wp14:editId="588E18D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30700" cy="3250745"/>
            <wp:effectExtent l="0" t="0" r="0" b="698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2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9856601" wp14:editId="5758596D">
                <wp:simplePos x="0" y="0"/>
                <wp:positionH relativeFrom="column">
                  <wp:posOffset>369570</wp:posOffset>
                </wp:positionH>
                <wp:positionV relativeFrom="paragraph">
                  <wp:posOffset>3141345</wp:posOffset>
                </wp:positionV>
                <wp:extent cx="2819943" cy="340602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D2F75" w14:textId="16D3B834" w:rsidR="00E65112" w:rsidRPr="00E65112" w:rsidRDefault="00E65112" w:rsidP="00E65112">
                            <w:pPr>
                              <w:pStyle w:val="Caption"/>
                              <w:jc w:val="left"/>
                              <w:rPr>
                                <w:lang w:val="en-IL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 xml:space="preserve">Load 100%, Trace </w:t>
                            </w:r>
                            <w:r>
                              <w:rPr>
                                <w:lang w:val="en-IL"/>
                              </w:rPr>
                              <w:t>2</w:t>
                            </w:r>
                          </w:p>
                          <w:p w14:paraId="433292CA" w14:textId="77777777" w:rsidR="00E65112" w:rsidRDefault="00E65112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856601" id="Text Box 54" o:spid="_x0000_s1231" type="#_x0000_t202" style="position:absolute;left:0;text-align:left;margin-left:29.1pt;margin-top:247.35pt;width:222.05pt;height:26.8pt;z-index:252036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" filled="f" stroked="f" strokeweight=".5pt">
                <v:textbox>
                  <w:txbxContent>
                    <w:p w14:paraId="629D2F75" w14:textId="16D3B834" w:rsidR="00E65112" w:rsidRPr="00E65112" w:rsidRDefault="00E65112" w:rsidP="00E65112">
                      <w:pPr>
                        <w:pStyle w:val="Caption"/>
                        <w:jc w:val="left"/>
                        <w:rPr>
                          <w:lang w:val="en-IL"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 xml:space="preserve">Load 100%, Trace </w:t>
                      </w:r>
                      <w:r>
                        <w:rPr>
                          <w:lang w:val="en-IL"/>
                        </w:rPr>
                        <w:t>2</w:t>
                      </w:r>
                    </w:p>
                    <w:p w14:paraId="433292CA" w14:textId="77777777" w:rsidR="00E65112" w:rsidRDefault="00E65112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7993F39" w14:textId="5D1B4A78" w:rsidR="00E65112" w:rsidRDefault="00E65112" w:rsidP="00812450">
      <w:pPr>
        <w:spacing w:after="0" w:line="240" w:lineRule="auto"/>
        <w:ind w:left="360"/>
        <w:jc w:val="left"/>
      </w:pPr>
    </w:p>
    <w:p w14:paraId="7B04B27C" w14:textId="35A8822D" w:rsidR="00E65112" w:rsidRDefault="00E65112" w:rsidP="00812450">
      <w:pPr>
        <w:spacing w:after="0" w:line="240" w:lineRule="auto"/>
        <w:ind w:left="360"/>
        <w:jc w:val="left"/>
      </w:pPr>
      <w:r>
        <w:rPr>
          <w:noProof/>
          <w:rtl/>
          <w:lang w:val="he-IL"/>
        </w:rPr>
        <w:drawing>
          <wp:anchor distT="0" distB="0" distL="114300" distR="114300" simplePos="0" relativeHeight="251987968" behindDoc="0" locked="0" layoutInCell="1" allowOverlap="1" wp14:anchorId="0FDD5AE7" wp14:editId="5C43987A">
            <wp:simplePos x="0" y="0"/>
            <wp:positionH relativeFrom="margin">
              <wp:align>center</wp:align>
            </wp:positionH>
            <wp:positionV relativeFrom="paragraph">
              <wp:posOffset>219710</wp:posOffset>
            </wp:positionV>
            <wp:extent cx="4884420" cy="3663315"/>
            <wp:effectExtent l="0" t="0" r="0" b="0"/>
            <wp:wrapTopAndBottom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D78144" w14:textId="4C0DC78F" w:rsidR="00731661" w:rsidRDefault="00E65112" w:rsidP="00E65112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1C956E4" wp14:editId="252730AE">
                <wp:simplePos x="0" y="0"/>
                <wp:positionH relativeFrom="column">
                  <wp:posOffset>64770</wp:posOffset>
                </wp:positionH>
                <wp:positionV relativeFrom="paragraph">
                  <wp:posOffset>3726180</wp:posOffset>
                </wp:positionV>
                <wp:extent cx="2819943" cy="340602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943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E6C17A" w14:textId="7767D8BF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57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100%, Trace 3</w:t>
                            </w:r>
                          </w:p>
                          <w:p w14:paraId="33993C03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956E4" id="Text Box 284" o:spid="_x0000_s1232" type="#_x0000_t202" style="position:absolute;left:0;text-align:left;margin-left:5.1pt;margin-top:293.4pt;width:222.05pt;height:26.8pt;z-index:25200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" filled="f" stroked="f" strokeweight=".5pt">
                <v:textbox>
                  <w:txbxContent>
                    <w:p w14:paraId="54E6C17A" w14:textId="7767D8BF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57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100%, Trace 3</w:t>
                      </w:r>
                    </w:p>
                    <w:p w14:paraId="33993C03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A1F82D" w14:textId="77777777" w:rsidR="00E65112" w:rsidRDefault="00E65112" w:rsidP="00E65112">
      <w:pPr>
        <w:spacing w:after="0" w:line="240" w:lineRule="auto"/>
        <w:jc w:val="left"/>
        <w:rPr>
          <w:rtl/>
        </w:rPr>
      </w:pPr>
    </w:p>
    <w:p w14:paraId="31E2E956" w14:textId="1773AE9C" w:rsidR="00731661" w:rsidRDefault="00E65112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92064" behindDoc="0" locked="0" layoutInCell="1" allowOverlap="1" wp14:anchorId="2140E897" wp14:editId="2B9437AC">
            <wp:simplePos x="0" y="0"/>
            <wp:positionH relativeFrom="column">
              <wp:posOffset>521970</wp:posOffset>
            </wp:positionH>
            <wp:positionV relativeFrom="paragraph">
              <wp:posOffset>0</wp:posOffset>
            </wp:positionV>
            <wp:extent cx="4578350" cy="3434080"/>
            <wp:effectExtent l="0" t="0" r="0" b="0"/>
            <wp:wrapTopAndBottom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FB6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E92AE2" wp14:editId="4BFE6220">
                <wp:simplePos x="0" y="0"/>
                <wp:positionH relativeFrom="column">
                  <wp:posOffset>209320</wp:posOffset>
                </wp:positionH>
                <wp:positionV relativeFrom="paragraph">
                  <wp:posOffset>3431754</wp:posOffset>
                </wp:positionV>
                <wp:extent cx="2352102" cy="340602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102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AB68B" w14:textId="117B1A7A" w:rsidR="00B10313" w:rsidRPr="00C473EC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58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1</w:t>
                            </w:r>
                          </w:p>
                          <w:p w14:paraId="6179C703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92AE2" id="Text Box 285" o:spid="_x0000_s1233" type="#_x0000_t202" style="position:absolute;left:0;text-align:left;margin-left:16.5pt;margin-top:270.2pt;width:185.2pt;height:26.8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" filled="f" stroked="f" strokeweight=".5pt">
                <v:textbox>
                  <w:txbxContent>
                    <w:p w14:paraId="423AB68B" w14:textId="117B1A7A" w:rsidR="00B10313" w:rsidRPr="00C473EC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58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1</w:t>
                      </w:r>
                    </w:p>
                    <w:p w14:paraId="6179C703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D15D7C4" w14:textId="7216B08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ECCE3DF" w14:textId="7B6CD74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9D11D1F" w14:textId="07100EFC" w:rsidR="00731661" w:rsidRDefault="00E65112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80800" behindDoc="0" locked="0" layoutInCell="1" allowOverlap="1" wp14:anchorId="4985FBE7" wp14:editId="13D73C13">
            <wp:simplePos x="0" y="0"/>
            <wp:positionH relativeFrom="column">
              <wp:posOffset>408940</wp:posOffset>
            </wp:positionH>
            <wp:positionV relativeFrom="paragraph">
              <wp:posOffset>186055</wp:posOffset>
            </wp:positionV>
            <wp:extent cx="4884420" cy="3663315"/>
            <wp:effectExtent l="0" t="0" r="0" b="0"/>
            <wp:wrapTopAndBottom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FB6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0758936" wp14:editId="0E1B80F6">
                <wp:simplePos x="0" y="0"/>
                <wp:positionH relativeFrom="column">
                  <wp:posOffset>209320</wp:posOffset>
                </wp:positionH>
                <wp:positionV relativeFrom="paragraph">
                  <wp:posOffset>3785663</wp:posOffset>
                </wp:positionV>
                <wp:extent cx="2605490" cy="340602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5490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E01545" w14:textId="6335B9F0" w:rsidR="00B10313" w:rsidRPr="007C7FB6" w:rsidRDefault="00B10313" w:rsidP="007C7FB6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59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758936" id="Text Box 286" o:spid="_x0000_s1234" type="#_x0000_t202" style="position:absolute;left:0;text-align:left;margin-left:16.5pt;margin-top:298.1pt;width:205.15pt;height:26.8pt;z-index:25201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" filled="f" stroked="f" strokeweight=".5pt">
                <v:textbox>
                  <w:txbxContent>
                    <w:p w14:paraId="41E01545" w14:textId="6335B9F0" w:rsidR="00B10313" w:rsidRPr="007C7FB6" w:rsidRDefault="00B10313" w:rsidP="007C7FB6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59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2</w:t>
                      </w:r>
                    </w:p>
                  </w:txbxContent>
                </v:textbox>
              </v:shape>
            </w:pict>
          </mc:Fallback>
        </mc:AlternateContent>
      </w:r>
    </w:p>
    <w:p w14:paraId="1822EDFA" w14:textId="2B5D7B7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EE9C128" w14:textId="0768B54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958DD98" w14:textId="21C7E7C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B1EF65D" w14:textId="22B5D45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77BE92E" w14:textId="7E276FA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E757091" w14:textId="769FD19B" w:rsidR="00731661" w:rsidRDefault="00E65112" w:rsidP="00812450">
      <w:pPr>
        <w:spacing w:after="0" w:line="240" w:lineRule="auto"/>
        <w:ind w:left="360"/>
        <w:jc w:val="left"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94112" behindDoc="0" locked="0" layoutInCell="1" allowOverlap="1" wp14:anchorId="158BEF84" wp14:editId="3A20AE4E">
            <wp:simplePos x="0" y="0"/>
            <wp:positionH relativeFrom="column">
              <wp:posOffset>419735</wp:posOffset>
            </wp:positionH>
            <wp:positionV relativeFrom="paragraph">
              <wp:posOffset>76200</wp:posOffset>
            </wp:positionV>
            <wp:extent cx="4795520" cy="3596640"/>
            <wp:effectExtent l="0" t="0" r="5080" b="3810"/>
            <wp:wrapTopAndBottom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FB6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DE67635" wp14:editId="6C390FE8">
                <wp:simplePos x="0" y="0"/>
                <wp:positionH relativeFrom="column">
                  <wp:posOffset>242371</wp:posOffset>
                </wp:positionH>
                <wp:positionV relativeFrom="paragraph">
                  <wp:posOffset>3668617</wp:posOffset>
                </wp:positionV>
                <wp:extent cx="3101248" cy="340602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248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98CA64" w14:textId="2AAF13CC" w:rsidR="00B10313" w:rsidRPr="00C473EC" w:rsidRDefault="00B10313" w:rsidP="007C7FB6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60</w:t>
                            </w:r>
                            <w:r>
                              <w:t>:</w:t>
                            </w:r>
                            <w:r w:rsidRPr="007F5D43">
                              <w:t xml:space="preserve"> </w:t>
                            </w:r>
                            <w:r>
                              <w:t>Load 120%, Trace 3</w:t>
                            </w:r>
                          </w:p>
                          <w:p w14:paraId="6299479A" w14:textId="77777777" w:rsidR="00B10313" w:rsidRDefault="00B10313" w:rsidP="007C7FB6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E67635" id="Text Box 287" o:spid="_x0000_s1235" type="#_x0000_t202" style="position:absolute;left:0;text-align:left;margin-left:19.1pt;margin-top:288.85pt;width:244.2pt;height:26.8pt;z-index:252012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" filled="f" stroked="f" strokeweight=".5pt">
                <v:textbox>
                  <w:txbxContent>
                    <w:p w14:paraId="4A98CA64" w14:textId="2AAF13CC" w:rsidR="00B10313" w:rsidRPr="00C473EC" w:rsidRDefault="00B10313" w:rsidP="007C7FB6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60</w:t>
                      </w:r>
                      <w:r>
                        <w:t>:</w:t>
                      </w:r>
                      <w:r w:rsidRPr="007F5D43">
                        <w:t xml:space="preserve"> </w:t>
                      </w:r>
                      <w:r>
                        <w:t>Load 120%, Trace 3</w:t>
                      </w:r>
                    </w:p>
                    <w:p w14:paraId="6299479A" w14:textId="77777777" w:rsidR="00B10313" w:rsidRDefault="00B10313" w:rsidP="007C7FB6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16BA8BA" w14:textId="7B00B3EA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25628584" w14:textId="28A833AD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D12E2F8" w14:textId="406A6BF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4FAD660" w14:textId="48C9D525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2F903BE" w14:textId="048ACF3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D7A2CA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3B603E4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8AB1212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A8E4117" w14:textId="6E0CDE2E" w:rsidR="00731661" w:rsidRDefault="00731661" w:rsidP="00731661">
      <w:pPr>
        <w:spacing w:after="0" w:line="240" w:lineRule="auto"/>
        <w:jc w:val="left"/>
        <w:rPr>
          <w:rtl/>
        </w:rPr>
      </w:pPr>
    </w:p>
    <w:p w14:paraId="249DC964" w14:textId="48FC3E9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749443E" w14:textId="77E3D9D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5696E48" w14:textId="7D7705E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8D9ACC6" w14:textId="32E65DE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0DD7B2A" w14:textId="035B1B0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1114BF4A" w14:textId="0A3332B1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6EDE9C0" w14:textId="41440A8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0320E9E" w14:textId="5AEAD716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2B16BB1" w14:textId="5E55EDB0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6F7053CC" w14:textId="77777777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4B5600B5" w14:textId="78E372EC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09CC48EC" w14:textId="2AF098A2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B246130" w14:textId="5AE525F8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9E5E726" w14:textId="164BD0CF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3AD3B226" w14:textId="194D1913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7A97C770" w14:textId="3A823B69" w:rsidR="00731661" w:rsidRDefault="00731661" w:rsidP="00812450">
      <w:pPr>
        <w:spacing w:after="0" w:line="240" w:lineRule="auto"/>
        <w:ind w:left="360"/>
        <w:jc w:val="left"/>
        <w:rPr>
          <w:rtl/>
        </w:rPr>
      </w:pPr>
    </w:p>
    <w:p w14:paraId="58D5496A" w14:textId="3E9A8018" w:rsidR="00812450" w:rsidRPr="00812450" w:rsidRDefault="00812450" w:rsidP="00812450">
      <w:pPr>
        <w:spacing w:after="0" w:line="240" w:lineRule="auto"/>
        <w:ind w:left="360"/>
        <w:jc w:val="left"/>
        <w:rPr>
          <w:rtl/>
        </w:rPr>
      </w:pPr>
      <w:r>
        <w:rPr>
          <w:rtl/>
        </w:rPr>
        <w:br w:type="page"/>
      </w:r>
    </w:p>
    <w:p w14:paraId="5CEEECEA" w14:textId="1B9204F6" w:rsidR="00897312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Trends and Cycles</w:t>
      </w:r>
    </w:p>
    <w:p w14:paraId="12470970" w14:textId="5E8BDC00" w:rsidR="00995565" w:rsidRDefault="007C7FB6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3263E71" wp14:editId="2FEB629F">
                <wp:simplePos x="0" y="0"/>
                <wp:positionH relativeFrom="column">
                  <wp:posOffset>-99967</wp:posOffset>
                </wp:positionH>
                <wp:positionV relativeFrom="paragraph">
                  <wp:posOffset>3602990</wp:posOffset>
                </wp:positionV>
                <wp:extent cx="938317" cy="340602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0A73" w14:textId="372365D3" w:rsidR="00B10313" w:rsidRPr="00C473EC" w:rsidRDefault="00B10313" w:rsidP="00995565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61</w:t>
                            </w:r>
                          </w:p>
                          <w:p w14:paraId="4569B66B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63E71" id="Text Box 180" o:spid="_x0000_s1236" type="#_x0000_t202" style="position:absolute;left:0;text-align:left;margin-left:-7.85pt;margin-top:283.7pt;width:73.9pt;height:26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" filled="f" stroked="f" strokeweight=".5pt">
                <v:textbox>
                  <w:txbxContent>
                    <w:p w14:paraId="273C0A73" w14:textId="372365D3" w:rsidR="00B10313" w:rsidRPr="00C473EC" w:rsidRDefault="00B10313" w:rsidP="00995565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61</w:t>
                      </w:r>
                    </w:p>
                    <w:p w14:paraId="4569B66B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5565">
        <w:rPr>
          <w:rFonts w:hint="cs"/>
          <w:noProof/>
          <w:rtl/>
          <w:lang w:val="he-IL"/>
        </w:rPr>
        <w:drawing>
          <wp:anchor distT="0" distB="0" distL="114300" distR="114300" simplePos="0" relativeHeight="251939840" behindDoc="0" locked="0" layoutInCell="1" allowOverlap="1" wp14:anchorId="6901D60A" wp14:editId="3600FF43">
            <wp:simplePos x="0" y="0"/>
            <wp:positionH relativeFrom="column">
              <wp:posOffset>-654050</wp:posOffset>
            </wp:positionH>
            <wp:positionV relativeFrom="paragraph">
              <wp:posOffset>250445</wp:posOffset>
            </wp:positionV>
            <wp:extent cx="6894195" cy="3446780"/>
            <wp:effectExtent l="0" t="0" r="1905" b="0"/>
            <wp:wrapTopAndBottom/>
            <wp:docPr id="154" name="Picture 15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Trends_Load80Uncut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754">
        <w:rPr>
          <w:rFonts w:hint="cs"/>
          <w:rtl/>
        </w:rPr>
        <w:t xml:space="preserve">נתחיל </w:t>
      </w:r>
      <w:r w:rsidR="00995565">
        <w:rPr>
          <w:rFonts w:hint="cs"/>
          <w:rtl/>
        </w:rPr>
        <w:t xml:space="preserve">עם השוואת הטרנדים בגרפים. </w:t>
      </w:r>
    </w:p>
    <w:p w14:paraId="010DF7C2" w14:textId="7F2AD347" w:rsidR="00995565" w:rsidRDefault="00995565" w:rsidP="00995565">
      <w:pPr>
        <w:jc w:val="left"/>
        <w:rPr>
          <w:rtl/>
        </w:rPr>
      </w:pPr>
    </w:p>
    <w:p w14:paraId="180ACC88" w14:textId="591D9B20" w:rsidR="00995565" w:rsidRDefault="003C3E53" w:rsidP="003C3E53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6285B3" wp14:editId="5F2DFA1D">
                <wp:simplePos x="0" y="0"/>
                <wp:positionH relativeFrom="column">
                  <wp:posOffset>-347044</wp:posOffset>
                </wp:positionH>
                <wp:positionV relativeFrom="paragraph">
                  <wp:posOffset>4250430</wp:posOffset>
                </wp:positionV>
                <wp:extent cx="938317" cy="34060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A015F" w14:textId="5DC47567" w:rsidR="00B10313" w:rsidRPr="00C473EC" w:rsidRDefault="00B10313" w:rsidP="00995565">
                            <w:pPr>
                              <w:pStyle w:val="Caption"/>
                              <w:jc w:val="left"/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62</w:t>
                            </w:r>
                          </w:p>
                          <w:p w14:paraId="2A9384E3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85B3" id="Text Box 181" o:spid="_x0000_s1237" type="#_x0000_t202" style="position:absolute;left:0;text-align:left;margin-left:-27.35pt;margin-top:334.7pt;width:73.9pt;height:26.8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" filled="f" stroked="f" strokeweight=".5pt">
                <v:textbox>
                  <w:txbxContent>
                    <w:p w14:paraId="737A015F" w14:textId="5DC47567" w:rsidR="00B10313" w:rsidRPr="00C473EC" w:rsidRDefault="00B10313" w:rsidP="00995565">
                      <w:pPr>
                        <w:pStyle w:val="Caption"/>
                        <w:jc w:val="left"/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62</w:t>
                      </w:r>
                    </w:p>
                    <w:p w14:paraId="2A9384E3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27390">
        <w:rPr>
          <w:rFonts w:hint="cs"/>
          <w:noProof/>
          <w:rtl/>
          <w:lang w:val="he-IL"/>
        </w:rPr>
        <w:drawing>
          <wp:anchor distT="0" distB="0" distL="114300" distR="114300" simplePos="0" relativeHeight="251940864" behindDoc="0" locked="0" layoutInCell="1" allowOverlap="1" wp14:anchorId="7D75D3DD" wp14:editId="5CFFA714">
            <wp:simplePos x="0" y="0"/>
            <wp:positionH relativeFrom="column">
              <wp:posOffset>-787400</wp:posOffset>
            </wp:positionH>
            <wp:positionV relativeFrom="paragraph">
              <wp:posOffset>943647</wp:posOffset>
            </wp:positionV>
            <wp:extent cx="7154545" cy="3576955"/>
            <wp:effectExtent l="0" t="0" r="0" b="4445"/>
            <wp:wrapTopAndBottom/>
            <wp:docPr id="178" name="Picture 17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Trends_Load100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5565">
        <w:rPr>
          <w:rFonts w:hint="cs"/>
          <w:rtl/>
        </w:rPr>
        <w:t>ראשית נסתכל על ה</w:t>
      </w:r>
      <w:r w:rsidR="00A941EE">
        <w:rPr>
          <w:rFonts w:hint="cs"/>
          <w:rtl/>
        </w:rPr>
        <w:t>-</w:t>
      </w:r>
      <w:r w:rsidR="00A941EE">
        <w:t>Traces</w:t>
      </w:r>
      <w:r w:rsidR="00A941EE">
        <w:rPr>
          <w:rFonts w:hint="cs"/>
          <w:rtl/>
        </w:rPr>
        <w:t xml:space="preserve"> עם 80% </w:t>
      </w:r>
      <w:r w:rsidR="00727390">
        <w:t>load</w:t>
      </w:r>
      <w:r w:rsidR="00A941EE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61</w:t>
      </w:r>
      <w:r w:rsidR="00A941EE">
        <w:rPr>
          <w:rFonts w:hint="cs"/>
          <w:rtl/>
        </w:rPr>
        <w:t xml:space="preserve">). </w:t>
      </w:r>
      <w:r w:rsidR="0000777F">
        <w:rPr>
          <w:rFonts w:hint="cs"/>
          <w:rtl/>
        </w:rPr>
        <w:t>ניתן לראות שאנו בודקים את מספר ה-</w:t>
      </w:r>
      <w:r w:rsidR="0000777F">
        <w:t>jobs</w:t>
      </w:r>
      <w:r w:rsidR="0000777F">
        <w:rPr>
          <w:rFonts w:hint="cs"/>
          <w:rtl/>
        </w:rPr>
        <w:t xml:space="preserve"> </w:t>
      </w:r>
      <w:r w:rsidR="00FA5C89">
        <w:rPr>
          <w:rFonts w:hint="cs"/>
          <w:rtl/>
        </w:rPr>
        <w:t xml:space="preserve">שמתבצעים </w:t>
      </w:r>
      <w:r w:rsidR="0000777F">
        <w:rPr>
          <w:rFonts w:hint="cs"/>
          <w:rtl/>
        </w:rPr>
        <w:t xml:space="preserve">בשעה. </w:t>
      </w:r>
      <w:r w:rsidR="00EE564A">
        <w:rPr>
          <w:rFonts w:hint="cs"/>
          <w:rtl/>
        </w:rPr>
        <w:t xml:space="preserve">ניתן לשים לב שישנו דמיון </w:t>
      </w:r>
      <w:r w:rsidR="00376D88">
        <w:rPr>
          <w:rFonts w:hint="cs"/>
          <w:rtl/>
        </w:rPr>
        <w:t>קל</w:t>
      </w:r>
      <w:r w:rsidR="00EE564A">
        <w:rPr>
          <w:rFonts w:hint="cs"/>
          <w:rtl/>
        </w:rPr>
        <w:t xml:space="preserve"> בין ה-</w:t>
      </w:r>
      <w:r w:rsidR="00EE564A">
        <w:t>Traces</w:t>
      </w:r>
      <w:r w:rsidR="00EE564A">
        <w:rPr>
          <w:rFonts w:hint="cs"/>
          <w:rtl/>
        </w:rPr>
        <w:t xml:space="preserve"> </w:t>
      </w:r>
      <w:r w:rsidR="00D361B4">
        <w:rPr>
          <w:rFonts w:hint="cs"/>
          <w:rtl/>
        </w:rPr>
        <w:t xml:space="preserve">שיצרנו </w:t>
      </w:r>
      <w:r w:rsidR="00EE564A">
        <w:rPr>
          <w:rFonts w:hint="cs"/>
          <w:rtl/>
        </w:rPr>
        <w:t>לבין ה-</w:t>
      </w:r>
      <w:r w:rsidR="00EE564A">
        <w:t>Trace</w:t>
      </w:r>
      <w:r w:rsidR="00EE564A">
        <w:rPr>
          <w:rFonts w:hint="cs"/>
          <w:rtl/>
        </w:rPr>
        <w:t xml:space="preserve"> המקורי. </w:t>
      </w:r>
      <w:r w:rsidR="00FA5C89">
        <w:rPr>
          <w:rFonts w:hint="cs"/>
          <w:rtl/>
        </w:rPr>
        <w:t>כחלק משיטת ה-</w:t>
      </w:r>
      <w:r w:rsidR="00FA5C89">
        <w:t>User resampling</w:t>
      </w:r>
      <w:r w:rsidR="00FA5C89">
        <w:rPr>
          <w:rFonts w:hint="cs"/>
          <w:rtl/>
        </w:rPr>
        <w:t xml:space="preserve"> שבחרנו, יש לנו מספר </w:t>
      </w:r>
      <w:r w:rsidR="00FA5C89">
        <w:t>Users</w:t>
      </w:r>
      <w:r w:rsidR="00FA5C89">
        <w:rPr>
          <w:rFonts w:hint="cs"/>
          <w:rtl/>
        </w:rPr>
        <w:t xml:space="preserve"> שאנו בוחרים בכל שבוע מחדש באופן רנדומלי. בעקבות סיבה זו, קשה לטרנד</w:t>
      </w:r>
      <w:r>
        <w:rPr>
          <w:rFonts w:hint="cs"/>
          <w:rtl/>
        </w:rPr>
        <w:t xml:space="preserve"> להישאר נאמן לאופי הטרנד המקורי.</w:t>
      </w:r>
    </w:p>
    <w:p w14:paraId="70B4DC7E" w14:textId="626D9111" w:rsidR="00995565" w:rsidRPr="003C3E53" w:rsidRDefault="00B161F4" w:rsidP="00995565">
      <w:pPr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86A4ADC" wp14:editId="2C613437">
                <wp:simplePos x="0" y="0"/>
                <wp:positionH relativeFrom="column">
                  <wp:posOffset>-84510</wp:posOffset>
                </wp:positionH>
                <wp:positionV relativeFrom="paragraph">
                  <wp:posOffset>3746704</wp:posOffset>
                </wp:positionV>
                <wp:extent cx="938317" cy="340602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52ABD" w14:textId="565EE9D2" w:rsidR="00B10313" w:rsidRPr="00995565" w:rsidRDefault="00B10313" w:rsidP="00995565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63</w:t>
                            </w:r>
                          </w:p>
                          <w:p w14:paraId="058590D2" w14:textId="77777777" w:rsidR="00B10313" w:rsidRDefault="00B10313" w:rsidP="00995565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A4ADC" id="Text Box 182" o:spid="_x0000_s1238" type="#_x0000_t202" style="position:absolute;left:0;text-align:left;margin-left:-6.65pt;margin-top:295pt;width:73.9pt;height:26.8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" filled="f" stroked="f" strokeweight=".5pt">
                <v:textbox>
                  <w:txbxContent>
                    <w:p w14:paraId="71452ABD" w14:textId="565EE9D2" w:rsidR="00B10313" w:rsidRPr="00995565" w:rsidRDefault="00B10313" w:rsidP="00995565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63</w:t>
                      </w:r>
                    </w:p>
                    <w:p w14:paraId="058590D2" w14:textId="77777777" w:rsidR="00B10313" w:rsidRDefault="00B10313" w:rsidP="00995565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1888" behindDoc="0" locked="0" layoutInCell="1" allowOverlap="1" wp14:anchorId="426EB7D3" wp14:editId="0753E3B4">
            <wp:simplePos x="0" y="0"/>
            <wp:positionH relativeFrom="column">
              <wp:posOffset>-406965</wp:posOffset>
            </wp:positionH>
            <wp:positionV relativeFrom="paragraph">
              <wp:posOffset>661314</wp:posOffset>
            </wp:positionV>
            <wp:extent cx="6673850" cy="3336925"/>
            <wp:effectExtent l="0" t="0" r="6350" b="3175"/>
            <wp:wrapTopAndBottom/>
            <wp:docPr id="179" name="Picture 17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Trends_Load120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390">
        <w:rPr>
          <w:rFonts w:hint="cs"/>
          <w:rtl/>
        </w:rPr>
        <w:t>ב</w:t>
      </w:r>
      <w:r>
        <w:rPr>
          <w:rFonts w:hint="cs"/>
          <w:rtl/>
        </w:rPr>
        <w:t>המשך</w:t>
      </w:r>
      <w:r w:rsidR="00727390">
        <w:rPr>
          <w:rFonts w:hint="cs"/>
          <w:rtl/>
        </w:rPr>
        <w:t xml:space="preserve"> לכך, ב-</w:t>
      </w:r>
      <w:r w:rsidR="00727390">
        <w:t>Traces</w:t>
      </w:r>
      <w:r w:rsidR="00727390">
        <w:rPr>
          <w:rFonts w:hint="cs"/>
          <w:rtl/>
        </w:rPr>
        <w:t xml:space="preserve"> עם 100% </w:t>
      </w:r>
      <w:r w:rsidR="00727390">
        <w:t>load</w:t>
      </w:r>
      <w:r w:rsidR="00727390"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62</w:t>
      </w:r>
      <w:r w:rsidR="00727390">
        <w:rPr>
          <w:rFonts w:hint="cs"/>
          <w:rtl/>
        </w:rPr>
        <w:t xml:space="preserve">), </w:t>
      </w:r>
      <w:r>
        <w:rPr>
          <w:rFonts w:hint="cs"/>
          <w:rtl/>
        </w:rPr>
        <w:t>נשים לב שישנו שוני קל בין התוצאות, כאשר ב-</w:t>
      </w:r>
      <w:r>
        <w:t>Trace</w:t>
      </w:r>
      <w:r>
        <w:rPr>
          <w:rFonts w:hint="cs"/>
          <w:rtl/>
        </w:rPr>
        <w:t xml:space="preserve"> המקורי ישנם שני "</w:t>
      </w:r>
      <w:proofErr w:type="spellStart"/>
      <w:r>
        <w:rPr>
          <w:rFonts w:hint="cs"/>
          <w:rtl/>
        </w:rPr>
        <w:t>פיקים</w:t>
      </w:r>
      <w:proofErr w:type="spellEnd"/>
      <w:r>
        <w:rPr>
          <w:rFonts w:hint="cs"/>
          <w:rtl/>
        </w:rPr>
        <w:t>" שניתן לשים לב אליהם, בעוד ב-</w:t>
      </w:r>
      <w:r>
        <w:t>Traces</w:t>
      </w:r>
      <w:r>
        <w:rPr>
          <w:rFonts w:hint="cs"/>
          <w:rtl/>
        </w:rPr>
        <w:t xml:space="preserve"> שלנו יש "פיק" אחד יותר דומיננטי</w:t>
      </w:r>
      <w:r w:rsidR="003C3E53">
        <w:rPr>
          <w:rFonts w:hint="cs"/>
          <w:rtl/>
        </w:rPr>
        <w:t xml:space="preserve">, זאת בעקבות אותה שיטת בחירת </w:t>
      </w:r>
      <w:r w:rsidR="003C3E53">
        <w:t>Users</w:t>
      </w:r>
      <w:r w:rsidR="003C3E53">
        <w:rPr>
          <w:rFonts w:hint="cs"/>
          <w:rtl/>
        </w:rPr>
        <w:t>, אשר "שוברת" לנו את הטרנד.</w:t>
      </w:r>
    </w:p>
    <w:p w14:paraId="50475E18" w14:textId="00FE606E" w:rsidR="00B161F4" w:rsidRDefault="00B161F4" w:rsidP="00995565">
      <w:pPr>
        <w:jc w:val="left"/>
        <w:rPr>
          <w:rtl/>
        </w:rPr>
      </w:pPr>
    </w:p>
    <w:p w14:paraId="0E4656B2" w14:textId="7876F5E9" w:rsidR="003B6B13" w:rsidRDefault="00B161F4" w:rsidP="003B6B13">
      <w:pPr>
        <w:jc w:val="left"/>
        <w:rPr>
          <w:rtl/>
        </w:rPr>
      </w:pPr>
      <w:r>
        <w:rPr>
          <w:rFonts w:hint="cs"/>
          <w:rtl/>
        </w:rPr>
        <w:t>וב-</w:t>
      </w:r>
      <w:r>
        <w:t>Traces</w:t>
      </w:r>
      <w:r>
        <w:rPr>
          <w:rFonts w:hint="cs"/>
          <w:rtl/>
        </w:rPr>
        <w:t xml:space="preserve"> עם 120% </w:t>
      </w:r>
      <w:r>
        <w:t>load</w:t>
      </w:r>
      <w:r>
        <w:rPr>
          <w:rFonts w:hint="cs"/>
          <w:rtl/>
        </w:rPr>
        <w:t xml:space="preserve"> (תמונה 9-</w:t>
      </w:r>
      <w:r w:rsidR="000B32CC">
        <w:rPr>
          <w:rFonts w:hint="cs"/>
          <w:rtl/>
        </w:rPr>
        <w:t>63</w:t>
      </w:r>
      <w:r>
        <w:rPr>
          <w:rFonts w:hint="cs"/>
          <w:rtl/>
        </w:rPr>
        <w:t>)</w:t>
      </w:r>
      <w:r w:rsidR="00DF1F01">
        <w:rPr>
          <w:rFonts w:hint="cs"/>
          <w:rtl/>
        </w:rPr>
        <w:t xml:space="preserve">, </w:t>
      </w:r>
      <w:r w:rsidR="003C3E53">
        <w:rPr>
          <w:rFonts w:hint="cs"/>
          <w:rtl/>
        </w:rPr>
        <w:t>בדומה לתיאור של ה-</w:t>
      </w:r>
      <w:r w:rsidR="003C3E53">
        <w:t>Traces</w:t>
      </w:r>
      <w:r w:rsidR="003C3E53">
        <w:rPr>
          <w:rFonts w:hint="cs"/>
          <w:rtl/>
        </w:rPr>
        <w:t xml:space="preserve"> ב-80% וב-100%, נראה כי קיים דמיון קל (מזהים שני "גלים" </w:t>
      </w:r>
      <w:proofErr w:type="spellStart"/>
      <w:r w:rsidR="003C3E53">
        <w:rPr>
          <w:rFonts w:hint="cs"/>
          <w:rtl/>
        </w:rPr>
        <w:t>בהיסטוגרמות</w:t>
      </w:r>
      <w:proofErr w:type="spellEnd"/>
      <w:r w:rsidR="003C3E53">
        <w:rPr>
          <w:rFonts w:hint="cs"/>
          <w:rtl/>
        </w:rPr>
        <w:t xml:space="preserve">, אך </w:t>
      </w:r>
      <w:r w:rsidR="003B6B13">
        <w:rPr>
          <w:rFonts w:hint="cs"/>
          <w:rtl/>
        </w:rPr>
        <w:t>לא כמו ב-</w:t>
      </w:r>
      <w:r w:rsidR="003B6B13">
        <w:t>Trace</w:t>
      </w:r>
      <w:r w:rsidR="003B6B13">
        <w:rPr>
          <w:rFonts w:hint="cs"/>
          <w:rtl/>
        </w:rPr>
        <w:t xml:space="preserve"> המקורי).</w:t>
      </w:r>
    </w:p>
    <w:p w14:paraId="2010A373" w14:textId="77777777" w:rsidR="005B39DF" w:rsidRDefault="005B39DF" w:rsidP="00995565">
      <w:pPr>
        <w:jc w:val="left"/>
        <w:rPr>
          <w:rtl/>
        </w:rPr>
      </w:pPr>
    </w:p>
    <w:p w14:paraId="1F23880F" w14:textId="2C8E398A" w:rsidR="003B6B13" w:rsidRDefault="005B39DF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74229B7" wp14:editId="25EC2352">
                <wp:simplePos x="0" y="0"/>
                <wp:positionH relativeFrom="column">
                  <wp:posOffset>-346881</wp:posOffset>
                </wp:positionH>
                <wp:positionV relativeFrom="paragraph">
                  <wp:posOffset>3500268</wp:posOffset>
                </wp:positionV>
                <wp:extent cx="938317" cy="34060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ABDC4" w14:textId="17E78FF3" w:rsidR="00B10313" w:rsidRPr="00995565" w:rsidRDefault="00B10313" w:rsidP="005B39DF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64</w:t>
                            </w:r>
                          </w:p>
                          <w:p w14:paraId="7D5F064E" w14:textId="77777777" w:rsidR="00B10313" w:rsidRDefault="00B10313" w:rsidP="005B39DF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229B7" id="Text Box 215" o:spid="_x0000_s1239" type="#_x0000_t202" style="position:absolute;left:0;text-align:left;margin-left:-27.3pt;margin-top:275.6pt;width:73.9pt;height:26.8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zLI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" filled="f" stroked="f" strokeweight=".5pt">
                <v:textbox>
                  <w:txbxContent>
                    <w:p w14:paraId="7B4ABDC4" w14:textId="17E78FF3" w:rsidR="00B10313" w:rsidRPr="00995565" w:rsidRDefault="00B10313" w:rsidP="005B39DF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64</w:t>
                      </w:r>
                    </w:p>
                    <w:p w14:paraId="7D5F064E" w14:textId="77777777" w:rsidR="00B10313" w:rsidRDefault="00B10313" w:rsidP="005B39DF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949056" behindDoc="0" locked="0" layoutInCell="1" allowOverlap="1" wp14:anchorId="522F56AA" wp14:editId="73B5F29C">
            <wp:simplePos x="0" y="0"/>
            <wp:positionH relativeFrom="column">
              <wp:posOffset>-487333</wp:posOffset>
            </wp:positionH>
            <wp:positionV relativeFrom="paragraph">
              <wp:posOffset>310093</wp:posOffset>
            </wp:positionV>
            <wp:extent cx="6665595" cy="3332480"/>
            <wp:effectExtent l="0" t="0" r="1905" b="0"/>
            <wp:wrapTopAndBottom/>
            <wp:docPr id="183" name="Picture 183" descr="Chart, radar 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DailyCycles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6B13">
        <w:rPr>
          <w:rFonts w:hint="cs"/>
          <w:rtl/>
        </w:rPr>
        <w:t>כעת נאבחן את ניתוח ה-</w:t>
      </w:r>
      <w:r w:rsidR="003B6B13">
        <w:t>Cycles</w:t>
      </w:r>
      <w:r w:rsidR="003B6B13">
        <w:rPr>
          <w:rFonts w:hint="cs"/>
          <w:rtl/>
        </w:rPr>
        <w:t>.</w:t>
      </w:r>
    </w:p>
    <w:p w14:paraId="7353C938" w14:textId="2E98E527" w:rsidR="003B6B13" w:rsidRDefault="005B39DF" w:rsidP="00995565">
      <w:pPr>
        <w:jc w:val="left"/>
        <w:rPr>
          <w:rtl/>
        </w:rPr>
      </w:pPr>
      <w:r>
        <w:rPr>
          <w:rFonts w:hint="cs"/>
          <w:rtl/>
        </w:rPr>
        <w:lastRenderedPageBreak/>
        <w:t>ראשית נביט על תמונה 9-</w:t>
      </w:r>
      <w:r w:rsidR="007C7FB6">
        <w:rPr>
          <w:rFonts w:hint="cs"/>
          <w:rtl/>
        </w:rPr>
        <w:t>64</w:t>
      </w:r>
      <w:r>
        <w:rPr>
          <w:rFonts w:hint="cs"/>
          <w:rtl/>
        </w:rPr>
        <w:t xml:space="preserve"> אשר מתארת לנו מחזוריות יומית. בכל אחד מהגרפים, מתוארים שלושת ה-</w:t>
      </w:r>
      <w:r>
        <w:t>Traces</w:t>
      </w:r>
      <w:r>
        <w:rPr>
          <w:rFonts w:hint="cs"/>
          <w:rtl/>
        </w:rPr>
        <w:t xml:space="preserve"> שלנו ובנוסף גם ה-</w:t>
      </w:r>
      <w:r>
        <w:t>Trace</w:t>
      </w:r>
      <w:r>
        <w:rPr>
          <w:rFonts w:hint="cs"/>
          <w:rtl/>
        </w:rPr>
        <w:t xml:space="preserve"> המקורי.</w:t>
      </w:r>
      <w:r w:rsidR="009A5FE9">
        <w:rPr>
          <w:rFonts w:hint="cs"/>
          <w:rtl/>
        </w:rPr>
        <w:t xml:space="preserve"> </w:t>
      </w:r>
      <w:r w:rsidR="009A5FE9">
        <w:rPr>
          <w:rtl/>
        </w:rPr>
        <w:br/>
      </w:r>
      <w:r w:rsidR="009A5FE9">
        <w:rPr>
          <w:rFonts w:hint="cs"/>
          <w:rtl/>
        </w:rPr>
        <w:t>נשים לב, כי למעט זמנים ספציפיי</w:t>
      </w:r>
      <w:r w:rsidR="009A5FE9">
        <w:rPr>
          <w:rFonts w:hint="eastAsia"/>
          <w:rtl/>
        </w:rPr>
        <w:t>ם</w:t>
      </w:r>
      <w:r w:rsidR="009A5FE9">
        <w:rPr>
          <w:rFonts w:hint="cs"/>
          <w:rtl/>
        </w:rPr>
        <w:t xml:space="preserve"> (בין השעות 11-14) אשר בהם המגמה של הגרף דומה אך הערכים לא דומים, כל שאר שעות היממה </w:t>
      </w:r>
      <w:r w:rsidR="001909F1">
        <w:rPr>
          <w:rFonts w:hint="cs"/>
          <w:rtl/>
        </w:rPr>
        <w:t xml:space="preserve">מאוד דומים. </w:t>
      </w:r>
      <w:r w:rsidR="001909F1">
        <w:rPr>
          <w:rtl/>
        </w:rPr>
        <w:br/>
      </w:r>
      <w:r w:rsidR="001909F1">
        <w:rPr>
          <w:rFonts w:hint="cs"/>
          <w:rtl/>
        </w:rPr>
        <w:t xml:space="preserve">ניתן בקלות לזהות את שעות ימי העבודה, את ההפסקות (השעות הממוצעות של הפסקה), את סיום העבודה ואת הלילות. נראה כי למעט </w:t>
      </w:r>
      <w:r w:rsidR="001909F1">
        <w:rPr>
          <w:rFonts w:hint="cs"/>
        </w:rPr>
        <w:t>T</w:t>
      </w:r>
      <w:r w:rsidR="001909F1">
        <w:t>race</w:t>
      </w:r>
      <w:r w:rsidR="001909F1">
        <w:rPr>
          <w:rFonts w:hint="cs"/>
          <w:rtl/>
        </w:rPr>
        <w:t xml:space="preserve"> אחד ב-100% </w:t>
      </w:r>
      <w:r w:rsidR="001909F1">
        <w:t>load</w:t>
      </w:r>
      <w:r w:rsidR="001909F1">
        <w:rPr>
          <w:rFonts w:hint="cs"/>
          <w:rtl/>
        </w:rPr>
        <w:t>, כל ה-</w:t>
      </w:r>
      <w:r w:rsidR="001909F1">
        <w:t>Traces</w:t>
      </w:r>
      <w:r w:rsidR="001909F1">
        <w:rPr>
          <w:rFonts w:hint="cs"/>
          <w:rtl/>
        </w:rPr>
        <w:t xml:space="preserve"> האחרים דומים גם מבחינת הערכים וגם מבחינת המגמה המחזורית ל-</w:t>
      </w:r>
      <w:r w:rsidR="001909F1">
        <w:t>Trace</w:t>
      </w:r>
      <w:r w:rsidR="001909F1">
        <w:rPr>
          <w:rFonts w:hint="cs"/>
          <w:rtl/>
        </w:rPr>
        <w:t xml:space="preserve"> המקורי.</w:t>
      </w:r>
    </w:p>
    <w:p w14:paraId="18D528CB" w14:textId="1EE13A90" w:rsidR="000C3D34" w:rsidRDefault="001909F1" w:rsidP="000C3D34">
      <w:pPr>
        <w:jc w:val="left"/>
        <w:rPr>
          <w:rtl/>
        </w:rPr>
      </w:pPr>
      <w:r>
        <w:rPr>
          <w:rFonts w:hint="cs"/>
          <w:rtl/>
        </w:rPr>
        <w:t xml:space="preserve">כעת נביט בגרף של </w:t>
      </w:r>
      <w:r w:rsidR="000C3D34">
        <w:rPr>
          <w:rFonts w:hint="cs"/>
          <w:rtl/>
        </w:rPr>
        <w:t>מחזוריות שבועית (תמונה 9-</w:t>
      </w:r>
      <w:r w:rsidR="007C7FB6">
        <w:rPr>
          <w:rFonts w:hint="cs"/>
          <w:rtl/>
        </w:rPr>
        <w:t>65</w:t>
      </w:r>
      <w:r w:rsidR="000C3D34">
        <w:rPr>
          <w:rFonts w:hint="cs"/>
          <w:rtl/>
        </w:rPr>
        <w:t>), המתואר באותו אופן של הגרף הקודם.</w:t>
      </w:r>
      <w:r w:rsidR="000C3D34">
        <w:rPr>
          <w:rtl/>
        </w:rPr>
        <w:br/>
      </w:r>
      <w:r w:rsidR="000C3D34">
        <w:rPr>
          <w:rFonts w:hint="cs"/>
          <w:rtl/>
        </w:rPr>
        <w:t xml:space="preserve">נזהה כי גם בגרף שבועי, הדמיון נשאר מאוד דומה וניתן בקלות לזהות מחזוריות של שבוע </w:t>
      </w:r>
      <w:r w:rsidR="000C3D34">
        <w:rPr>
          <w:rtl/>
        </w:rPr>
        <w:t>–</w:t>
      </w:r>
      <w:r w:rsidR="000C3D34">
        <w:rPr>
          <w:rFonts w:hint="cs"/>
          <w:rtl/>
        </w:rPr>
        <w:t xml:space="preserve"> ימי חול וימי חופש. </w:t>
      </w:r>
      <w:r w:rsidR="0039383A">
        <w:rPr>
          <w:rFonts w:hint="cs"/>
          <w:rtl/>
        </w:rPr>
        <w:t>נראה כי בחלק מה-</w:t>
      </w:r>
      <w:r w:rsidR="0039383A">
        <w:t>Traces</w:t>
      </w:r>
      <w:r w:rsidR="0039383A">
        <w:rPr>
          <w:rFonts w:hint="cs"/>
          <w:rtl/>
        </w:rPr>
        <w:t>, הערכים אמנם שונים מה-</w:t>
      </w:r>
      <w:r w:rsidR="0039383A">
        <w:t>Trace</w:t>
      </w:r>
      <w:r w:rsidR="0039383A">
        <w:rPr>
          <w:rFonts w:hint="cs"/>
          <w:rtl/>
        </w:rPr>
        <w:t xml:space="preserve"> המקורי, אך המחזוריות נשמרת בצורה טובה מאוד למרות מגבלות שיטת יצירת ה-</w:t>
      </w:r>
      <w:r w:rsidR="0039383A">
        <w:t>Traces</w:t>
      </w:r>
      <w:r w:rsidR="0039383A">
        <w:rPr>
          <w:rFonts w:hint="cs"/>
          <w:rtl/>
        </w:rPr>
        <w:t>.</w:t>
      </w:r>
    </w:p>
    <w:p w14:paraId="6E3552B9" w14:textId="4D460228" w:rsidR="00812450" w:rsidRDefault="0039383A" w:rsidP="00995565">
      <w:pPr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D93AD78" wp14:editId="526C53BF">
                <wp:simplePos x="0" y="0"/>
                <wp:positionH relativeFrom="column">
                  <wp:posOffset>-135224</wp:posOffset>
                </wp:positionH>
                <wp:positionV relativeFrom="paragraph">
                  <wp:posOffset>3483068</wp:posOffset>
                </wp:positionV>
                <wp:extent cx="938317" cy="34060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6FC9E6" w14:textId="747F50E1" w:rsidR="00B10313" w:rsidRPr="00995565" w:rsidRDefault="00B10313" w:rsidP="0039383A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65</w:t>
                            </w:r>
                          </w:p>
                          <w:p w14:paraId="63A14E3A" w14:textId="77777777" w:rsidR="00B10313" w:rsidRDefault="00B10313" w:rsidP="0039383A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3AD78" id="Text Box 216" o:spid="_x0000_s1240" type="#_x0000_t202" style="position:absolute;left:0;text-align:left;margin-left:-10.65pt;margin-top:274.25pt;width:73.9pt;height:26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" filled="f" stroked="f" strokeweight=".5pt">
                <v:textbox>
                  <w:txbxContent>
                    <w:p w14:paraId="286FC9E6" w14:textId="747F50E1" w:rsidR="00B10313" w:rsidRPr="00995565" w:rsidRDefault="00B10313" w:rsidP="0039383A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65</w:t>
                      </w:r>
                    </w:p>
                    <w:p w14:paraId="63A14E3A" w14:textId="77777777" w:rsidR="00B10313" w:rsidRDefault="00B10313" w:rsidP="0039383A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3D34">
        <w:rPr>
          <w:rFonts w:hint="cs"/>
          <w:noProof/>
          <w:rtl/>
          <w:lang w:val="he-IL"/>
        </w:rPr>
        <w:drawing>
          <wp:anchor distT="0" distB="0" distL="114300" distR="114300" simplePos="0" relativeHeight="251950080" behindDoc="0" locked="0" layoutInCell="1" allowOverlap="1" wp14:anchorId="13C9E284" wp14:editId="3C006D4B">
            <wp:simplePos x="0" y="0"/>
            <wp:positionH relativeFrom="column">
              <wp:posOffset>-462915</wp:posOffset>
            </wp:positionH>
            <wp:positionV relativeFrom="paragraph">
              <wp:posOffset>239317</wp:posOffset>
            </wp:positionV>
            <wp:extent cx="6807835" cy="3403600"/>
            <wp:effectExtent l="0" t="0" r="0" b="0"/>
            <wp:wrapTopAndBottom/>
            <wp:docPr id="211" name="Picture 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WeeklyCycles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00EF91" w14:textId="313C5731" w:rsidR="005B39DF" w:rsidRDefault="005B39DF" w:rsidP="00995565">
      <w:pPr>
        <w:jc w:val="left"/>
        <w:rPr>
          <w:rtl/>
        </w:rPr>
      </w:pPr>
    </w:p>
    <w:p w14:paraId="0119A42F" w14:textId="1AB28286" w:rsidR="005B39DF" w:rsidRDefault="005B39DF" w:rsidP="00995565">
      <w:pPr>
        <w:jc w:val="left"/>
        <w:rPr>
          <w:rtl/>
        </w:rPr>
      </w:pPr>
    </w:p>
    <w:p w14:paraId="07DCEFB5" w14:textId="5CE137B6" w:rsidR="005B39DF" w:rsidRDefault="005B39DF" w:rsidP="00995565">
      <w:pPr>
        <w:jc w:val="left"/>
        <w:rPr>
          <w:rtl/>
        </w:rPr>
      </w:pPr>
    </w:p>
    <w:p w14:paraId="7DAFC13F" w14:textId="31328662" w:rsidR="005B39DF" w:rsidRDefault="005B39DF" w:rsidP="00995565">
      <w:pPr>
        <w:jc w:val="left"/>
        <w:rPr>
          <w:rtl/>
        </w:rPr>
      </w:pPr>
    </w:p>
    <w:p w14:paraId="7A5A295A" w14:textId="6FF15409" w:rsidR="0039383A" w:rsidRDefault="0039383A" w:rsidP="00995565">
      <w:pPr>
        <w:jc w:val="left"/>
        <w:rPr>
          <w:rtl/>
        </w:rPr>
      </w:pPr>
    </w:p>
    <w:p w14:paraId="1831BE4E" w14:textId="475E7281" w:rsidR="0039383A" w:rsidRDefault="0039383A" w:rsidP="00995565">
      <w:pPr>
        <w:jc w:val="left"/>
        <w:rPr>
          <w:rtl/>
        </w:rPr>
      </w:pPr>
    </w:p>
    <w:p w14:paraId="0D5B933C" w14:textId="0D2C2C82" w:rsidR="0039383A" w:rsidRDefault="0039383A" w:rsidP="00995565">
      <w:pPr>
        <w:jc w:val="left"/>
        <w:rPr>
          <w:rtl/>
        </w:rPr>
      </w:pPr>
    </w:p>
    <w:p w14:paraId="72B4242E" w14:textId="77777777" w:rsidR="0039383A" w:rsidRDefault="0039383A" w:rsidP="00995565">
      <w:pPr>
        <w:jc w:val="left"/>
        <w:rPr>
          <w:rtl/>
        </w:rPr>
      </w:pPr>
    </w:p>
    <w:p w14:paraId="3584852C" w14:textId="7AB4486B" w:rsidR="005B39DF" w:rsidRPr="00812450" w:rsidRDefault="005B39DF" w:rsidP="00995565">
      <w:pPr>
        <w:jc w:val="left"/>
        <w:rPr>
          <w:rtl/>
        </w:rPr>
      </w:pPr>
    </w:p>
    <w:p w14:paraId="45431D91" w14:textId="6BE71809" w:rsidR="00812450" w:rsidRPr="00A602A8" w:rsidRDefault="00C135A0" w:rsidP="00A602A8">
      <w:pPr>
        <w:pStyle w:val="ListParagraph"/>
        <w:numPr>
          <w:ilvl w:val="0"/>
          <w:numId w:val="6"/>
        </w:numPr>
        <w:rPr>
          <w:sz w:val="28"/>
          <w:szCs w:val="28"/>
          <w:rtl/>
        </w:rPr>
      </w:pPr>
      <w:r w:rsidRPr="00A602A8">
        <w:rPr>
          <w:sz w:val="28"/>
          <w:szCs w:val="28"/>
        </w:rPr>
        <w:lastRenderedPageBreak/>
        <w:t>Wait Times</w:t>
      </w:r>
    </w:p>
    <w:p w14:paraId="11966155" w14:textId="3FBE7FB5" w:rsidR="00812450" w:rsidRDefault="00FB7F63" w:rsidP="00805C67">
      <w:pPr>
        <w:jc w:val="left"/>
        <w:rPr>
          <w:rtl/>
        </w:rPr>
      </w:pPr>
      <w:r>
        <w:rPr>
          <w:rFonts w:hint="cs"/>
          <w:rtl/>
        </w:rPr>
        <w:t>ראשית נראה את גרף ה-</w:t>
      </w:r>
      <w:r>
        <w:rPr>
          <w:rFonts w:hint="cs"/>
        </w:rPr>
        <w:t>ECDF</w:t>
      </w:r>
      <w:r>
        <w:rPr>
          <w:rFonts w:hint="cs"/>
          <w:rtl/>
        </w:rPr>
        <w:t xml:space="preserve"> של ה-</w:t>
      </w:r>
      <w:r>
        <w:t>Wait times</w:t>
      </w:r>
      <w:r>
        <w:rPr>
          <w:rFonts w:hint="cs"/>
          <w:rtl/>
        </w:rPr>
        <w:t xml:space="preserve"> תחת </w:t>
      </w:r>
      <w:r>
        <w:t>Loads</w:t>
      </w:r>
      <w:r>
        <w:rPr>
          <w:rFonts w:hint="cs"/>
          <w:rtl/>
        </w:rPr>
        <w:t xml:space="preserve"> שונים (תמונה 9-</w:t>
      </w:r>
      <w:r w:rsidR="007C7FB6">
        <w:rPr>
          <w:rFonts w:hint="cs"/>
          <w:rtl/>
        </w:rPr>
        <w:t>66</w:t>
      </w:r>
      <w:r>
        <w:rPr>
          <w:rFonts w:hint="cs"/>
          <w:rtl/>
        </w:rPr>
        <w:t>).</w:t>
      </w:r>
      <w:r w:rsidR="00805C67">
        <w:rPr>
          <w:rtl/>
        </w:rPr>
        <w:br/>
      </w:r>
      <w:r w:rsidR="002A1D8A">
        <w:rPr>
          <w:rFonts w:hint="cs"/>
          <w:rtl/>
        </w:rPr>
        <w:t xml:space="preserve">נשים לב כי </w:t>
      </w:r>
      <w:r w:rsidR="0004430F">
        <w:rPr>
          <w:rFonts w:hint="cs"/>
          <w:rtl/>
        </w:rPr>
        <w:t xml:space="preserve">בכל </w:t>
      </w:r>
      <w:r w:rsidR="0004430F">
        <w:t>Trace</w:t>
      </w:r>
      <w:r w:rsidR="0004430F">
        <w:rPr>
          <w:rFonts w:hint="cs"/>
          <w:rtl/>
        </w:rPr>
        <w:t>, ה-</w:t>
      </w:r>
      <w:r w:rsidR="0004430F">
        <w:t>Wait times</w:t>
      </w:r>
      <w:r w:rsidR="0004430F">
        <w:rPr>
          <w:rFonts w:hint="cs"/>
          <w:rtl/>
        </w:rPr>
        <w:t xml:space="preserve"> דומים אך ההסתברות לקבל אותם משתנה. זה קורה מכיוון ש</w:t>
      </w:r>
      <w:r w:rsidR="002A1D8A">
        <w:rPr>
          <w:rFonts w:hint="cs"/>
          <w:rtl/>
        </w:rPr>
        <w:t>אנו דוגמים את אותם ה-</w:t>
      </w:r>
      <w:r w:rsidR="002A1D8A">
        <w:t>Users</w:t>
      </w:r>
      <w:r w:rsidR="002A1D8A">
        <w:rPr>
          <w:rFonts w:hint="cs"/>
          <w:rtl/>
        </w:rPr>
        <w:t xml:space="preserve"> בעומסים שונים</w:t>
      </w:r>
      <w:r w:rsidR="0004430F">
        <w:rPr>
          <w:rFonts w:hint="cs"/>
          <w:rtl/>
        </w:rPr>
        <w:t xml:space="preserve"> </w:t>
      </w:r>
      <w:r w:rsidR="0004430F">
        <w:rPr>
          <w:rtl/>
        </w:rPr>
        <w:t>–</w:t>
      </w:r>
      <w:r w:rsidR="0004430F">
        <w:rPr>
          <w:rFonts w:hint="cs"/>
          <w:rtl/>
        </w:rPr>
        <w:t xml:space="preserve"> מה שמשנה את ההסתברות לכל </w:t>
      </w:r>
      <w:r w:rsidR="0004430F">
        <w:t>Wait time</w:t>
      </w:r>
      <w:r w:rsidR="0004430F">
        <w:rPr>
          <w:rFonts w:hint="cs"/>
          <w:rtl/>
        </w:rPr>
        <w:t>.</w:t>
      </w:r>
    </w:p>
    <w:p w14:paraId="04AC493A" w14:textId="46AF4B56" w:rsidR="0039383A" w:rsidRDefault="0039383A" w:rsidP="00951657">
      <w:pPr>
        <w:rPr>
          <w:rtl/>
        </w:rPr>
      </w:pPr>
    </w:p>
    <w:p w14:paraId="3BC67DAE" w14:textId="333CA08C" w:rsidR="00FD6550" w:rsidRDefault="00FD6550" w:rsidP="00951657">
      <w:pPr>
        <w:rPr>
          <w:rtl/>
        </w:rPr>
      </w:pPr>
    </w:p>
    <w:p w14:paraId="77808E4A" w14:textId="37E7E4F7" w:rsidR="00FD6550" w:rsidRDefault="00FD6550" w:rsidP="0095165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DBE2B8A" wp14:editId="0ED01CA3">
                <wp:simplePos x="0" y="0"/>
                <wp:positionH relativeFrom="column">
                  <wp:posOffset>-220980</wp:posOffset>
                </wp:positionH>
                <wp:positionV relativeFrom="paragraph">
                  <wp:posOffset>3925814</wp:posOffset>
                </wp:positionV>
                <wp:extent cx="938317" cy="340602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7CA7F" w14:textId="333FE897" w:rsidR="00B10313" w:rsidRPr="00995565" w:rsidRDefault="00B10313" w:rsidP="00FB7F63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66</w:t>
                            </w:r>
                          </w:p>
                          <w:p w14:paraId="0E9024F5" w14:textId="77777777" w:rsidR="00B10313" w:rsidRDefault="00B10313" w:rsidP="00FB7F63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E2B8A" id="Text Box 227" o:spid="_x0000_s1241" type="#_x0000_t202" style="position:absolute;left:0;text-align:left;margin-left:-17.4pt;margin-top:309.1pt;width:73.9pt;height:26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" filled="f" stroked="f" strokeweight=".5pt">
                <v:textbox>
                  <w:txbxContent>
                    <w:p w14:paraId="2127CA7F" w14:textId="333FE897" w:rsidR="00B10313" w:rsidRPr="00995565" w:rsidRDefault="00B10313" w:rsidP="00FB7F63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66</w:t>
                      </w:r>
                    </w:p>
                    <w:p w14:paraId="0E9024F5" w14:textId="77777777" w:rsidR="00B10313" w:rsidRDefault="00B10313" w:rsidP="00FB7F63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955200" behindDoc="0" locked="0" layoutInCell="1" allowOverlap="1" wp14:anchorId="006740FE" wp14:editId="13F09F9F">
            <wp:simplePos x="0" y="0"/>
            <wp:positionH relativeFrom="column">
              <wp:posOffset>-699135</wp:posOffset>
            </wp:positionH>
            <wp:positionV relativeFrom="paragraph">
              <wp:posOffset>366493</wp:posOffset>
            </wp:positionV>
            <wp:extent cx="7218045" cy="3608705"/>
            <wp:effectExtent l="0" t="0" r="0" b="0"/>
            <wp:wrapTopAndBottom/>
            <wp:docPr id="217" name="Picture 2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CDF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80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46151" w14:textId="5647A3DB" w:rsidR="00FD6550" w:rsidRDefault="00FD6550" w:rsidP="00951657">
      <w:pPr>
        <w:rPr>
          <w:rtl/>
        </w:rPr>
      </w:pPr>
    </w:p>
    <w:p w14:paraId="1565F761" w14:textId="77777777" w:rsidR="00FD6550" w:rsidRDefault="00FD6550" w:rsidP="00951657">
      <w:pPr>
        <w:rPr>
          <w:rtl/>
        </w:rPr>
      </w:pPr>
    </w:p>
    <w:p w14:paraId="68CC047D" w14:textId="0FE3415B" w:rsidR="0039383A" w:rsidRPr="00FD6550" w:rsidRDefault="00816146" w:rsidP="00FD6550">
      <w:pPr>
        <w:jc w:val="left"/>
        <w:rPr>
          <w:rtl/>
        </w:rPr>
      </w:pPr>
      <w:r>
        <w:rPr>
          <w:rFonts w:hint="cs"/>
          <w:rtl/>
        </w:rPr>
        <w:t>‏הגרפים הבאים</w:t>
      </w:r>
      <w:r w:rsidR="000E41D1">
        <w:rPr>
          <w:rFonts w:hint="cs"/>
          <w:rtl/>
        </w:rPr>
        <w:t xml:space="preserve"> (איורים 9-</w:t>
      </w:r>
      <w:r w:rsidR="000B32CC">
        <w:rPr>
          <w:rFonts w:hint="cs"/>
          <w:rtl/>
        </w:rPr>
        <w:t>67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68</w:t>
      </w:r>
      <w:r w:rsidR="00C01B1F">
        <w:rPr>
          <w:rFonts w:hint="cs"/>
          <w:rtl/>
        </w:rPr>
        <w:t>, 9-</w:t>
      </w:r>
      <w:r w:rsidR="000B32CC">
        <w:rPr>
          <w:rFonts w:hint="cs"/>
          <w:rtl/>
        </w:rPr>
        <w:t>69</w:t>
      </w:r>
      <w:r w:rsidR="00C01B1F">
        <w:rPr>
          <w:rFonts w:hint="cs"/>
          <w:rtl/>
        </w:rPr>
        <w:t>)</w:t>
      </w:r>
      <w:r>
        <w:rPr>
          <w:rFonts w:hint="cs"/>
          <w:rtl/>
        </w:rPr>
        <w:t xml:space="preserve"> מתארים לנו </w:t>
      </w:r>
      <w:r>
        <w:t>Scatter plot</w:t>
      </w:r>
      <w:r w:rsidR="00C01B1F">
        <w:t>s</w:t>
      </w:r>
      <w:r>
        <w:rPr>
          <w:rFonts w:hint="cs"/>
          <w:rtl/>
        </w:rPr>
        <w:t xml:space="preserve"> של ה</w:t>
      </w:r>
      <w:r w:rsidR="00C33D1F">
        <w:rPr>
          <w:rFonts w:hint="cs"/>
          <w:rtl/>
        </w:rPr>
        <w:t>-</w:t>
      </w:r>
      <w:r w:rsidR="00C33D1F">
        <w:rPr>
          <w:rFonts w:hint="cs"/>
        </w:rPr>
        <w:t>W</w:t>
      </w:r>
      <w:r w:rsidR="00C33D1F">
        <w:t>ait times</w:t>
      </w:r>
      <w:r w:rsidR="00C33D1F">
        <w:rPr>
          <w:rFonts w:hint="cs"/>
          <w:rtl/>
        </w:rPr>
        <w:t xml:space="preserve"> כפונקציה של </w:t>
      </w:r>
      <w:r w:rsidR="00C33D1F">
        <w:t>Submit time</w:t>
      </w:r>
      <w:r w:rsidR="005C0EAB">
        <w:rPr>
          <w:rFonts w:hint="cs"/>
          <w:rtl/>
        </w:rPr>
        <w:t xml:space="preserve"> בכל שלושת העומסים.</w:t>
      </w:r>
      <w:r w:rsidR="00FD6550">
        <w:rPr>
          <w:rFonts w:hint="cs"/>
          <w:rtl/>
        </w:rPr>
        <w:t xml:space="preserve"> </w:t>
      </w:r>
      <w:r w:rsidR="00FD6550">
        <w:rPr>
          <w:rtl/>
        </w:rPr>
        <w:br/>
      </w:r>
      <w:r w:rsidR="00C01B1F">
        <w:rPr>
          <w:rFonts w:hint="cs"/>
          <w:rtl/>
        </w:rPr>
        <w:t>ניתן לראות כי באמצע הטווח של ה-</w:t>
      </w:r>
      <w:r w:rsidR="00C01B1F">
        <w:t>Submit times</w:t>
      </w:r>
      <w:r w:rsidR="00C01B1F">
        <w:rPr>
          <w:rFonts w:hint="cs"/>
          <w:rtl/>
        </w:rPr>
        <w:t xml:space="preserve">, </w:t>
      </w:r>
      <w:r w:rsidR="00FD6550">
        <w:rPr>
          <w:rFonts w:hint="cs"/>
          <w:rtl/>
        </w:rPr>
        <w:t>ה-</w:t>
      </w:r>
      <w:r w:rsidR="00FD6550">
        <w:t>Wait times</w:t>
      </w:r>
      <w:r w:rsidR="00FD6550">
        <w:rPr>
          <w:rFonts w:hint="cs"/>
          <w:rtl/>
        </w:rPr>
        <w:t xml:space="preserve"> הכי גדולים.</w:t>
      </w:r>
      <w:r w:rsidR="00FD6550">
        <w:rPr>
          <w:rtl/>
        </w:rPr>
        <w:br/>
      </w:r>
      <w:r w:rsidR="00FD6550">
        <w:rPr>
          <w:rFonts w:hint="cs"/>
          <w:rtl/>
        </w:rPr>
        <w:t>בנוסף, בעקבות שיטת ה-</w:t>
      </w:r>
      <w:r w:rsidR="00FD6550">
        <w:t>User Resampling</w:t>
      </w:r>
      <w:r w:rsidR="00FD6550">
        <w:rPr>
          <w:rFonts w:hint="cs"/>
          <w:rtl/>
        </w:rPr>
        <w:t>, ומכיוון שאנו דוגמים מאותם משתמשים בעומסים שונים, לכל עומס של המערכת נקבל פיזור שונה מעט אשר נובע מאותם שינויים בעומסים.</w:t>
      </w:r>
    </w:p>
    <w:p w14:paraId="0BCD4B86" w14:textId="47EAE2FB" w:rsidR="0039383A" w:rsidRDefault="00FD6550" w:rsidP="00812450">
      <w:pPr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956224" behindDoc="0" locked="0" layoutInCell="1" allowOverlap="1" wp14:anchorId="1835FF19" wp14:editId="52DB6C55">
            <wp:simplePos x="0" y="0"/>
            <wp:positionH relativeFrom="column">
              <wp:posOffset>-455295</wp:posOffset>
            </wp:positionH>
            <wp:positionV relativeFrom="paragraph">
              <wp:posOffset>214630</wp:posOffset>
            </wp:positionV>
            <wp:extent cx="6505575" cy="3252470"/>
            <wp:effectExtent l="0" t="0" r="0" b="0"/>
            <wp:wrapTopAndBottom/>
            <wp:docPr id="218" name="Picture 218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atter_Load80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1D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504A6C4" wp14:editId="132D1B73">
                <wp:simplePos x="0" y="0"/>
                <wp:positionH relativeFrom="column">
                  <wp:posOffset>-289902</wp:posOffset>
                </wp:positionH>
                <wp:positionV relativeFrom="paragraph">
                  <wp:posOffset>3208899</wp:posOffset>
                </wp:positionV>
                <wp:extent cx="938317" cy="34060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FE0F5" w14:textId="591EC643" w:rsidR="00B10313" w:rsidRPr="00995565" w:rsidRDefault="00B10313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67</w:t>
                            </w:r>
                          </w:p>
                          <w:p w14:paraId="1B85C41D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4A6C4" id="Text Box 264" o:spid="_x0000_s1242" type="#_x0000_t202" style="position:absolute;left:0;text-align:left;margin-left:-22.85pt;margin-top:252.65pt;width:73.9pt;height:26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9wz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Y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" filled="f" stroked="f" strokeweight=".5pt">
                <v:textbox>
                  <w:txbxContent>
                    <w:p w14:paraId="079FE0F5" w14:textId="591EC643" w:rsidR="00B10313" w:rsidRPr="00995565" w:rsidRDefault="00B10313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67</w:t>
                      </w:r>
                    </w:p>
                    <w:p w14:paraId="1B85C41D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F9BBFCA" w14:textId="2AC08FF0" w:rsidR="0039383A" w:rsidRDefault="00C01B1F" w:rsidP="00812450">
      <w:pPr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957248" behindDoc="0" locked="0" layoutInCell="1" allowOverlap="1" wp14:anchorId="29BD0CBB" wp14:editId="38B6D81E">
            <wp:simplePos x="0" y="0"/>
            <wp:positionH relativeFrom="column">
              <wp:posOffset>-457200</wp:posOffset>
            </wp:positionH>
            <wp:positionV relativeFrom="paragraph">
              <wp:posOffset>3636645</wp:posOffset>
            </wp:positionV>
            <wp:extent cx="6630035" cy="3314700"/>
            <wp:effectExtent l="0" t="0" r="0" b="0"/>
            <wp:wrapTopAndBottom/>
            <wp:docPr id="219" name="Picture 219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atter_Load100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20A5F" w14:textId="6D03181A" w:rsidR="0039383A" w:rsidRDefault="000E41D1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FDC5484" wp14:editId="26D771D4">
                <wp:simplePos x="0" y="0"/>
                <wp:positionH relativeFrom="column">
                  <wp:posOffset>-288339</wp:posOffset>
                </wp:positionH>
                <wp:positionV relativeFrom="paragraph">
                  <wp:posOffset>3683098</wp:posOffset>
                </wp:positionV>
                <wp:extent cx="938317" cy="340602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980EE" w14:textId="6A36523C" w:rsidR="00B10313" w:rsidRPr="00995565" w:rsidRDefault="00B10313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68</w:t>
                            </w:r>
                          </w:p>
                          <w:p w14:paraId="3173D938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5484" id="Text Box 265" o:spid="_x0000_s1243" type="#_x0000_t202" style="position:absolute;left:0;text-align:left;margin-left:-22.7pt;margin-top:290pt;width:73.9pt;height:26.8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" filled="f" stroked="f" strokeweight=".5pt">
                <v:textbox>
                  <w:txbxContent>
                    <w:p w14:paraId="141980EE" w14:textId="6A36523C" w:rsidR="00B10313" w:rsidRPr="00995565" w:rsidRDefault="00B10313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68</w:t>
                      </w:r>
                    </w:p>
                    <w:p w14:paraId="3173D938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8E5D34" w14:textId="2C3C5C98" w:rsidR="0039383A" w:rsidRDefault="0039383A" w:rsidP="00812450">
      <w:pPr>
        <w:rPr>
          <w:rtl/>
        </w:rPr>
      </w:pPr>
    </w:p>
    <w:p w14:paraId="0CCA0F21" w14:textId="14974889" w:rsidR="0039383A" w:rsidRDefault="000E41D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39BA9BD" wp14:editId="63FE58C9">
                <wp:simplePos x="0" y="0"/>
                <wp:positionH relativeFrom="column">
                  <wp:posOffset>-121285</wp:posOffset>
                </wp:positionH>
                <wp:positionV relativeFrom="paragraph">
                  <wp:posOffset>3412490</wp:posOffset>
                </wp:positionV>
                <wp:extent cx="938317" cy="340602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28105B" w14:textId="7A530DFB" w:rsidR="00B10313" w:rsidRPr="00995565" w:rsidRDefault="00B10313" w:rsidP="000E41D1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69</w:t>
                            </w:r>
                          </w:p>
                          <w:p w14:paraId="090863AE" w14:textId="77777777" w:rsidR="00B10313" w:rsidRDefault="00B10313" w:rsidP="000E41D1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BA9BD" id="Text Box 266" o:spid="_x0000_s1244" type="#_x0000_t202" style="position:absolute;left:0;text-align:left;margin-left:-9.55pt;margin-top:268.7pt;width:73.9pt;height:26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" filled="f" stroked="f" strokeweight=".5pt">
                <v:textbox>
                  <w:txbxContent>
                    <w:p w14:paraId="5128105B" w14:textId="7A530DFB" w:rsidR="00B10313" w:rsidRPr="00995565" w:rsidRDefault="00B10313" w:rsidP="000E41D1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69</w:t>
                      </w:r>
                    </w:p>
                    <w:p w14:paraId="090863AE" w14:textId="77777777" w:rsidR="00B10313" w:rsidRDefault="00B10313" w:rsidP="000E41D1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C0EAB">
        <w:rPr>
          <w:noProof/>
          <w:rtl/>
          <w:lang w:val="he-IL"/>
        </w:rPr>
        <w:drawing>
          <wp:anchor distT="0" distB="0" distL="114300" distR="114300" simplePos="0" relativeHeight="251958272" behindDoc="0" locked="0" layoutInCell="1" allowOverlap="1" wp14:anchorId="7B577D17" wp14:editId="11128AF6">
            <wp:simplePos x="0" y="0"/>
            <wp:positionH relativeFrom="column">
              <wp:posOffset>-410845</wp:posOffset>
            </wp:positionH>
            <wp:positionV relativeFrom="paragraph">
              <wp:posOffset>57345</wp:posOffset>
            </wp:positionV>
            <wp:extent cx="6710680" cy="3355340"/>
            <wp:effectExtent l="0" t="0" r="0" b="0"/>
            <wp:wrapTopAndBottom/>
            <wp:docPr id="220" name="Picture 22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atter_Load120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28865" w14:textId="75929CD3" w:rsidR="0039383A" w:rsidRDefault="0039383A" w:rsidP="00812450">
      <w:pPr>
        <w:rPr>
          <w:rtl/>
        </w:rPr>
      </w:pPr>
    </w:p>
    <w:p w14:paraId="76BD3147" w14:textId="33F6DCC3" w:rsidR="0039383A" w:rsidRDefault="0039383A" w:rsidP="00812450">
      <w:pPr>
        <w:rPr>
          <w:rtl/>
        </w:rPr>
      </w:pPr>
    </w:p>
    <w:p w14:paraId="6ACAE2EE" w14:textId="523D1EB1" w:rsidR="0039383A" w:rsidRDefault="0039383A" w:rsidP="00812450">
      <w:pPr>
        <w:rPr>
          <w:rtl/>
        </w:rPr>
      </w:pPr>
    </w:p>
    <w:p w14:paraId="75831C16" w14:textId="648EAF90" w:rsidR="0039383A" w:rsidRDefault="0039383A" w:rsidP="00812450">
      <w:pPr>
        <w:rPr>
          <w:rtl/>
        </w:rPr>
      </w:pPr>
    </w:p>
    <w:p w14:paraId="4BBD2C53" w14:textId="1E7FF135" w:rsidR="0039383A" w:rsidRDefault="0039383A" w:rsidP="00812450">
      <w:pPr>
        <w:rPr>
          <w:rtl/>
        </w:rPr>
      </w:pPr>
    </w:p>
    <w:p w14:paraId="2C526F62" w14:textId="3B1FF10D" w:rsidR="0039383A" w:rsidRDefault="0039383A" w:rsidP="00812450">
      <w:pPr>
        <w:rPr>
          <w:rtl/>
        </w:rPr>
      </w:pPr>
    </w:p>
    <w:p w14:paraId="00F33153" w14:textId="7DD7F674" w:rsidR="0039383A" w:rsidRDefault="0039383A" w:rsidP="00812450">
      <w:pPr>
        <w:rPr>
          <w:rtl/>
        </w:rPr>
      </w:pPr>
    </w:p>
    <w:p w14:paraId="09D6084D" w14:textId="68B387B9" w:rsidR="0039383A" w:rsidRDefault="0039383A" w:rsidP="00812450">
      <w:pPr>
        <w:rPr>
          <w:rtl/>
        </w:rPr>
      </w:pPr>
    </w:p>
    <w:p w14:paraId="3FCD9B72" w14:textId="090D3CA4" w:rsidR="0039383A" w:rsidRDefault="0039383A" w:rsidP="00812450">
      <w:pPr>
        <w:rPr>
          <w:rtl/>
        </w:rPr>
      </w:pPr>
    </w:p>
    <w:p w14:paraId="70F1C267" w14:textId="0D0CC406" w:rsidR="0039383A" w:rsidRDefault="0039383A" w:rsidP="00812450">
      <w:pPr>
        <w:rPr>
          <w:rtl/>
        </w:rPr>
      </w:pPr>
    </w:p>
    <w:p w14:paraId="10FEF88D" w14:textId="15B12B78" w:rsidR="0039383A" w:rsidRDefault="0039383A" w:rsidP="00812450">
      <w:pPr>
        <w:rPr>
          <w:rtl/>
        </w:rPr>
      </w:pPr>
    </w:p>
    <w:p w14:paraId="1B90E56A" w14:textId="31E0D04E" w:rsidR="0039383A" w:rsidRDefault="0039383A" w:rsidP="00812450">
      <w:pPr>
        <w:rPr>
          <w:rtl/>
        </w:rPr>
      </w:pPr>
    </w:p>
    <w:p w14:paraId="2D61CDE2" w14:textId="7773FD1A" w:rsidR="0039383A" w:rsidRDefault="0039383A" w:rsidP="00812450">
      <w:pPr>
        <w:rPr>
          <w:rtl/>
        </w:rPr>
      </w:pPr>
    </w:p>
    <w:p w14:paraId="2F3AAFFB" w14:textId="13E53A82" w:rsidR="0039383A" w:rsidRDefault="0039383A" w:rsidP="00812450">
      <w:pPr>
        <w:rPr>
          <w:rtl/>
        </w:rPr>
      </w:pPr>
    </w:p>
    <w:p w14:paraId="705F5BDD" w14:textId="44ACB435" w:rsidR="0039383A" w:rsidRDefault="0039383A" w:rsidP="00812450">
      <w:pPr>
        <w:rPr>
          <w:rtl/>
        </w:rPr>
      </w:pPr>
    </w:p>
    <w:p w14:paraId="55069856" w14:textId="3EFEF642" w:rsidR="0039383A" w:rsidRDefault="0039383A" w:rsidP="00812450">
      <w:pPr>
        <w:rPr>
          <w:rtl/>
        </w:rPr>
      </w:pPr>
    </w:p>
    <w:p w14:paraId="4CFFA242" w14:textId="6E9E68EA" w:rsidR="0039383A" w:rsidRDefault="0039383A" w:rsidP="00812450">
      <w:pPr>
        <w:rPr>
          <w:rtl/>
        </w:rPr>
      </w:pPr>
    </w:p>
    <w:p w14:paraId="614E2D44" w14:textId="2CC0E280" w:rsidR="0039383A" w:rsidRPr="00A602A8" w:rsidRDefault="00FD6550" w:rsidP="00A602A8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A602A8">
        <w:rPr>
          <w:sz w:val="28"/>
          <w:szCs w:val="28"/>
        </w:rPr>
        <w:lastRenderedPageBreak/>
        <w:t xml:space="preserve">Different </w:t>
      </w:r>
      <w:r w:rsidR="00D01651" w:rsidRPr="00A602A8">
        <w:rPr>
          <w:sz w:val="28"/>
          <w:szCs w:val="28"/>
        </w:rPr>
        <w:t>Analysis</w:t>
      </w:r>
      <w:r w:rsidR="00817CCD" w:rsidRPr="00A602A8">
        <w:rPr>
          <w:sz w:val="28"/>
          <w:szCs w:val="28"/>
        </w:rPr>
        <w:t xml:space="preserve"> – Think Time</w:t>
      </w:r>
    </w:p>
    <w:p w14:paraId="7A53142A" w14:textId="0896F0BA" w:rsidR="00D01651" w:rsidRPr="004E27EA" w:rsidRDefault="00D01651" w:rsidP="007A6D28">
      <w:pPr>
        <w:jc w:val="left"/>
        <w:rPr>
          <w:rtl/>
        </w:rPr>
      </w:pPr>
      <w:r>
        <w:rPr>
          <w:rFonts w:hint="cs"/>
          <w:rtl/>
        </w:rPr>
        <w:t xml:space="preserve">בסעיף זה </w:t>
      </w:r>
      <w:r w:rsidR="007A6D28">
        <w:rPr>
          <w:rFonts w:hint="cs"/>
          <w:rtl/>
        </w:rPr>
        <w:t>בחרנו לנתח ולהשוות את ה-</w:t>
      </w:r>
      <w:r w:rsidR="007A6D28">
        <w:rPr>
          <w:rFonts w:hint="cs"/>
        </w:rPr>
        <w:t>T</w:t>
      </w:r>
      <w:r w:rsidR="007A6D28">
        <w:t>races</w:t>
      </w:r>
      <w:r w:rsidR="007A6D28">
        <w:rPr>
          <w:rFonts w:hint="cs"/>
          <w:rtl/>
        </w:rPr>
        <w:t xml:space="preserve"> </w:t>
      </w:r>
      <w:r w:rsidR="009E2C27">
        <w:rPr>
          <w:rFonts w:hint="cs"/>
          <w:rtl/>
        </w:rPr>
        <w:t>שהפקנו אחד עם השני ועם ה-</w:t>
      </w:r>
      <w:r w:rsidR="009E2C27">
        <w:t>Trace</w:t>
      </w:r>
      <w:r w:rsidR="009E2C27">
        <w:rPr>
          <w:rFonts w:hint="cs"/>
          <w:rtl/>
        </w:rPr>
        <w:t xml:space="preserve"> המקורי </w:t>
      </w:r>
      <w:r w:rsidR="007A6D28">
        <w:rPr>
          <w:rFonts w:hint="cs"/>
          <w:rtl/>
        </w:rPr>
        <w:t>על פי ה-</w:t>
      </w:r>
      <w:r w:rsidR="007A6D28">
        <w:t>Think times</w:t>
      </w:r>
      <w:r w:rsidR="007A6D28">
        <w:rPr>
          <w:rFonts w:hint="cs"/>
          <w:rtl/>
        </w:rPr>
        <w:t xml:space="preserve"> שלהם. נשים לב שהאיורים הבאים מתארים זאת בצורה גרפית.</w:t>
      </w:r>
      <w:r w:rsidR="007A6D28">
        <w:rPr>
          <w:rtl/>
        </w:rPr>
        <w:br/>
      </w:r>
      <w:r w:rsidR="004E27EA">
        <w:rPr>
          <w:rFonts w:hint="cs"/>
          <w:rtl/>
        </w:rPr>
        <w:t>מצד אחד</w:t>
      </w:r>
      <w:r w:rsidR="009E2C27">
        <w:rPr>
          <w:rFonts w:hint="cs"/>
          <w:rtl/>
        </w:rPr>
        <w:t>, נראה כי קיים דמיון רב בין ארבעת ה-</w:t>
      </w:r>
      <w:r w:rsidR="009E2C27">
        <w:t>Traces</w:t>
      </w:r>
      <w:r w:rsidR="009E2C27">
        <w:rPr>
          <w:rFonts w:hint="cs"/>
          <w:rtl/>
        </w:rPr>
        <w:t>. אכן ארבעתם מתקדמים באותה מגמה והגרפים שלהם שומרים על אותה מונוטוניות לאורך כל הדרך.</w:t>
      </w:r>
      <w:r w:rsidR="004E27EA">
        <w:rPr>
          <w:rtl/>
        </w:rPr>
        <w:br/>
      </w:r>
      <w:r w:rsidR="004E27EA">
        <w:rPr>
          <w:rFonts w:hint="cs"/>
          <w:rtl/>
        </w:rPr>
        <w:t>מצד שני, ערכי ה-</w:t>
      </w:r>
      <w:r w:rsidR="004E27EA">
        <w:t>Think time</w:t>
      </w:r>
      <w:r w:rsidR="004E27EA">
        <w:rPr>
          <w:rFonts w:hint="cs"/>
          <w:rtl/>
        </w:rPr>
        <w:t xml:space="preserve"> מעט שונים זה מזה. ב-</w:t>
      </w:r>
      <w:r w:rsidR="004E27EA">
        <w:t>Traces</w:t>
      </w:r>
      <w:r w:rsidR="004E27EA">
        <w:rPr>
          <w:rFonts w:hint="cs"/>
          <w:rtl/>
        </w:rPr>
        <w:t xml:space="preserve"> שלנו, טווח הערכים גבוה יותר בממוצע </w:t>
      </w:r>
      <w:r w:rsidR="004E27EA">
        <w:rPr>
          <w:rtl/>
        </w:rPr>
        <w:t>–</w:t>
      </w:r>
      <w:r w:rsidR="004E27EA">
        <w:rPr>
          <w:rFonts w:hint="cs"/>
          <w:rtl/>
        </w:rPr>
        <w:t xml:space="preserve"> דבר אשר לא מפתיע אותנו כאשר יש עומס רב על המערכת (120% </w:t>
      </w:r>
      <w:r w:rsidR="004E27EA">
        <w:t>load</w:t>
      </w:r>
      <w:r w:rsidR="004E27EA">
        <w:rPr>
          <w:rFonts w:hint="cs"/>
          <w:rtl/>
        </w:rPr>
        <w:t xml:space="preserve">) אך קצת גבוה מידי כאשר המערכת פחות עמוסה. בנוסף, </w:t>
      </w:r>
      <w:r w:rsidR="00CB5B83">
        <w:rPr>
          <w:rFonts w:hint="cs"/>
          <w:rtl/>
        </w:rPr>
        <w:t>טווח הערכים של ה-</w:t>
      </w:r>
      <w:r w:rsidR="00CB5B83">
        <w:t>Think time</w:t>
      </w:r>
      <w:r w:rsidR="00CB5B83">
        <w:rPr>
          <w:rFonts w:hint="cs"/>
          <w:rtl/>
        </w:rPr>
        <w:t xml:space="preserve"> ב-</w:t>
      </w:r>
      <w:r w:rsidR="00CB5B83">
        <w:t>Traces</w:t>
      </w:r>
      <w:r w:rsidR="00CB5B83">
        <w:rPr>
          <w:rFonts w:hint="cs"/>
          <w:rtl/>
        </w:rPr>
        <w:t xml:space="preserve"> שלנו מתחיל מתחילת ציר ה-</w:t>
      </w:r>
      <w:r w:rsidR="00CB5B83">
        <w:rPr>
          <w:rFonts w:hint="cs"/>
        </w:rPr>
        <w:t>X</w:t>
      </w:r>
      <w:r w:rsidR="00CB5B83">
        <w:rPr>
          <w:rFonts w:hint="cs"/>
          <w:rtl/>
        </w:rPr>
        <w:t xml:space="preserve"> (</w:t>
      </w:r>
      <w:r w:rsidR="00CB5B83">
        <w:t>-1.4</w:t>
      </w:r>
      <w:r w:rsidR="00CB5B83">
        <w:rPr>
          <w:rFonts w:hint="cs"/>
          <w:rtl/>
        </w:rPr>
        <w:t>) לעומת ה-</w:t>
      </w:r>
      <w:r w:rsidR="00CB5B83">
        <w:t>Trace</w:t>
      </w:r>
      <w:r w:rsidR="00CB5B83">
        <w:rPr>
          <w:rFonts w:hint="cs"/>
          <w:rtl/>
        </w:rPr>
        <w:t xml:space="preserve"> המקורי אשר מתחיל ב-(</w:t>
      </w:r>
      <w:r w:rsidR="00CB5B83">
        <w:t>-0.8</w:t>
      </w:r>
      <w:r w:rsidR="00CB5B83">
        <w:rPr>
          <w:rFonts w:hint="cs"/>
          <w:rtl/>
        </w:rPr>
        <w:t>).</w:t>
      </w:r>
      <w:r w:rsidR="00731661">
        <w:rPr>
          <w:rtl/>
        </w:rPr>
        <w:br/>
      </w:r>
      <w:r w:rsidR="00731661">
        <w:rPr>
          <w:rFonts w:hint="cs"/>
          <w:rtl/>
        </w:rPr>
        <w:t>הבדל זה יכול לנובע ממגוון סיבות, אך ככל הנראה הבדל זה קורה בעקבות שיטת ה-</w:t>
      </w:r>
      <w:r w:rsidR="00731661">
        <w:t>User Resampling</w:t>
      </w:r>
      <w:r w:rsidR="00731661">
        <w:rPr>
          <w:rFonts w:hint="cs"/>
          <w:rtl/>
        </w:rPr>
        <w:t xml:space="preserve">, ובגלל שאנו דוגמים כמות מוגבלת של </w:t>
      </w:r>
      <w:r w:rsidR="00731661">
        <w:t>Users</w:t>
      </w:r>
      <w:r w:rsidR="00731661">
        <w:rPr>
          <w:rFonts w:hint="cs"/>
          <w:rtl/>
        </w:rPr>
        <w:t>.</w:t>
      </w:r>
    </w:p>
    <w:p w14:paraId="120075DB" w14:textId="2F3F9DBD" w:rsidR="0039383A" w:rsidRDefault="008600C3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23BA46D9" wp14:editId="36933760">
                <wp:simplePos x="0" y="0"/>
                <wp:positionH relativeFrom="margin">
                  <wp:align>center</wp:align>
                </wp:positionH>
                <wp:positionV relativeFrom="paragraph">
                  <wp:posOffset>3565842</wp:posOffset>
                </wp:positionV>
                <wp:extent cx="1642745" cy="261937"/>
                <wp:effectExtent l="0" t="0" r="14605" b="24130"/>
                <wp:wrapNone/>
                <wp:docPr id="301" name="תיבת טקסט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5C955" w14:textId="77777777" w:rsidR="00B10313" w:rsidRDefault="00B10313" w:rsidP="008600C3">
                            <w:r>
                              <w:t>Time in seconds *1e7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BA46D9" id="תיבת טקסט 301" o:spid="_x0000_s1245" type="#_x0000_t202" style="position:absolute;left:0;text-align:left;margin-left:0;margin-top:280.75pt;width:129.35pt;height:20.6pt;z-index:252033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" fillcolor="white [3201]" strokeweight=".5pt">
                <v:textbox>
                  <w:txbxContent>
                    <w:p w14:paraId="7DB5C955" w14:textId="77777777" w:rsidR="00B10313" w:rsidRDefault="00B10313" w:rsidP="008600C3">
                      <w:r>
                        <w:t>Time in seconds *1e7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0560" behindDoc="0" locked="0" layoutInCell="1" allowOverlap="1" wp14:anchorId="6608704F" wp14:editId="120A02C2">
            <wp:simplePos x="0" y="0"/>
            <wp:positionH relativeFrom="column">
              <wp:posOffset>-396875</wp:posOffset>
            </wp:positionH>
            <wp:positionV relativeFrom="paragraph">
              <wp:posOffset>384371</wp:posOffset>
            </wp:positionV>
            <wp:extent cx="6734810" cy="3367405"/>
            <wp:effectExtent l="0" t="0" r="0" b="0"/>
            <wp:wrapTopAndBottom/>
            <wp:docPr id="267" name="Picture 2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ThinkTimes_load8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B02F6" w14:textId="4ECD2635" w:rsidR="0039383A" w:rsidRDefault="000B32CC" w:rsidP="0083398A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0739A52" wp14:editId="2DF413E8">
                <wp:simplePos x="0" y="0"/>
                <wp:positionH relativeFrom="column">
                  <wp:posOffset>0</wp:posOffset>
                </wp:positionH>
                <wp:positionV relativeFrom="paragraph">
                  <wp:posOffset>3448685</wp:posOffset>
                </wp:positionV>
                <wp:extent cx="938317" cy="340602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4C575C" w14:textId="3B771414" w:rsidR="00B10313" w:rsidRPr="00995565" w:rsidRDefault="00B10313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70</w:t>
                            </w:r>
                          </w:p>
                          <w:p w14:paraId="0EC043F5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39A52" id="Text Box 288" o:spid="_x0000_s1246" type="#_x0000_t202" style="position:absolute;left:0;text-align:left;margin-left:0;margin-top:271.55pt;width:73.9pt;height:26.8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" filled="f" stroked="f" strokeweight=".5pt">
                <v:textbox>
                  <w:txbxContent>
                    <w:p w14:paraId="5F4C575C" w14:textId="3B771414" w:rsidR="00B10313" w:rsidRPr="00995565" w:rsidRDefault="00B10313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70</w:t>
                      </w:r>
                    </w:p>
                    <w:p w14:paraId="0EC043F5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771C42" w14:textId="76327E04" w:rsidR="00D01651" w:rsidRDefault="00B215E1" w:rsidP="00812450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8C4DF1" wp14:editId="0A195EFC">
                <wp:simplePos x="0" y="0"/>
                <wp:positionH relativeFrom="margin">
                  <wp:align>center</wp:align>
                </wp:positionH>
                <wp:positionV relativeFrom="paragraph">
                  <wp:posOffset>3417570</wp:posOffset>
                </wp:positionV>
                <wp:extent cx="1642745" cy="261937"/>
                <wp:effectExtent l="0" t="0" r="14605" b="24130"/>
                <wp:wrapNone/>
                <wp:docPr id="299" name="תיבת טקסט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43A9E2" w14:textId="63057859" w:rsidR="00B10313" w:rsidRDefault="00B10313" w:rsidP="00B215E1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8C4DF1" id="תיבת טקסט 299" o:spid="_x0000_s1247" type="#_x0000_t202" style="position:absolute;left:0;text-align:left;margin-left:0;margin-top:269.1pt;width:129.35pt;height:20.6pt;z-index:252030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" fillcolor="white [3201]" strokeweight=".5pt">
                <v:textbox>
                  <w:txbxContent>
                    <w:p w14:paraId="5A43A9E2" w14:textId="63057859" w:rsidR="00B10313" w:rsidRDefault="00B10313" w:rsidP="00B215E1">
                      <w:r>
                        <w:t>Time in seconds /1e7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93B9B17" wp14:editId="6ECE3D51">
                <wp:simplePos x="0" y="0"/>
                <wp:positionH relativeFrom="column">
                  <wp:posOffset>-391795</wp:posOffset>
                </wp:positionH>
                <wp:positionV relativeFrom="paragraph">
                  <wp:posOffset>3385004</wp:posOffset>
                </wp:positionV>
                <wp:extent cx="938317" cy="340602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0598CF" w14:textId="58966995" w:rsidR="00B10313" w:rsidRPr="00995565" w:rsidRDefault="00B10313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71</w:t>
                            </w:r>
                          </w:p>
                          <w:p w14:paraId="1DC403EF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9B17" id="Text Box 289" o:spid="_x0000_s1248" type="#_x0000_t202" style="position:absolute;left:0;text-align:left;margin-left:-30.85pt;margin-top:266.55pt;width:73.9pt;height:26.8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" filled="f" stroked="f" strokeweight=".5pt">
                <v:textbox>
                  <w:txbxContent>
                    <w:p w14:paraId="1C0598CF" w14:textId="58966995" w:rsidR="00B10313" w:rsidRPr="00995565" w:rsidRDefault="00B10313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71</w:t>
                      </w:r>
                    </w:p>
                    <w:p w14:paraId="1DC403EF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A6D28">
        <w:rPr>
          <w:noProof/>
          <w:rtl/>
          <w:lang w:val="he-IL"/>
        </w:rPr>
        <w:drawing>
          <wp:anchor distT="0" distB="0" distL="114300" distR="114300" simplePos="0" relativeHeight="251971584" behindDoc="0" locked="0" layoutInCell="1" allowOverlap="1" wp14:anchorId="6529DAA7" wp14:editId="705C6215">
            <wp:simplePos x="0" y="0"/>
            <wp:positionH relativeFrom="column">
              <wp:posOffset>-395410</wp:posOffset>
            </wp:positionH>
            <wp:positionV relativeFrom="paragraph">
              <wp:posOffset>205789</wp:posOffset>
            </wp:positionV>
            <wp:extent cx="6787662" cy="3393831"/>
            <wp:effectExtent l="0" t="0" r="0" b="0"/>
            <wp:wrapTopAndBottom/>
            <wp:docPr id="268" name="Picture 2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ThinkTimes_load100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3393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ADEA95" w14:textId="6F581C46" w:rsidR="00D01651" w:rsidRDefault="00674909" w:rsidP="00812450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834B28F" wp14:editId="4B6BE527">
                <wp:simplePos x="0" y="0"/>
                <wp:positionH relativeFrom="column">
                  <wp:posOffset>2157413</wp:posOffset>
                </wp:positionH>
                <wp:positionV relativeFrom="paragraph">
                  <wp:posOffset>6960553</wp:posOffset>
                </wp:positionV>
                <wp:extent cx="1642745" cy="261937"/>
                <wp:effectExtent l="0" t="0" r="14605" b="24130"/>
                <wp:wrapNone/>
                <wp:docPr id="298" name="תיבת טקסט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745" cy="2619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45923D" w14:textId="29B95937" w:rsidR="00B10313" w:rsidRDefault="00B10313">
                            <w:r>
                              <w:t>Time in seconds /1e7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34B28F" id="תיבת טקסט 298" o:spid="_x0000_s1249" type="#_x0000_t202" style="position:absolute;left:0;text-align:left;margin-left:169.9pt;margin-top:548.1pt;width:129.35pt;height:20.6pt;z-index:25202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" fillcolor="white [3201]" strokeweight=".5pt">
                <v:textbox>
                  <w:txbxContent>
                    <w:p w14:paraId="1E45923D" w14:textId="29B95937" w:rsidR="00B10313" w:rsidRDefault="00B10313">
                      <w:r>
                        <w:t>Time in seconds /1e7</w:t>
                      </w: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7C3CA5B6" wp14:editId="6E07FD22">
                <wp:simplePos x="0" y="0"/>
                <wp:positionH relativeFrom="column">
                  <wp:posOffset>-279127</wp:posOffset>
                </wp:positionH>
                <wp:positionV relativeFrom="paragraph">
                  <wp:posOffset>7192826</wp:posOffset>
                </wp:positionV>
                <wp:extent cx="938317" cy="340602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317" cy="3406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B1E4D8" w14:textId="66124FD6" w:rsidR="00B10313" w:rsidRPr="00995565" w:rsidRDefault="00B10313" w:rsidP="000B32CC">
                            <w:pPr>
                              <w:pStyle w:val="Caption"/>
                              <w:jc w:val="left"/>
                              <w:rPr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t>9</w:t>
                            </w:r>
                            <w:r w:rsidRPr="00FE29C0">
                              <w:t>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72</w:t>
                            </w:r>
                          </w:p>
                          <w:p w14:paraId="07A4F070" w14:textId="77777777" w:rsidR="00B10313" w:rsidRDefault="00B10313" w:rsidP="000B32CC">
                            <w:pPr>
                              <w:rPr>
                                <w:lang w:bidi="ar-S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CA5B6" id="Text Box 290" o:spid="_x0000_s1250" type="#_x0000_t202" style="position:absolute;left:0;text-align:left;margin-left:-22pt;margin-top:566.35pt;width:73.9pt;height:26.8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" filled="f" stroked="f" strokeweight=".5pt">
                <v:textbox>
                  <w:txbxContent>
                    <w:p w14:paraId="14B1E4D8" w14:textId="66124FD6" w:rsidR="00B10313" w:rsidRPr="00995565" w:rsidRDefault="00B10313" w:rsidP="000B32CC">
                      <w:pPr>
                        <w:pStyle w:val="Caption"/>
                        <w:jc w:val="left"/>
                        <w:rPr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t>9</w:t>
                      </w:r>
                      <w:r w:rsidRPr="00FE29C0">
                        <w:t>-</w:t>
                      </w:r>
                      <w:r>
                        <w:rPr>
                          <w:rFonts w:hint="cs"/>
                          <w:rtl/>
                        </w:rPr>
                        <w:t>72</w:t>
                      </w:r>
                    </w:p>
                    <w:p w14:paraId="07A4F070" w14:textId="77777777" w:rsidR="00B10313" w:rsidRDefault="00B10313" w:rsidP="000B32CC">
                      <w:pPr>
                        <w:rPr>
                          <w:lang w:bidi="ar-S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B32CC">
        <w:rPr>
          <w:noProof/>
          <w:rtl/>
          <w:lang w:val="he-IL"/>
        </w:rPr>
        <w:drawing>
          <wp:anchor distT="0" distB="0" distL="114300" distR="114300" simplePos="0" relativeHeight="251972608" behindDoc="0" locked="0" layoutInCell="1" allowOverlap="1" wp14:anchorId="74857FFF" wp14:editId="7C5ED611">
            <wp:simplePos x="0" y="0"/>
            <wp:positionH relativeFrom="column">
              <wp:posOffset>-464820</wp:posOffset>
            </wp:positionH>
            <wp:positionV relativeFrom="paragraph">
              <wp:posOffset>3731078</wp:posOffset>
            </wp:positionV>
            <wp:extent cx="6945630" cy="3472815"/>
            <wp:effectExtent l="0" t="0" r="7620" b="0"/>
            <wp:wrapTopAndBottom/>
            <wp:docPr id="269" name="Picture 2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ThinkTimes_load120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66E5C" w14:textId="36B438BB" w:rsidR="00D01651" w:rsidRDefault="00D01651" w:rsidP="00812450">
      <w:pPr>
        <w:rPr>
          <w:rtl/>
        </w:rPr>
      </w:pPr>
    </w:p>
    <w:p w14:paraId="328AA440" w14:textId="2427593B" w:rsidR="0039383A" w:rsidRDefault="0039383A" w:rsidP="00812450">
      <w:pPr>
        <w:rPr>
          <w:rtl/>
        </w:rPr>
      </w:pPr>
    </w:p>
    <w:p w14:paraId="2AC70DBB" w14:textId="51DE2B75" w:rsidR="0039383A" w:rsidRDefault="0039383A" w:rsidP="00812450">
      <w:pPr>
        <w:rPr>
          <w:rtl/>
        </w:rPr>
      </w:pPr>
    </w:p>
    <w:p w14:paraId="3E8F5B2B" w14:textId="19B63256" w:rsidR="00731661" w:rsidRDefault="00731661" w:rsidP="00F2393F">
      <w:pPr>
        <w:pStyle w:val="Heading1"/>
        <w:rPr>
          <w:rtl/>
        </w:rPr>
      </w:pPr>
      <w:bookmarkStart w:id="283" w:name="_Toc63019125"/>
    </w:p>
    <w:p w14:paraId="42ACA038" w14:textId="219DD209" w:rsidR="00F2393F" w:rsidRDefault="00F2393F" w:rsidP="00F2393F">
      <w:pPr>
        <w:pStyle w:val="Heading1"/>
        <w:rPr>
          <w:ins w:id="284" w:author="יובל תמיר" w:date="2021-01-27T22:45:00Z"/>
        </w:rPr>
      </w:pPr>
      <w:r>
        <w:rPr>
          <w:rFonts w:hint="cs"/>
          <w:rtl/>
        </w:rPr>
        <w:lastRenderedPageBreak/>
        <w:t>ביבליוגרפיה ומקורות</w:t>
      </w:r>
      <w:bookmarkEnd w:id="283"/>
    </w:p>
    <w:p w14:paraId="7B665E3C" w14:textId="213A1517" w:rsidR="0022198F" w:rsidRDefault="0022198F" w:rsidP="0022198F">
      <w:pPr>
        <w:rPr>
          <w:ins w:id="285" w:author="יובל תמיר" w:date="2021-01-27T22:45:00Z"/>
        </w:rPr>
      </w:pPr>
    </w:p>
    <w:p w14:paraId="4C47DF68" w14:textId="2AE13ACE" w:rsidR="0022198F" w:rsidRDefault="005F5D07" w:rsidP="005F5D07">
      <w:pPr>
        <w:pStyle w:val="ListParagraph"/>
        <w:numPr>
          <w:ilvl w:val="0"/>
          <w:numId w:val="4"/>
        </w:numPr>
        <w:bidi w:val="0"/>
        <w:rPr>
          <w:ins w:id="286" w:author="יובל תמיר" w:date="2021-01-27T22:46:00Z"/>
        </w:rPr>
      </w:pPr>
      <w:proofErr w:type="spellStart"/>
      <w:ins w:id="287" w:author="יובל תמיר" w:date="2021-01-27T22:4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>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88" w:author="יובל תמיר" w:date="2021-01-27T22:46:00Z"/>
        </w:rPr>
      </w:pPr>
    </w:p>
    <w:p w14:paraId="142FBF31" w14:textId="16048275" w:rsidR="005F5D07" w:rsidRDefault="005F5D07" w:rsidP="005F5D07">
      <w:pPr>
        <w:pStyle w:val="Heading1"/>
        <w:bidi w:val="0"/>
        <w:rPr>
          <w:ins w:id="289" w:author="יובל תמיר" w:date="2021-01-27T22:47:00Z"/>
        </w:rPr>
      </w:pPr>
      <w:bookmarkStart w:id="290" w:name="_Toc63019126"/>
      <w:ins w:id="291" w:author="יובל תמיר" w:date="2021-01-27T22:47:00Z">
        <w:r>
          <w:t>C</w:t>
        </w:r>
        <w:r w:rsidRPr="005F5D07">
          <w:t>olophon</w:t>
        </w:r>
        <w:bookmarkEnd w:id="290"/>
      </w:ins>
    </w:p>
    <w:p w14:paraId="460D8AA9" w14:textId="48C41977" w:rsidR="005F5D07" w:rsidRDefault="005F5D07" w:rsidP="005F5D07">
      <w:pPr>
        <w:bidi w:val="0"/>
        <w:rPr>
          <w:ins w:id="292" w:author="יובל תמיר" w:date="2021-01-27T22:47:00Z"/>
        </w:rPr>
      </w:pPr>
    </w:p>
    <w:p w14:paraId="79937930" w14:textId="77777777" w:rsidR="00B10CDF" w:rsidRDefault="005F5D07">
      <w:pPr>
        <w:pStyle w:val="ListParagraph"/>
        <w:numPr>
          <w:ilvl w:val="0"/>
          <w:numId w:val="4"/>
        </w:numPr>
        <w:bidi w:val="0"/>
        <w:jc w:val="left"/>
        <w:rPr>
          <w:ins w:id="293" w:author="יובל תמיר" w:date="2021-01-27T22:49:00Z"/>
        </w:rPr>
        <w:pPrChange w:id="294" w:author="יובל תמיר" w:date="2021-01-27T22:49:00Z">
          <w:pPr>
            <w:pStyle w:val="ListParagraph"/>
            <w:numPr>
              <w:numId w:val="4"/>
            </w:numPr>
            <w:ind w:left="360" w:hanging="360"/>
          </w:pPr>
        </w:pPrChange>
      </w:pPr>
      <w:proofErr w:type="spellStart"/>
      <w:ins w:id="295" w:author="יובל תמיר" w:date="2021-01-27T22:47:00Z">
        <w:r>
          <w:t>Pycharm</w:t>
        </w:r>
        <w:proofErr w:type="spellEnd"/>
        <w:r>
          <w:t xml:space="preserve">, </w:t>
        </w:r>
      </w:ins>
      <w:ins w:id="296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386688D7" w:rsidR="005F5D07" w:rsidRDefault="00B10CDF" w:rsidP="00B10CDF">
      <w:pPr>
        <w:pStyle w:val="ListParagraph"/>
        <w:numPr>
          <w:ilvl w:val="0"/>
          <w:numId w:val="4"/>
        </w:numPr>
        <w:bidi w:val="0"/>
        <w:jc w:val="left"/>
      </w:pPr>
      <w:ins w:id="297" w:author="יובל תמיר" w:date="2021-01-27T22:49:00Z">
        <w:r>
          <w:t>Spyder</w:t>
        </w:r>
      </w:ins>
      <w:r w:rsidR="007F0DA7">
        <w:t xml:space="preserve"> – The Scientific Python</w:t>
      </w:r>
      <w:r w:rsidR="000C3D92">
        <w:t xml:space="preserve"> </w:t>
      </w:r>
      <w:proofErr w:type="gramStart"/>
      <w:r w:rsidR="007F0DA7">
        <w:t xml:space="preserve">IDE </w:t>
      </w:r>
      <w:ins w:id="298" w:author="יובל תמיר" w:date="2021-01-27T22:49:00Z">
        <w:r>
          <w:t>,</w:t>
        </w:r>
      </w:ins>
      <w:proofErr w:type="gramEnd"/>
      <w:r w:rsidR="000B32CC">
        <w:rPr>
          <w:rFonts w:hint="cs"/>
          <w:rtl/>
        </w:rPr>
        <w:t xml:space="preserve"> </w:t>
      </w:r>
      <w:r w:rsidR="007F0DA7" w:rsidRPr="007F0DA7">
        <w:t>Spyder 4.2.1</w:t>
      </w:r>
    </w:p>
    <w:p w14:paraId="509C62DE" w14:textId="255AF9B8" w:rsidR="004F0FC4" w:rsidRDefault="004F0FC4" w:rsidP="004F0FC4">
      <w:pPr>
        <w:pStyle w:val="ListParagraph"/>
        <w:numPr>
          <w:ilvl w:val="0"/>
          <w:numId w:val="4"/>
        </w:numPr>
        <w:bidi w:val="0"/>
        <w:jc w:val="left"/>
        <w:rPr>
          <w:ins w:id="299" w:author="יובל תמיר" w:date="2021-01-27T22:49:00Z"/>
        </w:rPr>
      </w:pPr>
      <w:r>
        <w:rPr>
          <w:rFonts w:hint="cs"/>
        </w:rPr>
        <w:t>MATLAB</w:t>
      </w:r>
    </w:p>
    <w:p w14:paraId="086D1914" w14:textId="678DA134" w:rsidR="00B10CDF" w:rsidRPr="00490C43" w:rsidRDefault="00B10CDF">
      <w:pPr>
        <w:pStyle w:val="ListParagraph"/>
        <w:bidi w:val="0"/>
        <w:ind w:left="360"/>
        <w:jc w:val="left"/>
        <w:rPr>
          <w:rtl/>
        </w:rPr>
        <w:pPrChange w:id="300" w:author="יובל תמיר" w:date="2021-01-27T22:49:00Z">
          <w:pPr>
            <w:pStyle w:val="Heading1"/>
          </w:pPr>
        </w:pPrChange>
      </w:pPr>
    </w:p>
    <w:sectPr w:rsidR="00B10CDF" w:rsidRPr="00490C43" w:rsidSect="00D34877">
      <w:footerReference w:type="even" r:id="rId177"/>
      <w:footerReference w:type="default" r:id="rId17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77DE28" w14:textId="77777777" w:rsidR="00E41E8C" w:rsidRDefault="00E41E8C" w:rsidP="008043F5">
      <w:pPr>
        <w:spacing w:after="0" w:line="240" w:lineRule="auto"/>
      </w:pPr>
      <w:r>
        <w:separator/>
      </w:r>
    </w:p>
  </w:endnote>
  <w:endnote w:type="continuationSeparator" w:id="0">
    <w:p w14:paraId="77D8D640" w14:textId="77777777" w:rsidR="00E41E8C" w:rsidRDefault="00E41E8C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6419975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BCB4A1" w14:textId="062768E4" w:rsidR="00B10313" w:rsidRDefault="00B10313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end"/>
        </w:r>
      </w:p>
    </w:sdtContent>
  </w:sdt>
  <w:p w14:paraId="6549F158" w14:textId="77777777" w:rsidR="00B10313" w:rsidRDefault="00B103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541155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CD144C8" w14:textId="428233FA" w:rsidR="00B10313" w:rsidRDefault="00B10313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separate"/>
        </w:r>
        <w:r>
          <w:rPr>
            <w:rStyle w:val="PageNumber"/>
            <w:noProof/>
            <w:rtl/>
          </w:rPr>
          <w:t>1</w:t>
        </w:r>
        <w:r>
          <w:rPr>
            <w:rStyle w:val="PageNumber"/>
            <w:rtl/>
          </w:rPr>
          <w:fldChar w:fldCharType="end"/>
        </w:r>
      </w:p>
    </w:sdtContent>
  </w:sdt>
  <w:p w14:paraId="0093AFF0" w14:textId="77777777" w:rsidR="00B10313" w:rsidRDefault="00B103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6712B2" w14:textId="77777777" w:rsidR="00E41E8C" w:rsidRDefault="00E41E8C" w:rsidP="008043F5">
      <w:pPr>
        <w:spacing w:after="0" w:line="240" w:lineRule="auto"/>
      </w:pPr>
      <w:r>
        <w:separator/>
      </w:r>
    </w:p>
  </w:footnote>
  <w:footnote w:type="continuationSeparator" w:id="0">
    <w:p w14:paraId="297D9A3B" w14:textId="77777777" w:rsidR="00E41E8C" w:rsidRDefault="00E41E8C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B10313" w:rsidRDefault="00B10313">
      <w:pPr>
        <w:pStyle w:val="FootnoteText"/>
      </w:pPr>
      <w:ins w:id="166" w:author="יובל תמיר" w:date="2021-01-27T22:34:00Z">
        <w:r>
          <w:rPr>
            <w:rStyle w:val="FootnoteReference"/>
          </w:rPr>
          <w:footnoteRef/>
        </w:r>
        <w:r>
          <w:rPr>
            <w:rtl/>
          </w:rPr>
          <w:t xml:space="preserve"> </w:t>
        </w:r>
      </w:ins>
      <w:bookmarkStart w:id="167" w:name="_Hlk63083783"/>
      <w:ins w:id="168" w:author="יובל תמיר" w:date="2021-01-27T22:36:00Z">
        <w:r>
          <w:t xml:space="preserve">Dror G. Feitelson, “Workload Modeling: Computer Systems </w:t>
        </w:r>
      </w:ins>
      <w:ins w:id="169" w:author="יובל תמיר" w:date="2021-01-27T22:37:00Z">
        <w:r>
          <w:t>Performance Evaluation”, p. 50 section 2</w:t>
        </w:r>
      </w:ins>
      <w:bookmarkEnd w:id="167"/>
    </w:p>
  </w:footnote>
  <w:footnote w:id="2">
    <w:p w14:paraId="5E9435CE" w14:textId="3E5C352F" w:rsidR="00B10313" w:rsidRDefault="00B10313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ins w:id="277" w:author="יובל תמיר" w:date="2021-01-27T22:36:00Z">
        <w:r>
          <w:t xml:space="preserve">Dror G. Feitelson, “Workload Modeling: Computer Systems </w:t>
        </w:r>
      </w:ins>
      <w:ins w:id="278" w:author="יובל תמיר" w:date="2021-01-27T22:37:00Z">
        <w:r>
          <w:t xml:space="preserve">Performance Evaluation”, p. </w:t>
        </w:r>
      </w:ins>
      <w:r>
        <w:t>340</w:t>
      </w:r>
      <w:ins w:id="279" w:author="יובל תמיר" w:date="2021-01-27T22:37:00Z">
        <w:r>
          <w:t xml:space="preserve"> </w:t>
        </w:r>
      </w:ins>
    </w:p>
  </w:footnote>
  <w:footnote w:id="3">
    <w:p w14:paraId="620A2C02" w14:textId="69415E7A" w:rsidR="00B10313" w:rsidRDefault="00B10313">
      <w:pPr>
        <w:pStyle w:val="FootnoteText"/>
      </w:pPr>
      <w:r>
        <w:rPr>
          <w:rStyle w:val="FootnoteReference"/>
        </w:rPr>
        <w:footnoteRef/>
      </w:r>
      <w:r>
        <w:rPr>
          <w:rtl/>
        </w:rPr>
        <w:t xml:space="preserve"> </w:t>
      </w:r>
      <w:ins w:id="280" w:author="יובל תמיר" w:date="2021-01-27T22:36:00Z">
        <w:r>
          <w:t xml:space="preserve">Dror G. Feitelson, “Workload Modeling: Computer Systems </w:t>
        </w:r>
      </w:ins>
      <w:ins w:id="281" w:author="יובל תמיר" w:date="2021-01-27T22:37:00Z">
        <w:r>
          <w:t xml:space="preserve">Performance Evaluation”, p. </w:t>
        </w:r>
      </w:ins>
      <w:r>
        <w:rPr>
          <w:lang w:bidi="ar-SA"/>
        </w:rPr>
        <w:t>247</w:t>
      </w:r>
      <w:ins w:id="282" w:author="יובל תמיר" w:date="2021-01-27T22:37:00Z">
        <w:r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624C5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A6188A"/>
    <w:multiLevelType w:val="hybridMultilevel"/>
    <w:tmpl w:val="33DCEB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7C679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3"/>
  </w:num>
  <w:num w:numId="7">
    <w:abstractNumId w:val="5"/>
  </w:num>
  <w:num w:numId="8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0777F"/>
    <w:rsid w:val="00007C09"/>
    <w:rsid w:val="00014632"/>
    <w:rsid w:val="0004430F"/>
    <w:rsid w:val="00065EA5"/>
    <w:rsid w:val="00072650"/>
    <w:rsid w:val="00074B48"/>
    <w:rsid w:val="000753D4"/>
    <w:rsid w:val="00077D69"/>
    <w:rsid w:val="00083B5F"/>
    <w:rsid w:val="000A358F"/>
    <w:rsid w:val="000B32CC"/>
    <w:rsid w:val="000C3D34"/>
    <w:rsid w:val="000C3D92"/>
    <w:rsid w:val="000C6DEE"/>
    <w:rsid w:val="000D4290"/>
    <w:rsid w:val="000E41D1"/>
    <w:rsid w:val="00121839"/>
    <w:rsid w:val="00147DEC"/>
    <w:rsid w:val="0016604E"/>
    <w:rsid w:val="001909F1"/>
    <w:rsid w:val="001944B8"/>
    <w:rsid w:val="001C0796"/>
    <w:rsid w:val="001E5DA7"/>
    <w:rsid w:val="002014BE"/>
    <w:rsid w:val="0022198F"/>
    <w:rsid w:val="00233BF8"/>
    <w:rsid w:val="00244A47"/>
    <w:rsid w:val="00252543"/>
    <w:rsid w:val="00257E34"/>
    <w:rsid w:val="002607B4"/>
    <w:rsid w:val="00277EFB"/>
    <w:rsid w:val="00285811"/>
    <w:rsid w:val="002A1D8A"/>
    <w:rsid w:val="002B4110"/>
    <w:rsid w:val="002F5024"/>
    <w:rsid w:val="00304F5D"/>
    <w:rsid w:val="00306645"/>
    <w:rsid w:val="00306815"/>
    <w:rsid w:val="00315610"/>
    <w:rsid w:val="00336618"/>
    <w:rsid w:val="0034637F"/>
    <w:rsid w:val="00347FC8"/>
    <w:rsid w:val="003712C1"/>
    <w:rsid w:val="0037406F"/>
    <w:rsid w:val="00375C22"/>
    <w:rsid w:val="00376D88"/>
    <w:rsid w:val="00377FFC"/>
    <w:rsid w:val="0039383A"/>
    <w:rsid w:val="003B6B13"/>
    <w:rsid w:val="003C3E53"/>
    <w:rsid w:val="003D6D96"/>
    <w:rsid w:val="003E5C53"/>
    <w:rsid w:val="003F587D"/>
    <w:rsid w:val="00403105"/>
    <w:rsid w:val="00411CFE"/>
    <w:rsid w:val="0042309A"/>
    <w:rsid w:val="00435FEC"/>
    <w:rsid w:val="00464754"/>
    <w:rsid w:val="00470EAB"/>
    <w:rsid w:val="00490C43"/>
    <w:rsid w:val="004911C7"/>
    <w:rsid w:val="004B7D0E"/>
    <w:rsid w:val="004C04A4"/>
    <w:rsid w:val="004E27EA"/>
    <w:rsid w:val="004E60CA"/>
    <w:rsid w:val="004F0FC4"/>
    <w:rsid w:val="00524561"/>
    <w:rsid w:val="00524C1D"/>
    <w:rsid w:val="0052585B"/>
    <w:rsid w:val="005272F6"/>
    <w:rsid w:val="0053745E"/>
    <w:rsid w:val="00547701"/>
    <w:rsid w:val="005559D6"/>
    <w:rsid w:val="00591EFB"/>
    <w:rsid w:val="005944E5"/>
    <w:rsid w:val="005A14D0"/>
    <w:rsid w:val="005B39DF"/>
    <w:rsid w:val="005C0A0A"/>
    <w:rsid w:val="005C0EAB"/>
    <w:rsid w:val="005D4872"/>
    <w:rsid w:val="005F5D07"/>
    <w:rsid w:val="00602298"/>
    <w:rsid w:val="00611C6A"/>
    <w:rsid w:val="00631B34"/>
    <w:rsid w:val="006434DA"/>
    <w:rsid w:val="00650ADA"/>
    <w:rsid w:val="00651CE1"/>
    <w:rsid w:val="00653BCD"/>
    <w:rsid w:val="00653FEB"/>
    <w:rsid w:val="00674909"/>
    <w:rsid w:val="006772F5"/>
    <w:rsid w:val="006952C8"/>
    <w:rsid w:val="006C7A91"/>
    <w:rsid w:val="006D0C1B"/>
    <w:rsid w:val="006E168F"/>
    <w:rsid w:val="00725A68"/>
    <w:rsid w:val="00727390"/>
    <w:rsid w:val="00731661"/>
    <w:rsid w:val="007354BD"/>
    <w:rsid w:val="00747624"/>
    <w:rsid w:val="00751FB1"/>
    <w:rsid w:val="007520C9"/>
    <w:rsid w:val="00757C1F"/>
    <w:rsid w:val="007777DA"/>
    <w:rsid w:val="0079021A"/>
    <w:rsid w:val="00792D35"/>
    <w:rsid w:val="0079517B"/>
    <w:rsid w:val="007A44AE"/>
    <w:rsid w:val="007A6D28"/>
    <w:rsid w:val="007C7FB6"/>
    <w:rsid w:val="007F07FD"/>
    <w:rsid w:val="007F085E"/>
    <w:rsid w:val="007F0DA7"/>
    <w:rsid w:val="007F5D43"/>
    <w:rsid w:val="00802CAE"/>
    <w:rsid w:val="008043F5"/>
    <w:rsid w:val="00805C67"/>
    <w:rsid w:val="00812450"/>
    <w:rsid w:val="00816146"/>
    <w:rsid w:val="00817CCD"/>
    <w:rsid w:val="00820229"/>
    <w:rsid w:val="00832E19"/>
    <w:rsid w:val="0083398A"/>
    <w:rsid w:val="0083446B"/>
    <w:rsid w:val="0083447F"/>
    <w:rsid w:val="008600C3"/>
    <w:rsid w:val="00873D65"/>
    <w:rsid w:val="00897312"/>
    <w:rsid w:val="008B46F5"/>
    <w:rsid w:val="008E78F9"/>
    <w:rsid w:val="008F2A04"/>
    <w:rsid w:val="008F53C9"/>
    <w:rsid w:val="00901AA5"/>
    <w:rsid w:val="009028DF"/>
    <w:rsid w:val="00943C72"/>
    <w:rsid w:val="00944053"/>
    <w:rsid w:val="00945086"/>
    <w:rsid w:val="00951657"/>
    <w:rsid w:val="00951B16"/>
    <w:rsid w:val="00972BF7"/>
    <w:rsid w:val="00990549"/>
    <w:rsid w:val="00995565"/>
    <w:rsid w:val="009A5FE9"/>
    <w:rsid w:val="009D635D"/>
    <w:rsid w:val="009D79D3"/>
    <w:rsid w:val="009D7C47"/>
    <w:rsid w:val="009E2C27"/>
    <w:rsid w:val="009E7B1D"/>
    <w:rsid w:val="00A10E36"/>
    <w:rsid w:val="00A20006"/>
    <w:rsid w:val="00A2397C"/>
    <w:rsid w:val="00A4125B"/>
    <w:rsid w:val="00A602A8"/>
    <w:rsid w:val="00A662AA"/>
    <w:rsid w:val="00A74B9F"/>
    <w:rsid w:val="00A941EE"/>
    <w:rsid w:val="00AB5A40"/>
    <w:rsid w:val="00AB5A95"/>
    <w:rsid w:val="00B10313"/>
    <w:rsid w:val="00B10CDF"/>
    <w:rsid w:val="00B161F4"/>
    <w:rsid w:val="00B215E1"/>
    <w:rsid w:val="00B26296"/>
    <w:rsid w:val="00B36410"/>
    <w:rsid w:val="00B440DB"/>
    <w:rsid w:val="00B445D6"/>
    <w:rsid w:val="00B5101A"/>
    <w:rsid w:val="00B6205E"/>
    <w:rsid w:val="00B7235C"/>
    <w:rsid w:val="00B7353D"/>
    <w:rsid w:val="00B804BC"/>
    <w:rsid w:val="00BA670B"/>
    <w:rsid w:val="00BB56A5"/>
    <w:rsid w:val="00BC1AF6"/>
    <w:rsid w:val="00BC7522"/>
    <w:rsid w:val="00BE3C38"/>
    <w:rsid w:val="00C01B1F"/>
    <w:rsid w:val="00C0708C"/>
    <w:rsid w:val="00C135A0"/>
    <w:rsid w:val="00C33D1F"/>
    <w:rsid w:val="00C473EC"/>
    <w:rsid w:val="00C57233"/>
    <w:rsid w:val="00C62EC9"/>
    <w:rsid w:val="00C71D90"/>
    <w:rsid w:val="00C745ED"/>
    <w:rsid w:val="00C80440"/>
    <w:rsid w:val="00C82B84"/>
    <w:rsid w:val="00C8736F"/>
    <w:rsid w:val="00C95EEF"/>
    <w:rsid w:val="00CB5B83"/>
    <w:rsid w:val="00CB5E07"/>
    <w:rsid w:val="00CC7644"/>
    <w:rsid w:val="00CF38AB"/>
    <w:rsid w:val="00D01651"/>
    <w:rsid w:val="00D04178"/>
    <w:rsid w:val="00D06513"/>
    <w:rsid w:val="00D27EE5"/>
    <w:rsid w:val="00D34877"/>
    <w:rsid w:val="00D34B7B"/>
    <w:rsid w:val="00D361B4"/>
    <w:rsid w:val="00D518AD"/>
    <w:rsid w:val="00D64D79"/>
    <w:rsid w:val="00DC4B5A"/>
    <w:rsid w:val="00DF1F01"/>
    <w:rsid w:val="00E41E8C"/>
    <w:rsid w:val="00E43631"/>
    <w:rsid w:val="00E65112"/>
    <w:rsid w:val="00E6539B"/>
    <w:rsid w:val="00E72F53"/>
    <w:rsid w:val="00E77545"/>
    <w:rsid w:val="00E875B9"/>
    <w:rsid w:val="00EB2BA7"/>
    <w:rsid w:val="00EE149D"/>
    <w:rsid w:val="00EE2DA7"/>
    <w:rsid w:val="00EE564A"/>
    <w:rsid w:val="00EE565D"/>
    <w:rsid w:val="00F12C4E"/>
    <w:rsid w:val="00F2393F"/>
    <w:rsid w:val="00F23FC0"/>
    <w:rsid w:val="00F268DF"/>
    <w:rsid w:val="00F32121"/>
    <w:rsid w:val="00F56CD9"/>
    <w:rsid w:val="00F73C18"/>
    <w:rsid w:val="00FA5C89"/>
    <w:rsid w:val="00FB7F63"/>
    <w:rsid w:val="00FD1C97"/>
    <w:rsid w:val="00FD2A69"/>
    <w:rsid w:val="00FD6550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</w:rPr>
  </w:style>
  <w:style w:type="paragraph" w:styleId="Heading1">
    <w:name w:val="heading 1"/>
    <w:basedOn w:val="Header"/>
    <w:next w:val="Normal"/>
    <w:link w:val="Heading1Char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47701"/>
    <w:rPr>
      <w:rFonts w:eastAsiaTheme="minorEastAsia"/>
      <w:sz w:val="22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Header">
    <w:name w:val="header"/>
    <w:basedOn w:val="Normal"/>
    <w:link w:val="HeaderChar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701"/>
    <w:rPr>
      <w:sz w:val="22"/>
      <w:szCs w:val="22"/>
      <w:lang w:val="x-none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Heading3Char">
    <w:name w:val="Heading 3 Char"/>
    <w:basedOn w:val="DefaultParagraphFont"/>
    <w:link w:val="Heading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EE2DA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3F5"/>
    <w:rPr>
      <w:rFonts w:asciiTheme="majorHAnsi" w:hAnsiTheme="majorHAnsi" w:cstheme="majorHAnsi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8043F5"/>
  </w:style>
  <w:style w:type="paragraph" w:styleId="TOCHeading">
    <w:name w:val="TOC Heading"/>
    <w:basedOn w:val="Heading1"/>
    <w:next w:val="Normal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PlaceholderText">
    <w:name w:val="Placeholder Text"/>
    <w:basedOn w:val="DefaultParagraphFont"/>
    <w:uiPriority w:val="99"/>
    <w:semiHidden/>
    <w:rsid w:val="00B7235C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9E7B1D"/>
    <w:rPr>
      <w:vertAlign w:val="superscript"/>
    </w:rPr>
  </w:style>
  <w:style w:type="paragraph" w:styleId="Revision">
    <w:name w:val="Revision"/>
    <w:hidden/>
    <w:uiPriority w:val="99"/>
    <w:semiHidden/>
    <w:rsid w:val="00490C43"/>
    <w:rPr>
      <w:rFonts w:asciiTheme="majorHAnsi" w:hAnsiTheme="majorHAnsi" w:cstheme="majorHAnsi"/>
    </w:rPr>
  </w:style>
  <w:style w:type="table" w:styleId="TableGrid">
    <w:name w:val="Table Grid"/>
    <w:basedOn w:val="TableNormal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D64D7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4D79"/>
    <w:rPr>
      <w:rFonts w:asciiTheme="majorHAnsi" w:hAnsiTheme="majorHAnsi" w:cstheme="majorHAnsi"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D64D7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9450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4508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45086"/>
    <w:rPr>
      <w:rFonts w:asciiTheme="majorHAnsi" w:hAnsiTheme="majorHAnsi" w:cstheme="majorHAnsi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450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45086"/>
    <w:rPr>
      <w:rFonts w:asciiTheme="majorHAnsi" w:hAnsiTheme="majorHAnsi" w:cstheme="majorHAnsi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8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4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72" Type="http://schemas.openxmlformats.org/officeDocument/2006/relationships/image" Target="media/image165.png"/><Relationship Id="rId180" Type="http://schemas.microsoft.com/office/2011/relationships/people" Target="peop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ntTable" Target="fontTable.xml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3352</Words>
  <Characters>19108</Characters>
  <Application>Microsoft Office Word</Application>
  <DocSecurity>0</DocSecurity>
  <Lines>159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פהד נאסר</cp:lastModifiedBy>
  <cp:revision>5</cp:revision>
  <dcterms:created xsi:type="dcterms:W3CDTF">2021-02-09T18:57:00Z</dcterms:created>
  <dcterms:modified xsi:type="dcterms:W3CDTF">2021-02-09T19:27:00Z</dcterms:modified>
</cp:coreProperties>
</file>