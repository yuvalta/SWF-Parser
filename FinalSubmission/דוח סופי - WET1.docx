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0753D4" w:rsidRPr="00257E34" w:rsidRDefault="000753D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0753D4" w:rsidRPr="008043F5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0753D4" w:rsidRDefault="000753D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מרגיה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318386646</w:t>
                            </w:r>
                          </w:p>
                          <w:p w14:paraId="1419CB78" w14:textId="51862B9D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316050608</w:t>
                            </w:r>
                          </w:p>
                          <w:p w14:paraId="6B77A0A4" w14:textId="444D31D6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פהד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0753D4" w:rsidRPr="008043F5" w:rsidRDefault="000753D4" w:rsidP="008043F5">
                            <w:pPr>
                              <w:pStyle w:val="a8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0753D4" w:rsidRPr="00257E34" w:rsidRDefault="000753D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0753D4" w:rsidRPr="008043F5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0753D4" w:rsidRDefault="000753D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מרגיה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318386646</w:t>
                      </w:r>
                    </w:p>
                    <w:p w14:paraId="1419CB78" w14:textId="51862B9D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316050608</w:t>
                      </w:r>
                    </w:p>
                    <w:p w14:paraId="6B77A0A4" w14:textId="444D31D6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פהד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0753D4" w:rsidRPr="008043F5" w:rsidRDefault="000753D4" w:rsidP="008043F5">
                      <w:pPr>
                        <w:pStyle w:val="a8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315610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315610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315610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315610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 w:val="en-IL"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 w:val="en-IL"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315610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315610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315610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 w:val="en-IL"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1"/>
        <w:rPr>
          <w:rtl/>
        </w:rPr>
      </w:pPr>
    </w:p>
    <w:p w14:paraId="6DA0623D" w14:textId="4B04FDA6" w:rsidR="00547701" w:rsidRDefault="00547701" w:rsidP="003F587D">
      <w:pPr>
        <w:pStyle w:val="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0753D4" w:rsidRPr="00F2393F" w:rsidRDefault="000753D4" w:rsidP="00F2393F">
                            <w:pPr>
                              <w:pStyle w:val="a7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0753D4" w:rsidRPr="00F2393F" w:rsidRDefault="000753D4" w:rsidP="00F2393F">
                      <w:pPr>
                        <w:pStyle w:val="a7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7777777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0753D4">
        <w:rPr>
          <w:rFonts w:hint="cs"/>
          <w:rtl/>
        </w:rPr>
        <w:t>הציר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>
      <w:pPr>
        <w:rPr>
          <w:rtl/>
        </w:rPr>
        <w:pPrChange w:id="13" w:author="יובל תמיר" w:date="2021-01-27T21:29:00Z">
          <w:pPr/>
        </w:pPrChange>
      </w:pPr>
    </w:p>
    <w:p w14:paraId="3712BC64" w14:textId="0970A62A" w:rsidR="003F587D" w:rsidRDefault="003F587D" w:rsidP="003F587D">
      <w:pPr>
        <w:pStyle w:val="2"/>
        <w:jc w:val="left"/>
        <w:rPr>
          <w:rtl/>
        </w:rPr>
      </w:pPr>
    </w:p>
    <w:p w14:paraId="694DE1A2" w14:textId="35321ABF" w:rsidR="003F587D" w:rsidRDefault="003F587D" w:rsidP="003F587D">
      <w:pPr>
        <w:pStyle w:val="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4" w:author="יובל תמיר" w:date="2021-01-27T21:34:00Z"/>
          <w:rtl/>
        </w:rPr>
        <w:pPrChange w:id="15" w:author="יובל תמיר" w:date="2021-01-27T21:37:00Z">
          <w:pPr/>
        </w:pPrChange>
      </w:pPr>
      <w:ins w:id="16" w:author="יובל תמיר" w:date="2021-01-27T21:29:00Z">
        <w:r>
          <w:rPr>
            <w:rFonts w:hint="cs"/>
            <w:rtl/>
          </w:rPr>
          <w:t xml:space="preserve">גרפים </w:t>
        </w:r>
      </w:ins>
      <w:ins w:id="17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8" w:author="יובל תמיר" w:date="2021-01-27T21:32:00Z">
        <w:r>
          <w:rPr>
            <w:rFonts w:hint="cs"/>
            <w:rtl/>
          </w:rPr>
          <w:t xml:space="preserve"> של אחד </w:t>
        </w:r>
      </w:ins>
      <w:ins w:id="19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20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1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100FE312" w:rsidR="006C7A91" w:rsidRPr="00B7235C" w:rsidRDefault="006C7A91">
      <w:pPr>
        <w:jc w:val="left"/>
        <w:rPr>
          <w:ins w:id="22" w:author="יובל תמיר" w:date="2021-01-27T21:29:00Z"/>
          <w:i/>
          <w:rtl/>
          <w:rPrChange w:id="23" w:author="יובל תמיר" w:date="2021-01-27T21:36:00Z">
            <w:rPr>
              <w:ins w:id="24" w:author="יובל תמיר" w:date="2021-01-27T21:29:00Z"/>
              <w:rtl/>
            </w:rPr>
          </w:rPrChange>
        </w:rPr>
        <w:pPrChange w:id="25" w:author="יובל תמיר" w:date="2021-01-27T21:37:00Z">
          <w:pPr/>
        </w:pPrChange>
      </w:pPr>
      <w:ins w:id="26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7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 xml:space="preserve">", גם כאשר </w:t>
        </w:r>
      </w:ins>
      <m:oMath>
        <m:r>
          <w:ins w:id="28" w:author="יובל תמיר" w:date="2021-01-27T21:35:00Z">
            <w:rPr>
              <w:rFonts w:ascii="Cambria Math" w:hAnsi="Cambria Math"/>
            </w:rPr>
            <m:t>X</m:t>
          </w:ins>
        </m:r>
        <m:r>
          <w:ins w:id="29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30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1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2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3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ins w:id="34" w:author="יובל תמיר" w:date="2021-01-27T21:36:00Z">
            <w:rPr>
              <w:rFonts w:ascii="Cambria Math" w:eastAsiaTheme="minorEastAsia" w:hAnsi="Cambria Math"/>
            </w:rPr>
            <m:t>Y</m:t>
          </w:ins>
        </m:r>
      </m:oMath>
      <w:ins w:id="35" w:author="יובל תמיר" w:date="2021-01-27T21:36:00Z">
        <w:r w:rsidR="00B7235C">
          <w:rPr>
            <w:rFonts w:eastAsiaTheme="minorEastAsia" w:hint="cs"/>
            <w:rtl/>
          </w:rPr>
          <w:t xml:space="preserve"> 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6" w:author="יובל תמיר" w:date="2021-01-27T21:37:00Z"/>
          <w:rtl/>
        </w:rPr>
      </w:pPr>
      <w:del w:id="37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8" w:author="יובל תמיר" w:date="2021-01-27T21:37:00Z"/>
          <w:rFonts w:eastAsiaTheme="minorEastAsia"/>
          <w:rtl/>
        </w:rPr>
      </w:pPr>
      <w:del w:id="39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40" w:author="יובל תמיר" w:date="2021-01-27T21:37:00Z">
            <w:rPr>
              <w:rFonts w:ascii="Cambria Math" w:hAnsi="Cambria Math"/>
            </w:rPr>
            <m:t>X</m:t>
          </w:del>
        </m:r>
        <m:r>
          <w:del w:id="41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2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3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4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5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2"/>
        <w:jc w:val="left"/>
        <w:rPr>
          <w:rtl/>
        </w:rPr>
      </w:pPr>
    </w:p>
    <w:p w14:paraId="44AB63F3" w14:textId="453DEBC5" w:rsidR="003F587D" w:rsidRDefault="003F587D" w:rsidP="003F587D">
      <w:pPr>
        <w:pStyle w:val="2"/>
        <w:jc w:val="left"/>
        <w:rPr>
          <w:rtl/>
        </w:rPr>
      </w:pPr>
    </w:p>
    <w:p w14:paraId="1FBB6863" w14:textId="692F892F" w:rsidR="003F587D" w:rsidRDefault="003F587D" w:rsidP="003F587D">
      <w:pPr>
        <w:pStyle w:val="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6" w:author="יובל תמיר" w:date="2021-01-27T21:38:00Z"/>
          <w:rtl/>
        </w:rPr>
      </w:pPr>
      <w:ins w:id="47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8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9" w:author="יובל תמיר" w:date="2021-01-27T21:39:00Z"/>
          <w:rtl/>
        </w:rPr>
        <w:pPrChange w:id="50" w:author="יובל תמיר" w:date="2021-01-27T21:39:00Z">
          <w:pPr/>
        </w:pPrChange>
      </w:pPr>
      <w:ins w:id="51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2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3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211BB854" w:rsidR="00F2393F" w:rsidDel="000D4290" w:rsidRDefault="00F2393F" w:rsidP="00F2393F">
      <w:pPr>
        <w:rPr>
          <w:del w:id="54" w:author="יובל תמיר" w:date="2021-01-27T21:44:00Z"/>
        </w:rPr>
      </w:pPr>
    </w:p>
    <w:p w14:paraId="3F7B431C" w14:textId="76CA65C8" w:rsidR="00F2393F" w:rsidDel="000D4290" w:rsidRDefault="00F2393F" w:rsidP="00F2393F">
      <w:pPr>
        <w:rPr>
          <w:del w:id="55" w:author="יובל תמיר" w:date="2021-01-27T21:44:00Z"/>
        </w:rPr>
      </w:pPr>
    </w:p>
    <w:p w14:paraId="79E82D75" w14:textId="7919D84B" w:rsidR="00F2393F" w:rsidRPr="00F2393F" w:rsidDel="000D4290" w:rsidRDefault="000D4290" w:rsidP="00F2393F">
      <w:pPr>
        <w:rPr>
          <w:del w:id="56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41C7E8B7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 w:rsidRPr="00D909C1">
        <w:rPr>
          <w:rFonts w:ascii="David" w:hAnsi="David" w:cs="David"/>
          <w:noProof/>
        </w:rPr>
        <w:drawing>
          <wp:anchor distT="0" distB="0" distL="114300" distR="114300" simplePos="0" relativeHeight="251669504" behindDoc="0" locked="0" layoutInCell="1" allowOverlap="1" wp14:anchorId="1988E49C" wp14:editId="2D379B22">
            <wp:simplePos x="0" y="0"/>
            <wp:positionH relativeFrom="margin">
              <wp:posOffset>-494665</wp:posOffset>
            </wp:positionH>
            <wp:positionV relativeFrom="paragraph">
              <wp:posOffset>609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0753D4" w:rsidRPr="004866C4" w:rsidRDefault="000753D4" w:rsidP="00F2393F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0753D4" w:rsidRPr="004866C4" w:rsidRDefault="000753D4" w:rsidP="00F2393F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0064F196" w:rsidR="00A74B9F" w:rsidRDefault="00A74B9F">
      <w:pPr>
        <w:rPr>
          <w:ins w:id="57" w:author="יובל תמיר" w:date="2021-01-27T21:42:00Z"/>
          <w:rtl/>
        </w:rPr>
        <w:pPrChange w:id="58" w:author="יובל תמיר" w:date="2021-01-27T21:44:00Z">
          <w:pPr>
            <w:jc w:val="left"/>
          </w:pPr>
        </w:pPrChange>
      </w:pPr>
      <w:ins w:id="59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60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61" w:author="יובל תמיר" w:date="2021-01-27T21:42:00Z">
        <w:r>
          <w:rPr>
            <w:rFonts w:hint="cs"/>
            <w:rtl/>
          </w:rPr>
          <w:t>.</w:t>
        </w:r>
      </w:ins>
    </w:p>
    <w:p w14:paraId="5B24DDCF" w14:textId="6ECBC812" w:rsidR="00F2393F" w:rsidRPr="005C0A0A" w:rsidDel="000D4290" w:rsidRDefault="00A74B9F">
      <w:pPr>
        <w:jc w:val="left"/>
        <w:rPr>
          <w:del w:id="62" w:author="יובל תמיר" w:date="2021-01-27T21:43:00Z"/>
          <w:i/>
          <w:rtl/>
          <w:rPrChange w:id="63" w:author="יובל תמיר" w:date="2021-01-27T21:45:00Z">
            <w:rPr>
              <w:del w:id="64" w:author="יובל תמיר" w:date="2021-01-27T21:43:00Z"/>
              <w:rtl/>
            </w:rPr>
          </w:rPrChange>
        </w:rPr>
        <w:pPrChange w:id="65" w:author="יובל תמיר" w:date="2021-01-27T21:45:00Z">
          <w:pPr/>
        </w:pPrChange>
      </w:pPr>
      <w:ins w:id="66" w:author="יובל תמיר" w:date="2021-01-27T21:42:00Z">
        <w:r>
          <w:rPr>
            <w:rFonts w:hint="cs"/>
            <w:rtl/>
          </w:rPr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7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8" w:author="יובל תמיר" w:date="2021-01-27T21:43:00Z">
        <w:r w:rsidR="000D4290">
          <w:rPr>
            <w:rFonts w:eastAsiaTheme="minorEastAsia"/>
          </w:rPr>
          <w:t xml:space="preserve"> </w:t>
        </w:r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73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74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305E353A" w14:textId="23EBC1C1" w:rsidR="00F2393F" w:rsidRPr="00D909C1" w:rsidDel="000D4290" w:rsidRDefault="00F2393F" w:rsidP="00490C43">
      <w:pPr>
        <w:rPr>
          <w:del w:id="75" w:author="יובל תמיר" w:date="2021-01-27T21:43:00Z"/>
          <w:rFonts w:eastAsiaTheme="minorEastAsia"/>
          <w:rtl/>
        </w:rPr>
      </w:pPr>
      <w:del w:id="76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7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78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79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0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1" w:author="יובל תמיר" w:date="2021-01-27T21:44:00Z"/>
          <w:rtl/>
        </w:rPr>
        <w:pPrChange w:id="82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3"/>
        <w:bidi/>
        <w:rPr>
          <w:del w:id="83" w:author="יובל תמיר" w:date="2021-01-27T21:48:00Z"/>
          <w:rtl/>
        </w:rPr>
      </w:pPr>
      <w:bookmarkStart w:id="84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4"/>
    </w:p>
    <w:p w14:paraId="7BEEC17E" w14:textId="77777777" w:rsidR="005C0A0A" w:rsidRDefault="005C0A0A">
      <w:pPr>
        <w:pStyle w:val="3"/>
        <w:bidi/>
        <w:rPr>
          <w:ins w:id="85" w:author="יובל תמיר" w:date="2021-01-27T21:44:00Z"/>
          <w:rtl/>
        </w:rPr>
        <w:pPrChange w:id="86" w:author="יובל תמיר" w:date="2021-01-27T21:48:00Z">
          <w:pPr/>
        </w:pPrChange>
      </w:pPr>
    </w:p>
    <w:p w14:paraId="27C3664E" w14:textId="4F618D76" w:rsidR="00EE2DA7" w:rsidRDefault="005C0A0A">
      <w:pPr>
        <w:jc w:val="left"/>
        <w:pPrChange w:id="87" w:author="יובל תמיר" w:date="2021-01-27T21:49:00Z">
          <w:pPr/>
        </w:pPrChange>
      </w:pPr>
      <w:ins w:id="88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89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EE2DA7" w:rsidRPr="005C0A0A">
        <w:rPr>
          <w:rtl/>
        </w:rPr>
        <w:t>אפשר</w:t>
      </w:r>
      <w:r w:rsidR="00EE2DA7" w:rsidRPr="00D909C1">
        <w:rPr>
          <w:rtl/>
        </w:rPr>
        <w:t xml:space="preserve"> לראות</w:t>
      </w:r>
      <w:del w:id="90" w:author="יובל תמיר" w:date="2021-01-27T21:47:00Z">
        <w:r w:rsidR="00EE2DA7" w:rsidRPr="00D909C1" w:rsidDel="005C0A0A">
          <w:rPr>
            <w:rtl/>
          </w:rPr>
          <w:delText xml:space="preserve"> בגרף ה </w:delText>
        </w:r>
        <w:r w:rsidR="00EE2DA7" w:rsidRPr="00D909C1" w:rsidDel="005C0A0A">
          <w:delText>PDF</w:delText>
        </w:r>
      </w:del>
      <w:r w:rsidR="00EE2DA7" w:rsidRPr="00D909C1">
        <w:rPr>
          <w:rtl/>
        </w:rPr>
        <w:t xml:space="preserve"> כל מיני </w:t>
      </w:r>
      <w:del w:id="91" w:author="יובל תמיר" w:date="2021-01-27T21:48:00Z">
        <w:r w:rsidR="00EE2DA7" w:rsidRPr="00D909C1" w:rsidDel="005C0A0A">
          <w:delText>bursts</w:delText>
        </w:r>
        <w:r w:rsidR="00EE2DA7" w:rsidRPr="00D909C1" w:rsidDel="005C0A0A">
          <w:rPr>
            <w:rtl/>
          </w:rPr>
          <w:delText xml:space="preserve"> </w:delText>
        </w:r>
      </w:del>
      <w:ins w:id="92" w:author="יובל תמיר" w:date="2021-01-27T21:48:00Z">
        <w:r>
          <w:rPr>
            <w:rFonts w:hint="cs"/>
          </w:rPr>
          <w:t>B</w:t>
        </w:r>
        <w:r w:rsidRPr="00D909C1">
          <w:t>ursts</w:t>
        </w:r>
        <w:r w:rsidRPr="00D909C1">
          <w:rPr>
            <w:rtl/>
          </w:rPr>
          <w:t xml:space="preserve"> </w:t>
        </w:r>
      </w:ins>
      <w:del w:id="93" w:author="יובל תמיר" w:date="2021-01-27T21:48:00Z">
        <w:r w:rsidR="00EE2DA7" w:rsidRPr="00D909C1" w:rsidDel="005C0A0A">
          <w:rPr>
            <w:rtl/>
          </w:rPr>
          <w:delText xml:space="preserve">ו </w:delText>
        </w:r>
      </w:del>
      <w:ins w:id="94" w:author="יובל תמיר" w:date="2021-01-27T21:48:00Z">
        <w:r w:rsidRPr="00D909C1">
          <w:rPr>
            <w:rtl/>
          </w:rPr>
          <w:t>ו</w:t>
        </w:r>
        <w:r>
          <w:rPr>
            <w:rFonts w:hint="cs"/>
            <w:rtl/>
          </w:rPr>
          <w:t>-</w:t>
        </w:r>
      </w:ins>
      <w:del w:id="95" w:author="יובל תמיר" w:date="2021-01-27T21:48:00Z">
        <w:r w:rsidR="00EE2DA7" w:rsidRPr="00D909C1" w:rsidDel="005C0A0A">
          <w:delText>flurries</w:delText>
        </w:r>
        <w:r w:rsidR="00EE2DA7" w:rsidRPr="00D909C1" w:rsidDel="005C0A0A">
          <w:rPr>
            <w:rtl/>
          </w:rPr>
          <w:delText xml:space="preserve"> </w:delText>
        </w:r>
      </w:del>
      <w:ins w:id="96" w:author="יובל תמיר" w:date="2021-01-27T21:48:00Z">
        <w:r>
          <w:rPr>
            <w:rFonts w:hint="cs"/>
          </w:rPr>
          <w:t>F</w:t>
        </w:r>
        <w:r w:rsidRPr="00D909C1">
          <w:t>lurries</w:t>
        </w:r>
        <w:r w:rsidRPr="00D909C1">
          <w:rPr>
            <w:rtl/>
          </w:rPr>
          <w:t xml:space="preserve"> </w:t>
        </w:r>
        <w:r>
          <w:rPr>
            <w:rFonts w:hint="cs"/>
            <w:rtl/>
          </w:rPr>
          <w:t xml:space="preserve">אשר </w:t>
        </w:r>
      </w:ins>
      <w:del w:id="97" w:author="יובל תמיר" w:date="2021-01-27T21:48:00Z">
        <w:r w:rsidR="00EE2DA7" w:rsidRPr="00D909C1" w:rsidDel="005C0A0A">
          <w:rPr>
            <w:rtl/>
          </w:rPr>
          <w:delText>ש</w:delText>
        </w:r>
      </w:del>
      <w:r w:rsidR="00EE2DA7" w:rsidRPr="00D909C1">
        <w:rPr>
          <w:rtl/>
        </w:rPr>
        <w:t>בעצם מרא</w:t>
      </w:r>
      <w:ins w:id="98" w:author="יובל תמיר" w:date="2021-01-27T21:48:00Z">
        <w:r>
          <w:rPr>
            <w:rFonts w:hint="cs"/>
            <w:rtl/>
          </w:rPr>
          <w:t>ים</w:t>
        </w:r>
      </w:ins>
      <w:del w:id="99" w:author="יובל תמיר" w:date="2021-01-27T21:48:00Z">
        <w:r w:rsidR="00EE2DA7" w:rsidRPr="00D909C1" w:rsidDel="005C0A0A">
          <w:rPr>
            <w:rtl/>
          </w:rPr>
          <w:delText>ות</w:delText>
        </w:r>
      </w:del>
      <w:r w:rsidR="00EE2DA7" w:rsidRPr="00D909C1">
        <w:rPr>
          <w:rtl/>
        </w:rPr>
        <w:t xml:space="preserve"> 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100" w:author="יובל תמיר" w:date="2021-01-27T21:48:00Z">
        <w:r w:rsidR="00377FFC">
          <w:rPr>
            <w:rFonts w:hint="cs"/>
            <w:rtl/>
          </w:rPr>
          <w:t>ים במערכת</w:t>
        </w:r>
      </w:ins>
      <w:del w:id="101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EE2DA7" w:rsidRPr="00D909C1">
        <w:rPr>
          <w:rtl/>
        </w:rPr>
        <w:t>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102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103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50840B06" w:rsidR="00EE2DA7" w:rsidRDefault="00C71D90">
      <w:pPr>
        <w:jc w:val="left"/>
        <w:rPr>
          <w:ins w:id="104" w:author="יובל תמיר" w:date="2021-01-27T21:53:00Z"/>
          <w:rtl/>
        </w:rPr>
        <w:pPrChange w:id="105" w:author="יובל תמיר" w:date="2021-01-27T21:55:00Z">
          <w:pPr/>
        </w:pPrChange>
      </w:pPr>
      <w:ins w:id="106" w:author="יובל תמיר" w:date="2021-01-27T21:56:00Z">
        <w:r>
          <w:rPr>
            <w:rFonts w:hint="cs"/>
            <w:rtl/>
          </w:rPr>
          <w:t>ב</w:t>
        </w:r>
      </w:ins>
      <w:ins w:id="107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8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כל מיני </w:t>
        </w:r>
        <w:r w:rsidR="00F268DF">
          <w:t>Bursts</w:t>
        </w:r>
        <w:r w:rsidR="00F268DF">
          <w:rPr>
            <w:rFonts w:hint="cs"/>
            <w:rtl/>
          </w:rPr>
          <w:t xml:space="preserve"> ו-</w:t>
        </w:r>
        <w:r w:rsidR="00F268DF">
          <w:t>Flurries</w:t>
        </w:r>
        <w:r w:rsidR="00F268DF">
          <w:rPr>
            <w:rFonts w:hint="cs"/>
            <w:rtl/>
          </w:rPr>
          <w:t xml:space="preserve"> אשר מראים לנו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1FDD37A5" w:rsidR="00E43631" w:rsidRDefault="00E43631" w:rsidP="00C71D90">
      <w:pPr>
        <w:jc w:val="left"/>
        <w:rPr>
          <w:ins w:id="109" w:author="יובל תמיר" w:date="2021-01-27T21:56:00Z"/>
          <w:rFonts w:eastAsiaTheme="minorEastAsia"/>
          <w:rtl/>
        </w:rPr>
      </w:pPr>
      <w:ins w:id="110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ins w:id="111" w:author="יובל תמיר" w:date="2021-01-27T21:53:00Z">
            <w:rPr>
              <w:rFonts w:ascii="Cambria Math" w:hAnsi="Cambria Math"/>
            </w:rPr>
            <m:t>X=1</m:t>
          </w:ins>
        </m:r>
      </m:oMath>
      <w:ins w:id="112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13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14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15" w:author="יובל תמיר" w:date="2021-01-27T21:54:00Z">
        <w:r>
          <w:rPr>
            <w:rFonts w:eastAsiaTheme="minorEastAsia" w:hint="cs"/>
            <w:rtl/>
          </w:rPr>
          <w:t>)</w:t>
        </w:r>
      </w:ins>
      <w:ins w:id="116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17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8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77777777" w:rsidR="00C71D90" w:rsidRPr="00C71D90" w:rsidRDefault="00C71D90">
      <w:pPr>
        <w:jc w:val="left"/>
        <w:rPr>
          <w:i/>
          <w:rPrChange w:id="119" w:author="יובל תמיר" w:date="2021-01-27T21:55:00Z">
            <w:rPr/>
          </w:rPrChange>
        </w:rPr>
        <w:pPrChange w:id="120" w:author="יובל תמיר" w:date="2021-01-27T21:55:00Z">
          <w:pPr/>
        </w:pPrChange>
      </w:pPr>
    </w:p>
    <w:p w14:paraId="5B6E8C80" w14:textId="154525D9" w:rsidR="00EE2DA7" w:rsidRPr="00D909C1" w:rsidDel="00F268DF" w:rsidRDefault="00EE2DA7" w:rsidP="00EE2DA7">
      <w:pPr>
        <w:rPr>
          <w:del w:id="121" w:author="יובל תמיר" w:date="2021-01-27T21:53:00Z"/>
          <w:noProof/>
          <w:rtl/>
        </w:rPr>
      </w:pPr>
      <w:del w:id="122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23" w:author="יובל תמיר" w:date="2021-01-27T21:55:00Z"/>
          <w:noProof/>
          <w:rtl/>
        </w:rPr>
      </w:pPr>
      <w:del w:id="124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25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6BEC2643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0D4061A6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0753D4" w:rsidRPr="004866C4" w:rsidRDefault="000753D4" w:rsidP="00EE2DA7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0753D4" w:rsidRPr="004866C4" w:rsidRDefault="000753D4" w:rsidP="00EE2DA7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79EEDAD1">
            <wp:simplePos x="0" y="0"/>
            <wp:positionH relativeFrom="margin">
              <wp:posOffset>204820</wp:posOffset>
            </wp:positionH>
            <wp:positionV relativeFrom="paragraph">
              <wp:posOffset>428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26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27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8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9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30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31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32" w:author="יובל תמיר" w:date="2021-01-27T21:57:00Z">
        <w:r w:rsidRPr="00D909C1" w:rsidDel="00C71D90">
          <w:rPr>
            <w:noProof/>
          </w:rPr>
          <w:delText>-20:</w:delText>
        </w:r>
      </w:del>
      <w:ins w:id="133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34" w:author="יובל תמיר" w:date="2021-01-27T21:57:00Z">
        <w:r w:rsidRPr="00D909C1" w:rsidDel="00C71D90">
          <w:rPr>
            <w:noProof/>
          </w:rPr>
          <w:delText>05</w:delText>
        </w:r>
      </w:del>
      <w:del w:id="135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36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37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8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9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40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41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42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43" w:author="יובל תמיר" w:date="2021-01-27T21:58:00Z">
          <w:pPr/>
        </w:pPrChange>
      </w:pPr>
      <w:ins w:id="144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45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46" w:author="יובל תמיר" w:date="2021-01-27T22:01:00Z">
        <w:r>
          <w:rPr>
            <w:rFonts w:hint="cs"/>
            <w:noProof/>
            <w:rtl/>
          </w:rPr>
          <w:t>ש</w:t>
        </w:r>
      </w:ins>
      <w:del w:id="147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8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9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50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2"/>
        <w:jc w:val="left"/>
        <w:rPr>
          <w:rtl/>
        </w:rPr>
      </w:pPr>
      <w:bookmarkStart w:id="151" w:name="_Toc63019107"/>
      <w:r>
        <w:rPr>
          <w:rFonts w:hint="cs"/>
          <w:rtl/>
        </w:rPr>
        <w:lastRenderedPageBreak/>
        <w:t>מענה על שאלות</w:t>
      </w:r>
      <w:bookmarkEnd w:id="151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52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53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54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55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56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57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8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9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60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61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62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63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64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65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66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67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8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9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70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71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72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73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af2"/>
            <w:noProof/>
            <w:rtl/>
          </w:rPr>
          <w:footnoteReference w:id="1"/>
        </w:r>
      </w:ins>
      <w:del w:id="178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9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80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81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82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83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84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85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86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87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8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9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90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91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92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93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94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95" w:author="יובל תמיר" w:date="2021-01-27T22:11:00Z">
          <w:pPr/>
        </w:pPrChange>
      </w:pPr>
      <w:ins w:id="196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97" w:author="יובל תמיר" w:date="2021-01-27T22:10:00Z">
        <w:r>
          <w:rPr>
            <w:rFonts w:hint="cs"/>
            <w:rtl/>
          </w:rPr>
          <w:t xml:space="preserve"> (תמונה </w:t>
        </w:r>
      </w:ins>
      <w:ins w:id="198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9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200" w:author="יובל תמיר" w:date="2021-01-27T22:12:00Z">
        <w:r w:rsidR="00A662AA">
          <w:rPr>
            <w:rFonts w:hint="cs"/>
            <w:rtl/>
          </w:rPr>
          <w:t>נש</w:t>
        </w:r>
      </w:ins>
      <w:del w:id="201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202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203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204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205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206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207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8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9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10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11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12" w:author="יובל תמיר" w:date="2021-01-27T22:13:00Z">
        <w:r w:rsidR="00A662AA">
          <w:rPr>
            <w:rFonts w:hint="cs"/>
            <w:rtl/>
          </w:rPr>
          <w:t>של</w:t>
        </w:r>
      </w:ins>
      <w:del w:id="213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14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15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16" w:author="יובל תמיר" w:date="2021-01-27T22:13:00Z">
        <w:r w:rsidRPr="00D909C1" w:rsidDel="00A662AA">
          <w:rPr>
            <w:rtl/>
          </w:rPr>
          <w:delText>כך שנוכל</w:delText>
        </w:r>
      </w:del>
      <w:ins w:id="217" w:author="יובל תמיר" w:date="2021-01-27T22:13:00Z">
        <w:r w:rsidR="00A662AA">
          <w:rPr>
            <w:rFonts w:hint="cs"/>
            <w:rtl/>
          </w:rPr>
          <w:t>יכ</w:t>
        </w:r>
      </w:ins>
      <w:ins w:id="218" w:author="יובל תמיר" w:date="2021-01-27T22:14:00Z">
        <w:r w:rsidR="00A662AA">
          <w:rPr>
            <w:rFonts w:hint="cs"/>
            <w:rtl/>
          </w:rPr>
          <w:t>ו</w:t>
        </w:r>
      </w:ins>
      <w:ins w:id="219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20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21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22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23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24" w:author="יובל תמיר" w:date="2021-01-27T22:14:00Z">
        <w:r w:rsidR="00A662AA">
          <w:rPr>
            <w:rFonts w:hint="cs"/>
            <w:rtl/>
          </w:rPr>
          <w:t>מכיוון</w:t>
        </w:r>
      </w:ins>
      <w:del w:id="225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26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27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8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9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30" w:author="יובל תמיר" w:date="2021-01-27T22:16:00Z">
        <w:r w:rsidR="007354BD">
          <w:t>/</w:t>
        </w:r>
      </w:ins>
      <w:del w:id="231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32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33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34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1"/>
        <w:bidi w:val="0"/>
        <w:jc w:val="right"/>
        <w:rPr>
          <w:rtl/>
        </w:rPr>
      </w:pPr>
      <w:bookmarkStart w:id="235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35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1"/>
        <w:bidi w:val="0"/>
        <w:jc w:val="right"/>
        <w:rPr>
          <w:rtl/>
        </w:rPr>
      </w:pPr>
      <w:bookmarkStart w:id="236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36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2"/>
        <w:bidi w:val="0"/>
        <w:jc w:val="left"/>
        <w:rPr>
          <w:rtl/>
        </w:rPr>
      </w:pPr>
      <w:bookmarkStart w:id="237" w:name="_Toc63019110"/>
      <w:r w:rsidRPr="003F587D">
        <w:t>NASA-Log File Graphs</w:t>
      </w:r>
      <w:bookmarkEnd w:id="237"/>
    </w:p>
    <w:p w14:paraId="10F4BE60" w14:textId="02539ED5" w:rsidR="008E78F9" w:rsidRDefault="008E78F9" w:rsidP="008E78F9">
      <w:pPr>
        <w:pStyle w:val="3"/>
      </w:pPr>
      <w:bookmarkStart w:id="238" w:name="_Toc63019111"/>
      <w:r>
        <w:rPr>
          <w:lang w:val="en-IL"/>
        </w:rPr>
        <w:t>CDF of Runtimes time</w:t>
      </w:r>
      <w:r>
        <w:t xml:space="preserve"> – All users</w:t>
      </w:r>
      <w:bookmarkEnd w:id="238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F47A180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3"/>
      </w:pPr>
      <w:bookmarkStart w:id="239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 w:val="en-IL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Other users</w:t>
      </w:r>
      <w:bookmarkEnd w:id="239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1A1BCA0" w14:textId="52A580CB" w:rsidR="008E78F9" w:rsidRDefault="00751FB1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BB9F8" w14:textId="023D301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B9EFCC5" w14:textId="02996AD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A91430A" w14:textId="104BD22D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6F9102D" w14:textId="4A987736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511E58A7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5752605F" w14:textId="023C6474" w:rsidR="008E78F9" w:rsidRDefault="00751FB1" w:rsidP="008E78F9">
      <w:pPr>
        <w:pStyle w:val="3"/>
        <w:bidi/>
      </w:pPr>
      <w:bookmarkStart w:id="240" w:name="_Toc63019113"/>
      <w: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6905AA" wp14:editId="2590D646">
                <wp:simplePos x="0" y="0"/>
                <wp:positionH relativeFrom="column">
                  <wp:posOffset>-317241</wp:posOffset>
                </wp:positionH>
                <wp:positionV relativeFrom="paragraph">
                  <wp:posOffset>7020664</wp:posOffset>
                </wp:positionV>
                <wp:extent cx="5104765" cy="635"/>
                <wp:effectExtent l="0" t="0" r="635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471C1" w14:textId="5BF90FF0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905AA" id="Text Box 91" o:spid="_x0000_s1048" type="#_x0000_t202" style="position:absolute;left:0;text-align:left;margin-left:-25pt;margin-top:552.8pt;width:401.9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NrP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" stroked="f">
                <v:textbox style="mso-fit-shape-to-text:t" inset="0,0,0,0">
                  <w:txbxContent>
                    <w:p w14:paraId="42E471C1" w14:textId="5BF90FF0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950DBD" wp14:editId="4079126C">
                <wp:simplePos x="0" y="0"/>
                <wp:positionH relativeFrom="column">
                  <wp:posOffset>-241002</wp:posOffset>
                </wp:positionH>
                <wp:positionV relativeFrom="paragraph">
                  <wp:posOffset>3292086</wp:posOffset>
                </wp:positionV>
                <wp:extent cx="5104765" cy="635"/>
                <wp:effectExtent l="0" t="0" r="635" b="12065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E41A5" w14:textId="0A2EDD17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50DBD" id="Text Box 90" o:spid="_x0000_s1049" type="#_x0000_t202" style="position:absolute;left:0;text-align:left;margin-left:-19pt;margin-top:259.2pt;width:401.9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" stroked="f">
                <v:textbox style="mso-fit-shape-to-text:t" inset="0,0,0,0">
                  <w:txbxContent>
                    <w:p w14:paraId="48EE41A5" w14:textId="0A2EDD17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14560" behindDoc="1" locked="0" layoutInCell="1" allowOverlap="1" wp14:anchorId="10EB014D" wp14:editId="7FC48EA6">
            <wp:simplePos x="0" y="0"/>
            <wp:positionH relativeFrom="margin">
              <wp:posOffset>-494665</wp:posOffset>
            </wp:positionH>
            <wp:positionV relativeFrom="paragraph">
              <wp:posOffset>372745</wp:posOffset>
            </wp:positionV>
            <wp:extent cx="6615430" cy="2901315"/>
            <wp:effectExtent l="0" t="0" r="1270" b="0"/>
            <wp:wrapTopAndBottom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</w:t>
      </w:r>
      <w:r w:rsidR="008E78F9">
        <w:rPr>
          <w:rFonts w:hint="cs"/>
        </w:rPr>
        <w:t>S</w:t>
      </w:r>
      <w:r w:rsidR="008E78F9">
        <w:t>pecial users</w:t>
      </w:r>
      <w:bookmarkEnd w:id="240"/>
    </w:p>
    <w:p w14:paraId="6BBDBD71" w14:textId="307B143D" w:rsidR="008E78F9" w:rsidRPr="008E78F9" w:rsidRDefault="00751FB1" w:rsidP="008E78F9">
      <w:pPr>
        <w:rPr>
          <w:rtl/>
        </w:rPr>
      </w:pP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6608" behindDoc="1" locked="0" layoutInCell="1" allowOverlap="1" wp14:anchorId="447326B2" wp14:editId="32A17935">
            <wp:simplePos x="0" y="0"/>
            <wp:positionH relativeFrom="margin">
              <wp:posOffset>-494030</wp:posOffset>
            </wp:positionH>
            <wp:positionV relativeFrom="paragraph">
              <wp:posOffset>3433303</wp:posOffset>
            </wp:positionV>
            <wp:extent cx="6690360" cy="3097530"/>
            <wp:effectExtent l="0" t="0" r="2540" b="1270"/>
            <wp:wrapTopAndBottom/>
            <wp:docPr id="54" name="Picture 5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0BDEF" w14:textId="036A644D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BD777C" w14:textId="594B7E62" w:rsidR="008E78F9" w:rsidRDefault="00751FB1" w:rsidP="00257E34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E3D3849" wp14:editId="77B3A651">
                <wp:simplePos x="0" y="0"/>
                <wp:positionH relativeFrom="column">
                  <wp:posOffset>38916</wp:posOffset>
                </wp:positionH>
                <wp:positionV relativeFrom="paragraph">
                  <wp:posOffset>4728172</wp:posOffset>
                </wp:positionV>
                <wp:extent cx="5104765" cy="635"/>
                <wp:effectExtent l="0" t="0" r="635" b="12065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9D099" w14:textId="646757B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3849" id="Text Box 92" o:spid="_x0000_s1050" type="#_x0000_t202" style="position:absolute;left:0;text-align:left;margin-left:3.05pt;margin-top:372.3pt;width:401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9LpMQIAAGcEAAAOAAAAZHJzL2Uyb0RvYy54bWysVMFu2zAMvQ/YPwi6L06yJt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" stroked="f">
                <v:textbox style="mso-fit-shape-to-text:t" inset="0,0,0,0">
                  <w:txbxContent>
                    <w:p w14:paraId="36F9D099" w14:textId="646757B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7632" behindDoc="0" locked="0" layoutInCell="1" allowOverlap="1" wp14:anchorId="5498968F" wp14:editId="420056E1">
            <wp:simplePos x="0" y="0"/>
            <wp:positionH relativeFrom="column">
              <wp:posOffset>-308092</wp:posOffset>
            </wp:positionH>
            <wp:positionV relativeFrom="paragraph">
              <wp:posOffset>0</wp:posOffset>
            </wp:positionV>
            <wp:extent cx="6242050" cy="4601845"/>
            <wp:effectExtent l="0" t="0" r="6350" b="0"/>
            <wp:wrapTopAndBottom/>
            <wp:docPr id="53" name="Picture 53" descr="Shape, arrow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, polyg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FAB1A" w14:textId="0BF1E0D8" w:rsidR="008E78F9" w:rsidRDefault="008E78F9" w:rsidP="003F587D">
      <w:pPr>
        <w:pStyle w:val="1"/>
        <w:rPr>
          <w:rtl/>
        </w:rPr>
      </w:pPr>
    </w:p>
    <w:p w14:paraId="5A0ABE2D" w14:textId="3EDF76BC" w:rsidR="008E78F9" w:rsidRDefault="008E78F9" w:rsidP="003F587D">
      <w:pPr>
        <w:pStyle w:val="1"/>
        <w:rPr>
          <w:rtl/>
        </w:rPr>
      </w:pPr>
    </w:p>
    <w:p w14:paraId="3DE7588E" w14:textId="3E1C61A8" w:rsidR="008E78F9" w:rsidRDefault="008E78F9" w:rsidP="003F587D">
      <w:pPr>
        <w:pStyle w:val="1"/>
        <w:rPr>
          <w:rtl/>
        </w:rPr>
      </w:pPr>
    </w:p>
    <w:p w14:paraId="1F8C77A8" w14:textId="77777777" w:rsidR="008E78F9" w:rsidRDefault="008E78F9" w:rsidP="003F587D">
      <w:pPr>
        <w:pStyle w:val="1"/>
        <w:rPr>
          <w:rtl/>
        </w:rPr>
      </w:pPr>
    </w:p>
    <w:p w14:paraId="5DD34785" w14:textId="77777777" w:rsidR="008E78F9" w:rsidRDefault="008E78F9" w:rsidP="003F587D">
      <w:pPr>
        <w:pStyle w:val="1"/>
        <w:rPr>
          <w:rtl/>
        </w:rPr>
      </w:pPr>
    </w:p>
    <w:p w14:paraId="75C21721" w14:textId="77777777" w:rsidR="008E78F9" w:rsidRDefault="008E78F9" w:rsidP="003F587D">
      <w:pPr>
        <w:pStyle w:val="1"/>
        <w:rPr>
          <w:rtl/>
        </w:rPr>
      </w:pPr>
    </w:p>
    <w:p w14:paraId="00240DBF" w14:textId="77777777" w:rsidR="008E78F9" w:rsidRDefault="008E78F9" w:rsidP="003F587D">
      <w:pPr>
        <w:pStyle w:val="1"/>
        <w:rPr>
          <w:rtl/>
        </w:rPr>
      </w:pPr>
    </w:p>
    <w:p w14:paraId="088BCBBB" w14:textId="77777777" w:rsidR="008E78F9" w:rsidRDefault="008E78F9" w:rsidP="003F587D">
      <w:pPr>
        <w:pStyle w:val="1"/>
        <w:rPr>
          <w:rtl/>
        </w:rPr>
      </w:pPr>
    </w:p>
    <w:p w14:paraId="6224682D" w14:textId="77777777" w:rsidR="008E78F9" w:rsidRDefault="008E78F9" w:rsidP="003F587D">
      <w:pPr>
        <w:pStyle w:val="1"/>
        <w:rPr>
          <w:rtl/>
        </w:rPr>
      </w:pPr>
    </w:p>
    <w:p w14:paraId="63EE82C7" w14:textId="77777777" w:rsidR="008E78F9" w:rsidRDefault="008E78F9" w:rsidP="003F587D">
      <w:pPr>
        <w:pStyle w:val="1"/>
        <w:rPr>
          <w:rtl/>
        </w:rPr>
      </w:pPr>
    </w:p>
    <w:p w14:paraId="5A1BEF3A" w14:textId="77777777" w:rsidR="008E78F9" w:rsidRDefault="008E78F9" w:rsidP="003F587D">
      <w:pPr>
        <w:pStyle w:val="1"/>
        <w:rPr>
          <w:rtl/>
        </w:rPr>
      </w:pPr>
    </w:p>
    <w:p w14:paraId="58CE980D" w14:textId="77777777" w:rsidR="008E78F9" w:rsidRDefault="008E78F9" w:rsidP="003F587D">
      <w:pPr>
        <w:pStyle w:val="1"/>
        <w:rPr>
          <w:rtl/>
        </w:rPr>
      </w:pPr>
    </w:p>
    <w:p w14:paraId="4C76C01E" w14:textId="77777777" w:rsidR="008E78F9" w:rsidRDefault="008E78F9" w:rsidP="003F587D">
      <w:pPr>
        <w:pStyle w:val="1"/>
        <w:rPr>
          <w:rtl/>
        </w:rPr>
      </w:pPr>
    </w:p>
    <w:p w14:paraId="6027F237" w14:textId="77777777" w:rsidR="008E78F9" w:rsidRDefault="008E78F9" w:rsidP="003F587D">
      <w:pPr>
        <w:pStyle w:val="1"/>
        <w:rPr>
          <w:rtl/>
        </w:rPr>
      </w:pPr>
    </w:p>
    <w:p w14:paraId="04DFB487" w14:textId="77777777" w:rsidR="008E78F9" w:rsidRDefault="008E78F9" w:rsidP="003F587D">
      <w:pPr>
        <w:pStyle w:val="1"/>
        <w:rPr>
          <w:rtl/>
        </w:rPr>
      </w:pPr>
    </w:p>
    <w:p w14:paraId="1FBA3816" w14:textId="61E65B27" w:rsidR="008E78F9" w:rsidRPr="008E78F9" w:rsidRDefault="00751FB1" w:rsidP="008E78F9">
      <w:pPr>
        <w:pStyle w:val="3"/>
        <w:rPr>
          <w:rtl/>
        </w:rPr>
      </w:pPr>
      <w:bookmarkStart w:id="241" w:name="_Toc63019114"/>
      <w: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51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P/MA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" stroked="f">
                <v:textbox style="mso-fit-shape-to-text:t" inset="0,0,0,0">
                  <w:txbxContent>
                    <w:p w14:paraId="5CB8845B" w14:textId="7059957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52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/pC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5fP6Q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29686CDF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41"/>
    </w:p>
    <w:p w14:paraId="3DCA43DE" w14:textId="145C70ED" w:rsidR="008E78F9" w:rsidRDefault="008E78F9" w:rsidP="003F587D">
      <w:pPr>
        <w:pStyle w:val="1"/>
        <w:rPr>
          <w:rtl/>
        </w:rPr>
      </w:pPr>
    </w:p>
    <w:p w14:paraId="278BC5BC" w14:textId="2F963B06" w:rsidR="008E78F9" w:rsidRDefault="008E78F9" w:rsidP="003F587D">
      <w:pPr>
        <w:pStyle w:val="1"/>
        <w:rPr>
          <w:rtl/>
        </w:rPr>
      </w:pPr>
    </w:p>
    <w:p w14:paraId="43F59A76" w14:textId="2AD5BB38" w:rsidR="008E78F9" w:rsidRDefault="008E78F9" w:rsidP="003F587D">
      <w:pPr>
        <w:pStyle w:val="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3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tUMA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" stroked="f">
                <v:textbox style="mso-fit-shape-to-text:t" inset="0,0,0,0">
                  <w:txbxContent>
                    <w:p w14:paraId="38F2AEA4" w14:textId="2B2CE9D5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1"/>
      </w:pPr>
    </w:p>
    <w:p w14:paraId="1811EF65" w14:textId="77777777" w:rsidR="008E78F9" w:rsidRDefault="008E78F9" w:rsidP="003F587D">
      <w:pPr>
        <w:pStyle w:val="1"/>
      </w:pPr>
    </w:p>
    <w:p w14:paraId="0CC04E2C" w14:textId="7067A7FC" w:rsidR="008E78F9" w:rsidRDefault="008E78F9" w:rsidP="003F587D">
      <w:pPr>
        <w:pStyle w:val="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2"/>
      </w:pPr>
      <w:bookmarkStart w:id="242" w:name="_Toc63019115"/>
      <w:r w:rsidRPr="00D909C1">
        <w:lastRenderedPageBreak/>
        <w:t>MATLAB-Log File Graphs</w:t>
      </w:r>
      <w:bookmarkEnd w:id="242"/>
    </w:p>
    <w:p w14:paraId="3E2E2C50" w14:textId="5D43DD08" w:rsidR="008E78F9" w:rsidRPr="008E78F9" w:rsidRDefault="00751FB1" w:rsidP="008E78F9">
      <w:pPr>
        <w:pStyle w:val="3"/>
        <w:bidi/>
      </w:pPr>
      <w:bookmarkStart w:id="243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4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2zw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" stroked="f">
                <v:textbox style="mso-fit-shape-to-text:t" inset="0,0,0,0">
                  <w:txbxContent>
                    <w:p w14:paraId="7D355724" w14:textId="32C9343F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Runtimes</w:t>
      </w:r>
      <w:bookmarkEnd w:id="243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5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k0MA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Ci4yk0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1AE3197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1"/>
      </w:pPr>
    </w:p>
    <w:p w14:paraId="4BEB0C29" w14:textId="0A8880AF" w:rsidR="008E78F9" w:rsidRDefault="008E78F9" w:rsidP="003F587D">
      <w:pPr>
        <w:pStyle w:val="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6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JHSRRQ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3"/>
        <w:bidi/>
      </w:pPr>
      <w:bookmarkStart w:id="244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7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Cd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" stroked="f">
                <v:textbox style="mso-fit-shape-to-text:t" inset="0,0,0,0">
                  <w:txbxContent>
                    <w:p w14:paraId="1F79C42D" w14:textId="090D040E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8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QI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PKT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BU1w9ckEw+4oEazdqBfcDbW8RYMMcPxrpKG&#10;0dyEfgxwtrhYr1MS9qRl4cHsLI+lR2L33QtzdpAloJqPMLYmK96o0+cmfez6FJDqJF0ktmdx4Bv7&#10;OYk/zF4cmF/3Kev1D7H6C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AGKBQI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597CB006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Interarrival time</w:t>
      </w:r>
      <w:bookmarkEnd w:id="244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1"/>
      </w:pPr>
    </w:p>
    <w:p w14:paraId="0ACE138D" w14:textId="1ED0CB83" w:rsidR="008E78F9" w:rsidRDefault="008E78F9" w:rsidP="008E78F9"/>
    <w:p w14:paraId="4B1C1869" w14:textId="5810C90F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9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GB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K3kAYE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D8E1" w14:textId="4D29CFAC" w:rsidR="008E78F9" w:rsidRPr="008E78F9" w:rsidRDefault="008E78F9" w:rsidP="008E78F9"/>
    <w:p w14:paraId="6AEEF23D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1"/>
        <w:rPr>
          <w:rtl/>
        </w:rPr>
      </w:pPr>
      <w:bookmarkStart w:id="245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45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60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FSncVT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61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" stroked="f">
                <v:textbox style="mso-fit-shape-to-text:t" inset="0,0,0,0">
                  <w:txbxContent>
                    <w:p w14:paraId="7D469619" w14:textId="196AB20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62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SzMQ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9DaSz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0753D4" w:rsidRPr="004866C4" w:rsidRDefault="000753D4" w:rsidP="00751FB1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3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uwyMA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n+8W4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0C7DI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0753D4" w:rsidRPr="004866C4" w:rsidRDefault="000753D4" w:rsidP="00751FB1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1"/>
      </w:pPr>
    </w:p>
    <w:p w14:paraId="0AE0BE47" w14:textId="4038B3B0" w:rsidR="00751FB1" w:rsidRDefault="00751FB1" w:rsidP="003F587D">
      <w:pPr>
        <w:pStyle w:val="1"/>
      </w:pPr>
    </w:p>
    <w:p w14:paraId="203FE85F" w14:textId="7A4C1B1C" w:rsidR="00751FB1" w:rsidRDefault="00751FB1" w:rsidP="003F587D">
      <w:pPr>
        <w:pStyle w:val="1"/>
      </w:pPr>
    </w:p>
    <w:p w14:paraId="10740256" w14:textId="7A9B021F" w:rsidR="00751FB1" w:rsidRDefault="00751FB1" w:rsidP="003F587D">
      <w:pPr>
        <w:pStyle w:val="1"/>
      </w:pPr>
    </w:p>
    <w:p w14:paraId="51AB8D75" w14:textId="2BE1319A" w:rsidR="00751FB1" w:rsidRDefault="00751FB1" w:rsidP="003F587D">
      <w:pPr>
        <w:pStyle w:val="1"/>
      </w:pPr>
    </w:p>
    <w:p w14:paraId="749F2C6D" w14:textId="795334E8" w:rsidR="00751FB1" w:rsidRDefault="00751FB1" w:rsidP="003F587D">
      <w:pPr>
        <w:pStyle w:val="1"/>
      </w:pPr>
    </w:p>
    <w:p w14:paraId="3762BD2B" w14:textId="2C6E55BD" w:rsidR="00751FB1" w:rsidRDefault="00751FB1" w:rsidP="003F587D">
      <w:pPr>
        <w:pStyle w:val="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1"/>
      </w:pPr>
    </w:p>
    <w:p w14:paraId="5DF748D5" w14:textId="1BDFDBD2" w:rsidR="00BE3C38" w:rsidRDefault="00BE3C38" w:rsidP="003F587D">
      <w:pPr>
        <w:pStyle w:val="1"/>
        <w:rPr>
          <w:rtl/>
        </w:rPr>
      </w:pPr>
      <w:bookmarkStart w:id="246" w:name="_Toc63019119"/>
      <w:r>
        <w:rPr>
          <w:rFonts w:hint="cs"/>
          <w:rtl/>
        </w:rPr>
        <w:lastRenderedPageBreak/>
        <w:t>שלב 6</w:t>
      </w:r>
      <w:bookmarkEnd w:id="246"/>
    </w:p>
    <w:p w14:paraId="471C02D9" w14:textId="0408725B" w:rsidR="00EE2DA7" w:rsidRDefault="00751FB1" w:rsidP="00751FB1">
      <w:pPr>
        <w:pStyle w:val="3"/>
        <w:rPr>
          <w:ins w:id="247" w:author="יובל תמיר" w:date="2021-01-27T22:25:00Z"/>
          <w:rtl/>
        </w:rPr>
      </w:pPr>
      <w:bookmarkStart w:id="248" w:name="_Toc63019120"/>
      <w:r w:rsidRPr="003F587D">
        <w:t>NASA-Log File</w:t>
      </w:r>
      <w:bookmarkEnd w:id="248"/>
    </w:p>
    <w:p w14:paraId="5317C63A" w14:textId="692B6B84" w:rsidR="00E875B9" w:rsidRDefault="00E875B9" w:rsidP="00EE149D">
      <w:pPr>
        <w:rPr>
          <w:ins w:id="249" w:author="יובל תמיר" w:date="2021-01-27T22:28:00Z"/>
          <w:rtl/>
        </w:rPr>
      </w:pPr>
      <w:ins w:id="250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51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52" w:author="יובל תמיר" w:date="2021-01-27T22:27:00Z">
        <w:r w:rsidR="00B804BC">
          <w:rPr>
            <w:rFonts w:hint="cs"/>
            <w:rtl/>
          </w:rPr>
          <w:t>ל</w:t>
        </w:r>
      </w:ins>
      <w:ins w:id="253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54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55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56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57" w:author="יובל תמיר" w:date="2021-01-27T22:30:00Z"/>
          <w:rtl/>
        </w:rPr>
      </w:pPr>
      <w:ins w:id="258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9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60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61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62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  <w:r w:rsidR="00EE149D">
                              <w:rPr>
                                <w:lang w:val="en-IL"/>
                              </w:rPr>
                              <w:t>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4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" stroked="f">
                <v:textbox style="mso-fit-shape-to-text:t" inset="0,0,0,0">
                  <w:txbxContent>
                    <w:p w14:paraId="0DF5C768" w14:textId="6460F9F0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  <w:r w:rsidR="00EE149D">
                        <w:rPr>
                          <w:lang w:val="en-IL"/>
                        </w:rPr>
                        <w:t>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 w:rsidR="00EE149D">
                              <w:rPr>
                                <w:lang w:val="en-IL"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5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kILwIAAGkEAAAOAAAAZHJzL2Uyb0RvYy54bWysVFFv2yAQfp+0/4B4X+wkW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" stroked="f">
                <v:textbox style="mso-fit-shape-to-text:t" inset="0,0,0,0">
                  <w:txbxContent>
                    <w:p w14:paraId="05E51892" w14:textId="1610616F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 w:rsidR="00EE149D">
                        <w:rPr>
                          <w:lang w:val="en-IL"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3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64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65" w:author="יובל תמיר" w:date="2021-01-27T22:28:00Z"/>
          <w:lang w:val="en-IL"/>
        </w:rPr>
        <w:pPrChange w:id="266" w:author="יובל תמיר" w:date="2021-01-27T22:30:00Z">
          <w:pPr>
            <w:jc w:val="right"/>
          </w:pPr>
        </w:pPrChange>
      </w:pPr>
      <w:r>
        <w:rPr>
          <w:rFonts w:hint="cs"/>
          <w:rtl/>
          <w:lang w:val="en-IL"/>
        </w:rPr>
        <w:t>גרפים 6-1 ו6-2 מייצגים את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 לעומת ה</w:t>
      </w:r>
      <w:r>
        <w:rPr>
          <w:rFonts w:hint="cs"/>
          <w:lang w:val="en-IL"/>
        </w:rPr>
        <w:t>RUNTIMES</w:t>
      </w:r>
      <w:r>
        <w:rPr>
          <w:rFonts w:hint="cs"/>
          <w:rtl/>
          <w:lang w:val="en-IL"/>
        </w:rPr>
        <w:t xml:space="preserve"> בציר האופקי. גרף 6-1 מייצג את החלק השלילי של ה</w:t>
      </w:r>
      <w:r>
        <w:rPr>
          <w:rFonts w:hint="cs"/>
          <w:lang w:val="en-IL"/>
        </w:rPr>
        <w:t>THINKTIMES</w:t>
      </w:r>
      <w:r>
        <w:rPr>
          <w:rFonts w:hint="cs"/>
          <w:rtl/>
          <w:lang w:val="en-IL"/>
        </w:rPr>
        <w:t xml:space="preserve">, וגרף 6-2 משלימו. </w:t>
      </w:r>
      <w:del w:id="267" w:author="יובל תמיר" w:date="2021-01-27T22:28:00Z">
        <w:r w:rsidR="00751FB1" w:rsidRPr="00434483" w:rsidDel="00B804BC">
          <w:rPr>
            <w:lang w:val="en-IL"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68" w:author="יובל תמיר" w:date="2021-01-27T22:31:00Z"/>
          <w:lang w:val="en-IL"/>
        </w:rPr>
        <w:pPrChange w:id="269" w:author="יובל תמיר" w:date="2021-01-27T22:30:00Z">
          <w:pPr>
            <w:jc w:val="right"/>
          </w:pPr>
        </w:pPrChange>
      </w:pPr>
      <w:del w:id="270" w:author="יובל תמיר" w:date="2021-01-27T22:30:00Z">
        <w:r w:rsidRPr="00434483" w:rsidDel="00820229">
          <w:rPr>
            <w:lang w:val="en-IL"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 w:val="en-IL"/>
          </w:rPr>
          <w:delText xml:space="preserve"> </w:delText>
        </w:r>
        <w:r w:rsidRPr="00434483" w:rsidDel="00820229">
          <w:rPr>
            <w:lang w:val="en-IL"/>
          </w:rPr>
          <w:delText>we get that its not a must that longer jobs have longer interar</w:delText>
        </w:r>
        <w:r w:rsidDel="00820229">
          <w:rPr>
            <w:lang w:val="en-IL"/>
          </w:rPr>
          <w:delText>r</w:delText>
        </w:r>
        <w:r w:rsidRPr="00434483" w:rsidDel="00820229">
          <w:rPr>
            <w:lang w:val="en-IL"/>
          </w:rPr>
          <w:delText>ival time.</w:delText>
        </w:r>
      </w:del>
    </w:p>
    <w:p w14:paraId="2945A418" w14:textId="1AF9AB89" w:rsidR="00B5101A" w:rsidRPr="00B5101A" w:rsidRDefault="00B804BC">
      <w:pPr>
        <w:jc w:val="left"/>
        <w:rPr>
          <w:lang w:val="en-IL"/>
        </w:rPr>
        <w:pPrChange w:id="271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72" w:author="יובל תמיר" w:date="2021-01-27T22:31:00Z">
        <w:r w:rsidR="00751FB1" w:rsidRPr="00434483" w:rsidDel="00306815">
          <w:rPr>
            <w:lang w:val="en-IL"/>
          </w:rPr>
          <w:delText>This can be also noticed in the CDF graph of interarrival times</w:delText>
        </w:r>
        <w:r w:rsidR="00751FB1" w:rsidDel="00306815">
          <w:rPr>
            <w:lang w:val="en-IL"/>
          </w:rPr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0753D4" w:rsidRPr="00EE149D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:  </w:t>
                            </w:r>
                            <w:r w:rsidR="00B36410">
                              <w:rPr>
                                <w:lang w:val="en-IL"/>
                              </w:rPr>
                              <w:t>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6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" filled="f" stroked="f">
                <v:textbox inset="0,0,0,0">
                  <w:txbxContent>
                    <w:p w14:paraId="34E78A62" w14:textId="64707C38" w:rsidR="000753D4" w:rsidRPr="00EE149D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  <w:r w:rsidR="00EE149D">
                        <w:rPr>
                          <w:lang w:val="en-IL"/>
                        </w:rPr>
                        <w:t xml:space="preserve">:  </w:t>
                      </w:r>
                      <w:r w:rsidR="00B36410">
                        <w:rPr>
                          <w:lang w:val="en-IL"/>
                        </w:rPr>
                        <w:t>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0753D4" w:rsidRPr="00EE149D" w:rsidRDefault="000753D4" w:rsidP="00EE149D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3: at </w:t>
                            </w:r>
                            <w:r w:rsidR="00EE149D"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 w:rsidR="00EE149D">
                              <w:rPr>
                                <w:lang w:val="en-IL"/>
                              </w:rP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7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" filled="f" stroked="f">
                <v:textbox style="mso-fit-shape-to-text:t" inset="0,0,0,0">
                  <w:txbxContent>
                    <w:p w14:paraId="00D62282" w14:textId="28FC37F7" w:rsidR="000753D4" w:rsidRPr="00EE149D" w:rsidRDefault="000753D4" w:rsidP="00EE149D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 w:rsidR="00EE149D">
                        <w:rPr>
                          <w:lang w:val="en-IL"/>
                        </w:rPr>
                        <w:t xml:space="preserve">3: at </w:t>
                      </w:r>
                      <w:r w:rsidR="00EE149D">
                        <w:rPr>
                          <w:rFonts w:hint="cs"/>
                          <w:rtl/>
                        </w:rPr>
                        <w:t>500000</w:t>
                      </w:r>
                      <w:r w:rsidR="00EE149D">
                        <w:rPr>
                          <w:lang w:val="en-IL"/>
                        </w:rP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  <w:lang w:val="en-IL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0753D4" w:rsidRPr="004866C4" w:rsidRDefault="000753D4" w:rsidP="00B5101A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8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DxMAnY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0753D4" w:rsidRPr="004866C4" w:rsidRDefault="000753D4" w:rsidP="00B5101A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2"/>
      </w:pPr>
      <w:bookmarkStart w:id="273" w:name="_Toc63019121"/>
      <w:r w:rsidRPr="00D909C1">
        <w:lastRenderedPageBreak/>
        <w:t>MATLAB-Log File</w:t>
      </w:r>
      <w:bookmarkEnd w:id="273"/>
    </w:p>
    <w:p w14:paraId="06B47E9E" w14:textId="0C4360A3" w:rsidR="0022198F" w:rsidRPr="0022198F" w:rsidDel="0022198F" w:rsidRDefault="00751FB1" w:rsidP="00490C43">
      <w:pPr>
        <w:jc w:val="right"/>
        <w:rPr>
          <w:del w:id="274" w:author="יובל תמיר" w:date="2021-01-27T22:40:00Z"/>
          <w:rFonts w:cstheme="minorHAnsi"/>
          <w:lang w:val="en-IL"/>
        </w:rPr>
      </w:pPr>
      <w:del w:id="275" w:author="יובל תמיר" w:date="2021-01-27T22:40:00Z">
        <w:r w:rsidDel="0022198F">
          <w:rPr>
            <w:rFonts w:cstheme="minorHAnsi"/>
            <w:b/>
            <w:bCs/>
            <w:u w:val="single"/>
            <w:lang w:val="en-IL"/>
          </w:rPr>
          <w:delText>Run Times – Think Times Correlation Coefficient:</w:delText>
        </w:r>
        <w:r w:rsidDel="0022198F">
          <w:rPr>
            <w:rFonts w:cstheme="minorHAnsi"/>
            <w:lang w:val="en-IL"/>
          </w:rPr>
          <w:delText xml:space="preserve"> -</w:delText>
        </w:r>
        <w:r w:rsidRPr="00434483" w:rsidDel="0022198F">
          <w:rPr>
            <w:rFonts w:cstheme="minorHAnsi"/>
            <w:lang w:val="en-IL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76" w:author="יובל תמיר" w:date="2021-01-27T22:40:00Z">
            <w:rPr>
              <w:rFonts w:cstheme="minorHAnsi"/>
              <w:lang w:val="en-IL"/>
            </w:rPr>
          </w:rPrChange>
        </w:rPr>
        <w:pPrChange w:id="27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9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EeMQIAAGgEAAAOAAAAZHJzL2Uyb0RvYy54bWysVMFu2zAMvQ/YPwi6r07StQ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Py+Xz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IFT4R4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78" w:author="יובל תמיר" w:date="2021-01-27T22:40:00Z">
        <w:r>
          <w:rPr>
            <w:rFonts w:cstheme="minorHAnsi" w:hint="cs"/>
            <w:rtl/>
            <w:lang w:val="en-IL"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 w:val="en-IL"/>
          </w:rPr>
          <w:t>-</w:t>
        </w:r>
        <w:r w:rsidRPr="00434483">
          <w:rPr>
            <w:rFonts w:cstheme="minorHAnsi"/>
            <w:lang w:val="en-IL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 w:val="en-IL"/>
        </w:rPr>
      </w:pPr>
      <w:r>
        <w:rPr>
          <w:rFonts w:cstheme="minorHAnsi"/>
          <w:noProof/>
          <w:lang w:val="en-IL"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1"/>
        <w:rPr>
          <w:rtl/>
        </w:rPr>
      </w:pPr>
      <w:bookmarkStart w:id="27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7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70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" stroked="f">
                <v:textbox style="mso-fit-shape-to-text:t" inset="0,0,0,0">
                  <w:txbxContent>
                    <w:p w14:paraId="497DF1A0" w14:textId="663193AC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71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" stroked="f">
                <v:textbox style="mso-fit-shape-to-text:t" inset="0,0,0,0">
                  <w:txbxContent>
                    <w:p w14:paraId="059C9509" w14:textId="7F04E64D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  <w:lang w:val="en-IL"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val="en-IL" w:bidi="ar-SA"/>
        </w:rPr>
        <w:t>Hyper Distribution</w:t>
      </w:r>
      <w:r>
        <w:rPr>
          <w:rFonts w:hint="cs"/>
          <w:rtl/>
          <w:lang w:val="en-IL"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0753D4" w:rsidRPr="004866C4" w:rsidRDefault="000753D4" w:rsidP="00F23FC0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80" w:name="_Hlk63021359"/>
                            <w:bookmarkStart w:id="28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80"/>
                            <w:bookmarkEnd w:id="2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72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L04bU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0753D4" w:rsidRPr="004866C4" w:rsidRDefault="000753D4" w:rsidP="00F23FC0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82" w:name="_Hlk63021359"/>
                      <w:bookmarkStart w:id="28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82"/>
                      <w:bookmarkEnd w:id="28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proofErr w:type="spellStart"/>
      <w:r>
        <w:rPr>
          <w:rFonts w:cs="Calibri Light"/>
          <w:lang w:val="en-IL" w:bidi="ar-SA"/>
        </w:rPr>
        <w:t>EM_Code</w:t>
      </w:r>
      <w:proofErr w:type="spellEnd"/>
      <w:r>
        <w:rPr>
          <w:rFonts w:cs="Calibri Light" w:hint="cs"/>
          <w:rtl/>
          <w:lang w:val="en-IL"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  <w:lang w:val="en-I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val="en-IL"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3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6llNgIAAGwEAAAOAAAAZHJzL2Uyb0RvYy54bWysVMFuGjEQvVfqP1i+lwXaE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DSWW&#10;GRRpJ9pIPkNLkg8ZalyYYeLWYWpsMYBK9/6AzgS8ld6kL0IiGEeuz1d+UzmOzo/Tye3oBkMcY+PJ&#10;8G6ayxevp50P8YsAQ5JRUo/6ZVrZaRMivgRT+5R0WQCtqrXSOm1SYKU9OTHUuqlVFOmNeOK3LG1T&#10;roV0qgsnT5EgdlCSFdt9m0n5dNv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CfU6ll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FD2A69" w:rsidRPr="00FD2A69" w:rsidRDefault="00FD2A69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val="en-IL"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  <w:lang w:val="en-IL"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  <w:lang w:val="en-IL"/>
        </w:rPr>
        <w:t>לפייתון</w:t>
      </w:r>
      <w:proofErr w:type="spellEnd"/>
      <w:r>
        <w:rPr>
          <w:rFonts w:hint="cs"/>
          <w:rtl/>
          <w:lang w:val="en-IL"/>
        </w:rPr>
        <w:t xml:space="preserve">, ואכן בנינו את שתי ההתפלגויות, </w:t>
      </w:r>
      <w:proofErr w:type="spellStart"/>
      <w:r>
        <w:rPr>
          <w:rFonts w:hint="cs"/>
          <w:rtl/>
          <w:lang w:val="en-IL"/>
        </w:rPr>
        <w:t>גאוסיאנית</w:t>
      </w:r>
      <w:proofErr w:type="spellEnd"/>
      <w:r>
        <w:rPr>
          <w:rFonts w:hint="cs"/>
          <w:rtl/>
          <w:lang w:val="en-IL"/>
        </w:rPr>
        <w:t xml:space="preserve"> </w:t>
      </w:r>
      <w:proofErr w:type="spellStart"/>
      <w:r>
        <w:rPr>
          <w:rFonts w:hint="cs"/>
          <w:rtl/>
          <w:lang w:val="en-IL"/>
        </w:rPr>
        <w:t>ולוגלוגיסטית</w:t>
      </w:r>
      <w:proofErr w:type="spellEnd"/>
      <w:r>
        <w:rPr>
          <w:rFonts w:hint="cs"/>
          <w:rtl/>
          <w:lang w:val="en-IL"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FD2A69" w:rsidRPr="00FD2A69" w:rsidRDefault="00FD2A69" w:rsidP="00FD2A69">
                            <w:pPr>
                              <w:pStyle w:val="a7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val="en-IL"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val="en-IL" w:bidi="ar-SA"/>
                              </w:rPr>
                              <w:t xml:space="preserve">: Loop runs until the </w:t>
                            </w:r>
                            <w:r w:rsidR="00072650">
                              <w:rPr>
                                <w:lang w:bidi="ar-SA"/>
                              </w:rPr>
                              <w:t>difference</w:t>
                            </w:r>
                            <w:r w:rsidR="007777DA">
                              <w:rPr>
                                <w:lang w:bidi="ar-SA"/>
                              </w:rPr>
                              <w:t xml:space="preserve"> in the parameters </w:t>
                            </w:r>
                            <w:r>
                              <w:rPr>
                                <w:lang w:val="en-IL" w:bidi="ar-SA"/>
                              </w:rPr>
                              <w:t>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4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CQVWdB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FD2A69" w:rsidRPr="00FD2A69" w:rsidRDefault="00FD2A69" w:rsidP="00FD2A69">
                      <w:pPr>
                        <w:pStyle w:val="a7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val="en-IL"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val="en-IL" w:bidi="ar-SA"/>
                        </w:rPr>
                        <w:t xml:space="preserve">: Loop runs until the </w:t>
                      </w:r>
                      <w:r w:rsidR="00072650">
                        <w:rPr>
                          <w:lang w:bidi="ar-SA"/>
                        </w:rPr>
                        <w:t>difference</w:t>
                      </w:r>
                      <w:r w:rsidR="007777DA">
                        <w:rPr>
                          <w:lang w:bidi="ar-SA"/>
                        </w:rPr>
                        <w:t xml:space="preserve"> in the parameters </w:t>
                      </w:r>
                      <w:r>
                        <w:rPr>
                          <w:lang w:val="en-IL" w:bidi="ar-SA"/>
                        </w:rPr>
                        <w:t>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Fonts w:hint="cs"/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Fonts w:hint="cs"/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1"/>
        <w:rPr>
          <w:rtl/>
        </w:rPr>
      </w:pPr>
      <w:bookmarkStart w:id="28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8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  <w:lang w:val="en-IL"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val="en-IL" w:bidi="ar-SA"/>
        </w:rPr>
        <w:t>K-MEANS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>ו</w:t>
      </w:r>
      <w:r w:rsidR="0042309A">
        <w:rPr>
          <w:rFonts w:hint="cs"/>
          <w:rtl/>
          <w:lang w:val="en-IL"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  <w:lang w:val="en-IL"/>
        </w:rPr>
        <w:t>, ו</w:t>
      </w:r>
      <w:r>
        <w:rPr>
          <w:rFonts w:hint="cs"/>
          <w:rtl/>
          <w:lang w:val="en-IL"/>
        </w:rPr>
        <w:t>-</w:t>
      </w:r>
      <w:r w:rsidR="0042309A">
        <w:rPr>
          <w:rFonts w:hint="cs"/>
          <w:rtl/>
          <w:lang w:val="en-IL"/>
        </w:rPr>
        <w:t xml:space="preserve">10% מהכמות הזו היא בערך 7 </w:t>
      </w:r>
      <w:r>
        <w:t>Users</w:t>
      </w:r>
      <w:r>
        <w:rPr>
          <w:rFonts w:hint="cs"/>
          <w:rtl/>
          <w:lang w:val="en-IL"/>
        </w:rPr>
        <w:t>)</w:t>
      </w:r>
      <w:r w:rsidR="0042309A">
        <w:rPr>
          <w:rFonts w:hint="cs"/>
          <w:rtl/>
          <w:lang w:val="en-IL"/>
        </w:rPr>
        <w:t>. לאחר מכן, בחנו את הקבוצות שקיבלנו, בחרנו נציגים מכל קבוצה</w:t>
      </w:r>
      <w:r>
        <w:rPr>
          <w:rFonts w:hint="cs"/>
          <w:rtl/>
          <w:lang w:val="en-IL"/>
        </w:rPr>
        <w:t xml:space="preserve"> </w:t>
      </w:r>
      <w:r>
        <w:rPr>
          <w:rtl/>
          <w:lang w:val="en-IL"/>
        </w:rPr>
        <w:t>–</w:t>
      </w:r>
      <w:r w:rsidR="0042309A">
        <w:rPr>
          <w:rFonts w:hint="cs"/>
          <w:rtl/>
          <w:lang w:val="en-IL"/>
        </w:rPr>
        <w:t xml:space="preserve"> </w:t>
      </w:r>
      <w:r>
        <w:rPr>
          <w:rFonts w:hint="cs"/>
          <w:rtl/>
          <w:lang w:val="en-IL"/>
        </w:rPr>
        <w:t xml:space="preserve">על מנת לדאוג </w:t>
      </w:r>
      <w:r w:rsidR="0042309A">
        <w:rPr>
          <w:rFonts w:hint="cs"/>
          <w:rtl/>
          <w:lang w:val="en-IL"/>
        </w:rPr>
        <w:t xml:space="preserve">שהיה לנו לפחות שני </w:t>
      </w:r>
      <w:r>
        <w:t>Long term users</w:t>
      </w:r>
      <w:r w:rsidR="0042309A">
        <w:rPr>
          <w:rFonts w:hint="cs"/>
          <w:rtl/>
          <w:lang w:val="en-IL"/>
        </w:rPr>
        <w:t>, וה</w:t>
      </w:r>
      <w:r>
        <w:rPr>
          <w:rFonts w:hint="cs"/>
          <w:rtl/>
          <w:lang w:val="en-IL"/>
        </w:rPr>
        <w:t>נותרים יהיו</w:t>
      </w:r>
      <w:r w:rsidR="0042309A">
        <w:rPr>
          <w:rFonts w:hint="cs"/>
          <w:rtl/>
          <w:lang w:val="en-IL"/>
        </w:rPr>
        <w:t xml:space="preserve"> </w:t>
      </w:r>
      <w:r>
        <w:t>Short term users</w:t>
      </w:r>
      <w:r w:rsidR="0042309A">
        <w:rPr>
          <w:rFonts w:hint="cs"/>
          <w:rtl/>
          <w:lang w:val="en-IL"/>
        </w:rPr>
        <w:t>.</w:t>
      </w:r>
    </w:p>
    <w:p w14:paraId="71F22D26" w14:textId="381FC9A4" w:rsidR="0042309A" w:rsidRDefault="0042309A" w:rsidP="006772F5">
      <w:pPr>
        <w:jc w:val="left"/>
        <w:rPr>
          <w:rtl/>
          <w:lang w:val="en-IL"/>
        </w:rPr>
      </w:pPr>
      <w:r>
        <w:rPr>
          <w:rFonts w:hint="cs"/>
          <w:rtl/>
          <w:lang w:val="en-IL"/>
        </w:rPr>
        <w:t xml:space="preserve">לאחר מכן, יצרנו קובץ </w:t>
      </w:r>
      <w:r w:rsidR="00FE29C0">
        <w:rPr>
          <w:rFonts w:hint="cs"/>
          <w:rtl/>
          <w:lang w:val="en-IL"/>
        </w:rPr>
        <w:t>קונפיגורצי</w:t>
      </w:r>
      <w:r w:rsidR="00FE29C0">
        <w:rPr>
          <w:rFonts w:hint="eastAsia"/>
          <w:rtl/>
          <w:lang w:val="en-IL"/>
        </w:rPr>
        <w:t>ה</w:t>
      </w:r>
      <w:r>
        <w:rPr>
          <w:rFonts w:hint="cs"/>
          <w:rtl/>
          <w:lang w:val="en-IL"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proofErr w:type="spellStart"/>
      <w:r w:rsidRPr="0042309A">
        <w:rPr>
          <w:b/>
          <w:bCs/>
          <w:color w:val="C00000"/>
          <w:lang w:val="en-IL" w:bidi="ar-SA"/>
        </w:rPr>
        <w:t>Random_Seed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val="en-IL" w:bidi="ar-SA"/>
        </w:rPr>
        <w:t>i.e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  <w:lang w:val="en-IL"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  <w:lang w:val="en-IL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  <w:lang w:val="en-IL"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  <w:lang w:val="en-IL"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0753D4" w:rsidRPr="00BC7522" w:rsidRDefault="000753D4" w:rsidP="00BC7522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rPr>
                                <w:lang w:val="en-IL"/>
                              </w:rPr>
                              <w:t>8-1: K-Means clusters with all axis combinations.</w:t>
                            </w:r>
                          </w:p>
                          <w:p w14:paraId="579CE639" w14:textId="77777777" w:rsidR="000753D4" w:rsidRDefault="000753D4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5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Fv2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/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J8Fv2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0753D4" w:rsidRPr="00BC7522" w:rsidRDefault="000753D4" w:rsidP="00BC7522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 xml:space="preserve">Figure </w:t>
                      </w:r>
                      <w:r>
                        <w:rPr>
                          <w:lang w:val="en-IL"/>
                        </w:rPr>
                        <w:t>8-1: K-Means clusters with all axis combinations.</w:t>
                      </w:r>
                    </w:p>
                    <w:p w14:paraId="579CE639" w14:textId="77777777" w:rsidR="000753D4" w:rsidRDefault="000753D4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rPr>
          <w:lang w:val="en-IL"/>
        </w:rPr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  <w:lang w:val="en-IL"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</w:rPr>
        <w:t>הציפיה שלנו, שסעיפים 1 ו 2 משלב 9 (</w:t>
      </w:r>
      <w:r w:rsidRPr="006E168F">
        <w:rPr>
          <w:lang w:val="en-IL"/>
        </w:rPr>
        <w:t xml:space="preserve">Consumption, Runtimes, </w:t>
      </w:r>
      <w:proofErr w:type="spellStart"/>
      <w:r w:rsidRPr="006E168F">
        <w:rPr>
          <w:lang w:val="en-IL"/>
        </w:rPr>
        <w:t>Interarrivaltimes</w:t>
      </w:r>
      <w:proofErr w:type="spellEnd"/>
      <w:r w:rsidRPr="006E168F">
        <w:rPr>
          <w:lang w:val="en-IL"/>
        </w:rPr>
        <w:t>&amp; User distribution</w:t>
      </w:r>
      <w:r w:rsidRPr="006E168F">
        <w:rPr>
          <w:rFonts w:hint="cs"/>
          <w:rtl/>
          <w:lang w:val="en-IL"/>
        </w:rPr>
        <w:t>) יהיו הבסיס הטריוויאל</w:t>
      </w:r>
      <w:r w:rsidRPr="006E168F">
        <w:rPr>
          <w:rFonts w:hint="eastAsia"/>
          <w:rtl/>
          <w:lang w:val="en-IL"/>
        </w:rPr>
        <w:t>י</w:t>
      </w:r>
      <w:r w:rsidRPr="006E168F">
        <w:rPr>
          <w:rFonts w:hint="cs"/>
          <w:rtl/>
          <w:lang w:val="en-IL"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  <w:lang w:val="en-IL"/>
        </w:rPr>
        <w:t>הטרייס</w:t>
      </w:r>
      <w:proofErr w:type="spellEnd"/>
      <w:r w:rsidRPr="006E168F">
        <w:rPr>
          <w:rFonts w:hint="cs"/>
          <w:rtl/>
          <w:lang w:val="en-IL"/>
        </w:rPr>
        <w:t xml:space="preserve"> ושל השחזור שלו.</w:t>
      </w:r>
    </w:p>
    <w:p w14:paraId="65A9F788" w14:textId="6BB3F05C" w:rsidR="006E168F" w:rsidRDefault="006E168F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לפי השיטה שלנו, שמסתמכת על דגימה ממשתמשים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נובע מכך שאפשר לשחזר את הקורלציה בין מאפיינים שונים, </w:t>
      </w:r>
      <w:r>
        <w:rPr>
          <w:rFonts w:hint="cs"/>
          <w:lang w:val="en-IL"/>
        </w:rPr>
        <w:t>SELF SIMILARITY</w:t>
      </w:r>
      <w:r>
        <w:rPr>
          <w:rFonts w:hint="cs"/>
          <w:rtl/>
          <w:lang w:val="en-IL"/>
        </w:rPr>
        <w:t xml:space="preserve"> ו- </w:t>
      </w:r>
      <w:r>
        <w:rPr>
          <w:rFonts w:hint="cs"/>
          <w:lang w:val="en-IL"/>
        </w:rPr>
        <w:t>LOCALITY OF SAMPLING</w:t>
      </w:r>
      <w:r>
        <w:rPr>
          <w:rFonts w:hint="cs"/>
          <w:rtl/>
          <w:lang w:val="en-IL"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  <w:lang w:val="en-IL"/>
        </w:rPr>
        <w:t>הטרייס</w:t>
      </w:r>
      <w:proofErr w:type="spellEnd"/>
      <w:r>
        <w:rPr>
          <w:rFonts w:hint="cs"/>
          <w:rtl/>
          <w:lang w:val="en-IL"/>
        </w:rPr>
        <w:t>.</w:t>
      </w:r>
    </w:p>
    <w:p w14:paraId="7118E3D1" w14:textId="09D7A33C" w:rsidR="00F12C4E" w:rsidRDefault="00F12C4E" w:rsidP="006E168F">
      <w:pPr>
        <w:pStyle w:val="a8"/>
        <w:numPr>
          <w:ilvl w:val="0"/>
          <w:numId w:val="8"/>
        </w:numPr>
        <w:rPr>
          <w:lang w:val="en-IL"/>
        </w:rPr>
      </w:pPr>
      <w:r>
        <w:rPr>
          <w:rFonts w:hint="cs"/>
          <w:rtl/>
          <w:lang w:val="en-IL"/>
        </w:rPr>
        <w:t xml:space="preserve">לא ציפינו שנוכל להדגים את ה </w:t>
      </w:r>
      <w:r>
        <w:rPr>
          <w:rFonts w:hint="cs"/>
          <w:lang w:val="en-IL"/>
        </w:rPr>
        <w:t>SUBMISSION RATE</w:t>
      </w:r>
      <w:r>
        <w:rPr>
          <w:rFonts w:hint="cs"/>
          <w:rtl/>
          <w:lang w:val="en-IL"/>
        </w:rPr>
        <w:t xml:space="preserve"> של </w:t>
      </w:r>
      <w:proofErr w:type="spellStart"/>
      <w:r>
        <w:rPr>
          <w:rFonts w:hint="cs"/>
          <w:rtl/>
          <w:lang w:val="en-IL"/>
        </w:rPr>
        <w:t>היוזרים</w:t>
      </w:r>
      <w:proofErr w:type="spellEnd"/>
      <w:r>
        <w:rPr>
          <w:rFonts w:hint="cs"/>
          <w:rtl/>
          <w:lang w:val="en-IL"/>
        </w:rPr>
        <w:t xml:space="preserve"> כולם </w:t>
      </w:r>
      <w:proofErr w:type="spellStart"/>
      <w:r>
        <w:rPr>
          <w:rFonts w:hint="cs"/>
          <w:rtl/>
          <w:lang w:val="en-IL"/>
        </w:rPr>
        <w:t>מהטרייס</w:t>
      </w:r>
      <w:proofErr w:type="spellEnd"/>
      <w:r>
        <w:rPr>
          <w:rFonts w:hint="cs"/>
          <w:rtl/>
          <w:lang w:val="en-IL"/>
        </w:rPr>
        <w:t xml:space="preserve"> המקורי, מהסיבה הפשוטה שאנו מסתמכים על 7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a8"/>
        <w:numPr>
          <w:ilvl w:val="0"/>
          <w:numId w:val="8"/>
        </w:numPr>
        <w:rPr>
          <w:rtl/>
          <w:lang w:val="en-IL"/>
        </w:rPr>
      </w:pPr>
      <w:proofErr w:type="spellStart"/>
      <w:r>
        <w:rPr>
          <w:rFonts w:hint="cs"/>
          <w:rtl/>
          <w:lang w:val="en-IL"/>
        </w:rPr>
        <w:t>בטרייס</w:t>
      </w:r>
      <w:proofErr w:type="spellEnd"/>
      <w:r>
        <w:rPr>
          <w:rFonts w:hint="cs"/>
          <w:rtl/>
          <w:lang w:val="en-IL"/>
        </w:rPr>
        <w:t xml:space="preserve"> המקורי לא היה לנו </w:t>
      </w:r>
      <w:r>
        <w:rPr>
          <w:rFonts w:hint="cs"/>
          <w:lang w:val="en-IL"/>
        </w:rPr>
        <w:t>WAITTIMES</w:t>
      </w:r>
      <w:r>
        <w:rPr>
          <w:rFonts w:hint="cs"/>
          <w:rtl/>
          <w:lang w:val="en-IL"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1"/>
        <w:rPr>
          <w:lang w:val="en-IL"/>
        </w:rPr>
      </w:pPr>
      <w:bookmarkStart w:id="28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8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a8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0753D4" w:rsidRPr="00FE29C0" w:rsidRDefault="000753D4" w:rsidP="00FE29C0">
                              <w:pPr>
                                <w:pStyle w:val="a7"/>
                                <w:jc w:val="left"/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0753D4" w:rsidRDefault="000753D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6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61" o:title=""/>
                </v:shape>
                <v:shape id="Text Box 22" o:spid="_x0000_s1078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0753D4" w:rsidRPr="00FE29C0" w:rsidRDefault="000753D4" w:rsidP="00FE29C0">
                        <w:pPr>
                          <w:pStyle w:val="a7"/>
                          <w:jc w:val="left"/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0753D4" w:rsidRDefault="000753D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bookmarkStart w:id="286" w:name="_Hlk63027757"/>
      <w:r>
        <w:rPr>
          <w:rFonts w:hint="cs"/>
          <w:rtl/>
          <w:lang w:val="en-IL"/>
        </w:rPr>
        <w:t xml:space="preserve">נראה כי </w:t>
      </w:r>
      <w:r w:rsidR="009D635D">
        <w:rPr>
          <w:rFonts w:hint="cs"/>
          <w:rtl/>
          <w:lang w:val="en-IL"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  <w:lang w:val="en-IL"/>
        </w:rPr>
        <w:t>.</w:t>
      </w:r>
    </w:p>
    <w:bookmarkEnd w:id="28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5</w:t>
                              </w:r>
                            </w:p>
                            <w:p w14:paraId="65DCE02F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9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5ZydQ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AADAIgiAAQAAAAAAAAAAAMAiCIABAAAAAAAAAAAAwCIIgAEAAAAAAAAAAADAIgiAAQAA&#10;AAAAAADAFeuT//6gf+3Lu9zDAIA/DO/LPQAAAAAAAAAAAIDz8dPJYg2Yt0WS9PWzt8jPx+syjwgA&#10;Lj/OAAYAAAAAAAAAAFekXwpLHT8XlZ66jCMBgD8O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">
                <v:shape id="Picture 20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3" o:title=""/>
                </v:shape>
                <v:shape id="Text Box 24" o:spid="_x0000_s1081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0753D4" w:rsidRPr="00C473EC" w:rsidRDefault="000753D4" w:rsidP="00C473EC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5</w:t>
                        </w:r>
                      </w:p>
                      <w:p w14:paraId="65DCE02F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val="en-IL" w:bidi="ar-SA"/>
        </w:rPr>
      </w:pPr>
      <w:r>
        <w:rPr>
          <w:rFonts w:hint="cs"/>
          <w:rtl/>
          <w:lang w:val="en-IL"/>
        </w:rPr>
        <w:lastRenderedPageBreak/>
        <w:t xml:space="preserve">באיור </w:t>
      </w:r>
      <w:r w:rsidR="0034637F">
        <w:rPr>
          <w:rFonts w:hint="cs"/>
          <w:rtl/>
          <w:lang w:val="en-IL"/>
        </w:rPr>
        <w:t>9-5</w:t>
      </w:r>
      <w:r>
        <w:rPr>
          <w:rFonts w:hint="cs"/>
          <w:rtl/>
          <w:lang w:val="en-IL"/>
        </w:rPr>
        <w:t xml:space="preserve">, </w:t>
      </w:r>
      <w:r>
        <w:rPr>
          <w:rFonts w:hint="cs"/>
          <w:rtl/>
        </w:rPr>
        <w:t>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0753D4" w:rsidRPr="00C473EC" w:rsidRDefault="000753D4" w:rsidP="00C473EC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6</w:t>
                              </w:r>
                            </w:p>
                            <w:p w14:paraId="6A87C572" w14:textId="77777777" w:rsidR="000753D4" w:rsidRDefault="000753D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82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T9xjn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3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5" o:title=""/>
                </v:shape>
                <v:shape id="Text Box 26" o:spid="_x0000_s1084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0753D4" w:rsidRPr="00C473EC" w:rsidRDefault="000753D4" w:rsidP="00C473EC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6</w:t>
                        </w:r>
                      </w:p>
                      <w:p w14:paraId="6A87C572" w14:textId="77777777" w:rsidR="000753D4" w:rsidRDefault="000753D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val="en-IL"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  <w:lang w:val="en-IL"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2BDDC373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5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p7Z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O9S60dUTSrUa/cS94wy/kWjuHXN+zSwueBjxaPlP+NStxmF6lChptP33W/bgj6ZhlZIeD0ZJ3T87&#10;Fm6K9oNCO8/T09PwwkQF0GVQ7POVzfMVteuuNN4kDAyyi2Lw9+0k1lZ3X/C2rcKpWGKK4+yS+km8&#10;8sMzhreRi9UqOg0X0J26N7i20gheoO7D/guzZuS3Rwc/6olArHhF88F34PUKk1bLOAMB6A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I&#10;vp7Z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6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7" o:title=""/>
                </v:shape>
                <v:shape id="Text Box 33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2BDDC373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7B685CE7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8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">
                <v:shape id="Picture 63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9" o:title=""/>
                </v:shape>
                <v:shape id="Text Box 64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7B685CE7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7D558F92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91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">
                <v:shape id="Picture 66" o:spid="_x0000_s1092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71" o:title=""/>
                </v:shape>
                <v:shape id="Text Box 67" o:spid="_x0000_s109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7D558F92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  <w:lang w:val="en-IL"/>
        </w:rPr>
      </w:pPr>
      <w:r>
        <w:rPr>
          <w:rFonts w:hint="cs"/>
          <w:rtl/>
          <w:lang w:val="en-IL"/>
        </w:rPr>
        <w:t>בהסתכלות כללית על האיורים 9-7 עד 9-9, ניתן לראות שי</w:t>
      </w:r>
      <w:r w:rsidR="00E72F53">
        <w:rPr>
          <w:rFonts w:hint="cs"/>
          <w:rtl/>
          <w:lang w:val="en-IL"/>
        </w:rPr>
        <w:t>שנו</w:t>
      </w:r>
      <w:r>
        <w:rPr>
          <w:rFonts w:hint="cs"/>
          <w:rtl/>
          <w:lang w:val="en-IL"/>
        </w:rPr>
        <w:t xml:space="preserve"> דפוס התפלגות די דומה בין שלושת </w:t>
      </w:r>
      <w:r w:rsidR="00E72F53">
        <w:rPr>
          <w:rFonts w:hint="cs"/>
          <w:rtl/>
          <w:lang w:val="en-IL"/>
        </w:rPr>
        <w:t>ה-</w:t>
      </w:r>
      <w:r w:rsidR="00E72F53">
        <w:t>Traces</w:t>
      </w:r>
      <w:r>
        <w:rPr>
          <w:rFonts w:hint="cs"/>
          <w:rtl/>
          <w:lang w:val="en-IL"/>
        </w:rPr>
        <w:t xml:space="preserve"> לעומת </w:t>
      </w:r>
      <w:r w:rsidR="00E72F53">
        <w:rPr>
          <w:rFonts w:hint="cs"/>
          <w:rtl/>
          <w:lang w:val="en-IL"/>
        </w:rPr>
        <w:t>ה-</w:t>
      </w:r>
      <w:r w:rsidR="00E72F53">
        <w:t>Trace</w:t>
      </w:r>
      <w:r>
        <w:rPr>
          <w:rFonts w:hint="cs"/>
          <w:rtl/>
          <w:lang w:val="en-IL"/>
        </w:rPr>
        <w:t xml:space="preserve"> המקורי. ניתן להבחין שיש</w:t>
      </w:r>
      <w:r w:rsidR="00E72F53">
        <w:rPr>
          <w:rFonts w:hint="cs"/>
          <w:rtl/>
          <w:lang w:val="en-IL"/>
        </w:rPr>
        <w:t>נו</w:t>
      </w:r>
      <w:r>
        <w:rPr>
          <w:rFonts w:hint="cs"/>
          <w:rtl/>
          <w:lang w:val="en-IL"/>
        </w:rPr>
        <w:t xml:space="preserve"> הבדל </w:t>
      </w:r>
      <w:r w:rsidR="00EE565D">
        <w:rPr>
          <w:rFonts w:hint="cs"/>
          <w:rtl/>
          <w:lang w:val="en-IL"/>
        </w:rPr>
        <w:t>בתחום</w:t>
      </w:r>
      <w:r w:rsidR="00E72F53">
        <w:rPr>
          <w:rFonts w:hint="cs"/>
          <w:rtl/>
          <w:lang w:val="en-IL"/>
        </w:rPr>
        <w:t xml:space="preserve"> הזמנים של</w:t>
      </w:r>
      <w:r w:rsidR="00EE565D">
        <w:rPr>
          <w:rFonts w:hint="cs"/>
          <w:rtl/>
          <w:lang w:val="en-IL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1</m:t>
            </m:r>
          </m:sup>
        </m:sSup>
        <m:r>
          <w:rPr>
            <w:rFonts w:ascii="Cambria Math" w:hAnsi="Cambria Math"/>
            <w:lang w:val="en-IL"/>
          </w:rPr>
          <m:t>-</m:t>
        </m:r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3</m:t>
            </m:r>
          </m:sup>
        </m:sSup>
      </m:oMath>
      <w:r w:rsidR="00EE565D">
        <w:rPr>
          <w:rFonts w:eastAsiaTheme="minorEastAsia" w:hint="cs"/>
          <w:rtl/>
          <w:lang w:val="en-IL"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  <w:lang w:val="en-IL"/>
        </w:rPr>
        <w:t>יה</w:t>
      </w:r>
      <w:r w:rsidR="00EE565D">
        <w:rPr>
          <w:rFonts w:eastAsiaTheme="minorEastAsia" w:hint="cs"/>
          <w:rtl/>
          <w:lang w:val="en-IL"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4E5748F6" w:rsidR="0083447F" w:rsidRDefault="00591EFB" w:rsidP="0083447F">
      <w:pPr>
        <w:pStyle w:val="a8"/>
        <w:numPr>
          <w:ilvl w:val="1"/>
          <w:numId w:val="6"/>
        </w:numPr>
        <w:spacing w:after="0" w:line="240" w:lineRule="auto"/>
      </w:pPr>
      <w:r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a8"/>
        <w:spacing w:after="0" w:line="240" w:lineRule="auto"/>
        <w:ind w:left="1440"/>
        <w:rPr>
          <w:rtl/>
        </w:rPr>
      </w:pPr>
    </w:p>
    <w:p w14:paraId="01D0A0F2" w14:textId="068DD67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0596D59F">
                <wp:simplePos x="0" y="0"/>
                <wp:positionH relativeFrom="column">
                  <wp:posOffset>8164</wp:posOffset>
                </wp:positionH>
                <wp:positionV relativeFrom="paragraph">
                  <wp:posOffset>-2994</wp:posOffset>
                </wp:positionV>
                <wp:extent cx="5723890" cy="3008786"/>
                <wp:effectExtent l="0" t="0" r="381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2E3285A9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10</w:t>
                              </w:r>
                            </w:p>
                            <w:p w14:paraId="56CEBC3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4" style="position:absolute;left:0;text-align:left;margin-left:.65pt;margin-top:-.2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">
                <v:shape id="Picture 69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73" o:title=""/>
                </v:shape>
                <v:shape id="Text Box 9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2E3285A9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10</w:t>
                        </w:r>
                      </w:p>
                      <w:p w14:paraId="56CEBC3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7A4B4564" w14:textId="4DD8110C" w:rsidR="0083447F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0D032CBD">
                <wp:simplePos x="0" y="0"/>
                <wp:positionH relativeFrom="column">
                  <wp:posOffset>8164</wp:posOffset>
                </wp:positionH>
                <wp:positionV relativeFrom="paragraph">
                  <wp:posOffset>2268</wp:posOffset>
                </wp:positionV>
                <wp:extent cx="5723890" cy="3008786"/>
                <wp:effectExtent l="0" t="0" r="381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5B718CC7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11</w:t>
                              </w:r>
                            </w:p>
                            <w:p w14:paraId="16A2599E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7" style="position:absolute;left:0;text-align:left;margin-left:.65pt;margin-top:.2pt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">
                <v:shape id="Picture 104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5" o:title=""/>
                </v:shape>
                <v:shape id="Text Box 114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5B718CC7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11</w:t>
                        </w:r>
                      </w:p>
                      <w:p w14:paraId="16A2599E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E72F53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7512D0A6">
                <wp:simplePos x="0" y="0"/>
                <wp:positionH relativeFrom="column">
                  <wp:posOffset>8164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3810" b="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143BF6A3" w:rsidR="000753D4" w:rsidRPr="00C473EC" w:rsidRDefault="000753D4" w:rsidP="0083447F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12</w:t>
                              </w:r>
                            </w:p>
                            <w:p w14:paraId="57BB0391" w14:textId="77777777" w:rsidR="000753D4" w:rsidRDefault="000753D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100" style="position:absolute;left:0;text-align:left;margin-left:.65pt;margin-top:0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">
                <v:shape id="Picture 122" o:spid="_x0000_s1101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7" o:title=""/>
                </v:shape>
                <v:shape id="Text Box 123" o:spid="_x0000_s1102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143BF6A3" w:rsidR="000753D4" w:rsidRPr="00C473EC" w:rsidRDefault="000753D4" w:rsidP="0083447F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12</w:t>
                        </w:r>
                      </w:p>
                      <w:p w14:paraId="57BB0391" w14:textId="77777777" w:rsidR="000753D4" w:rsidRDefault="000753D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a8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a8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a8"/>
        <w:spacing w:after="0" w:line="240" w:lineRule="auto"/>
      </w:pPr>
    </w:p>
    <w:p w14:paraId="5A2DFC16" w14:textId="3B01D6A5" w:rsidR="00BC1AF6" w:rsidRDefault="00233BF8" w:rsidP="005D4872">
      <w:pPr>
        <w:pStyle w:val="a8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13</w:t>
                              </w:r>
                            </w:p>
                            <w:p w14:paraId="5B79912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3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">
                <v:shape id="Picture 124" o:spid="_x0000_s1104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9" o:title="Chart, scatter chart&#10;&#10;Description automatically generated"/>
                </v:shape>
                <v:shape id="Text Box 125" o:spid="_x0000_s1105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13</w:t>
                        </w:r>
                      </w:p>
                      <w:p w14:paraId="5B79912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14</w:t>
                              </w:r>
                            </w:p>
                            <w:p w14:paraId="2C2805B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6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">
                <v:shape id="Picture 128" o:spid="_x0000_s1107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81" o:title=""/>
                </v:shape>
                <v:shape id="Text Box 129" o:spid="_x0000_s1108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14</w:t>
                        </w:r>
                      </w:p>
                      <w:p w14:paraId="2C2805B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16</w:t>
                              </w:r>
                            </w:p>
                            <w:p w14:paraId="58EB0F5A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9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">
                <v:shape id="Picture 134" o:spid="_x0000_s1110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3" o:title=""/>
                </v:shape>
                <v:shape id="Text Box 135" o:spid="_x0000_s1111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16</w:t>
                        </w:r>
                      </w:p>
                      <w:p w14:paraId="58EB0F5A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15</w:t>
                              </w:r>
                            </w:p>
                            <w:p w14:paraId="0DF69129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12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11xxbQ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">
                <v:shape id="Picture 131" o:spid="_x0000_s1113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5" o:title=""/>
                </v:shape>
                <v:shape id="Text Box 132" o:spid="_x0000_s1114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15</w:t>
                        </w:r>
                      </w:p>
                      <w:p w14:paraId="0DF69129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17</w:t>
                              </w:r>
                            </w:p>
                            <w:p w14:paraId="3AE576A6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5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54sSh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6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7" o:title=""/>
                </v:shape>
                <v:shape id="Text Box 138" o:spid="_x0000_s1117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17</w:t>
                        </w:r>
                      </w:p>
                      <w:p w14:paraId="3AE576A6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18</w:t>
                              </w:r>
                            </w:p>
                            <w:p w14:paraId="00B9CAC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8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K4L2H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9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9" o:title=""/>
                </v:shape>
                <v:shape id="Text Box 141" o:spid="_x0000_s1120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18</w:t>
                        </w:r>
                      </w:p>
                      <w:p w14:paraId="00B9CAC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20</w:t>
                              </w:r>
                            </w:p>
                            <w:p w14:paraId="76F75582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21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">
                <v:shape id="Picture 146" o:spid="_x0000_s1122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91" o:title=""/>
                </v:shape>
                <v:shape id="Text Box 147" o:spid="_x0000_s1123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20</w:t>
                        </w:r>
                      </w:p>
                      <w:p w14:paraId="76F75582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0753D4" w:rsidRPr="00C473EC" w:rsidRDefault="000753D4" w:rsidP="007520C9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19</w:t>
                              </w:r>
                            </w:p>
                            <w:p w14:paraId="11CAE5AF" w14:textId="77777777" w:rsidR="000753D4" w:rsidRDefault="000753D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4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EAWMcg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">
                <v:shape id="Picture 143" o:spid="_x0000_s1125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3" o:title=""/>
                </v:shape>
                <v:shape id="Text Box 144" o:spid="_x0000_s1126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0753D4" w:rsidRPr="00C473EC" w:rsidRDefault="000753D4" w:rsidP="007520C9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19</w:t>
                        </w:r>
                      </w:p>
                      <w:p w14:paraId="11CAE5AF" w14:textId="77777777" w:rsidR="000753D4" w:rsidRDefault="000753D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22</w:t>
                              </w:r>
                            </w:p>
                            <w:p w14:paraId="607F17FF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7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">
                <v:shape id="Picture 152" o:spid="_x0000_s1128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5" o:title=""/>
                </v:shape>
                <v:shape id="Text Box 153" o:spid="_x0000_s1129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0753D4" w:rsidRPr="00C473EC" w:rsidRDefault="000753D4" w:rsidP="001944B8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22</w:t>
                        </w:r>
                      </w:p>
                      <w:p w14:paraId="607F17FF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0753D4" w:rsidRPr="00C473EC" w:rsidRDefault="000753D4" w:rsidP="001944B8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21</w:t>
                              </w:r>
                            </w:p>
                            <w:p w14:paraId="48679E62" w14:textId="77777777" w:rsidR="000753D4" w:rsidRDefault="000753D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30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/9m+0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31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7" o:title="" croptop="3715f" cropbottom="9f" cropleft="1f" cropright="4f"/>
                </v:shape>
                <v:shape id="Text Box 150" o:spid="_x0000_s1132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0753D4" w:rsidRPr="00C473EC" w:rsidRDefault="000753D4" w:rsidP="001944B8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21</w:t>
                        </w:r>
                      </w:p>
                      <w:p w14:paraId="48679E62" w14:textId="77777777" w:rsidR="000753D4" w:rsidRDefault="000753D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a8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a8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0753D4" w:rsidRPr="00C473EC" w:rsidRDefault="000753D4" w:rsidP="005D4872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23</w:t>
                              </w:r>
                            </w:p>
                            <w:p w14:paraId="692E5EEB" w14:textId="77777777" w:rsidR="000753D4" w:rsidRDefault="000753D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3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HPb5yd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4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9" o:title=""/>
                </v:shape>
                <v:shape id="Text Box 186" o:spid="_x0000_s1135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0753D4" w:rsidRPr="00C473EC" w:rsidRDefault="000753D4" w:rsidP="005D4872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23</w:t>
                        </w:r>
                      </w:p>
                      <w:p w14:paraId="692E5EEB" w14:textId="77777777" w:rsidR="000753D4" w:rsidRDefault="000753D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24</w:t>
                              </w:r>
                            </w:p>
                            <w:p w14:paraId="31E246C3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6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">
                <v:shape id="Picture 188" o:spid="_x0000_s1137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101" o:title=""/>
                </v:shape>
                <v:shape id="Text Box 189" o:spid="_x0000_s1138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24</w:t>
                        </w:r>
                      </w:p>
                      <w:p w14:paraId="31E246C3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25</w:t>
                              </w:r>
                            </w:p>
                            <w:p w14:paraId="534F44C0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9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Udggh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40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3" o:title=""/>
                </v:shape>
                <v:shape id="Text Box 192" o:spid="_x0000_s1141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25</w:t>
                        </w:r>
                      </w:p>
                      <w:p w14:paraId="534F44C0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26</w:t>
                              </w:r>
                            </w:p>
                            <w:p w14:paraId="0BBC107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42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s6zy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3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5" o:title="" croptop="3165f"/>
                </v:shape>
                <v:shape id="Text Box 195" o:spid="_x0000_s1144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26</w:t>
                        </w:r>
                      </w:p>
                      <w:p w14:paraId="0BBC107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28</w:t>
                              </w:r>
                            </w:p>
                            <w:p w14:paraId="0CE902C9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5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4rW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zukghLa715RKmgdLyBnOFXEr27Yc6vmMWNjuHCK+W/4lPWGofpXqKk&#10;0vb7W+vBH22DlZI9XogFdf/vWLgO6s8KDZ2nk0l4UqIyyWcZFPvUsn5qUbvmQoPwaBmyi2Lw9/Ug&#10;llY393jMluFUmJjiOHtB/SBeeGgw4DHkYrmMcnfL3Khbg7upG+HA2bv2nlnT98Gjg1/0QCFWvGBx&#10;5xu6oPRy53UpI8WPqPb4g85Rik8RpGdv3VM9eh0f9/MfAA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LuK1o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6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7" o:title="" croptop="3853f" cropbottom="3f" cropleft="1688f" cropright="1f"/>
                </v:shape>
                <v:shape id="Text Box 201" o:spid="_x0000_s1147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28</w:t>
                        </w:r>
                      </w:p>
                      <w:p w14:paraId="0CE902C9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27</w:t>
                              </w:r>
                            </w:p>
                            <w:p w14:paraId="62E02A85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8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ctU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9LrfWqvNE1IFe8NjYzW7FqjdLbVuRQ0ebzwRGEjuKz51q3CZGqSINMr8996+t0fZoI3I&#10;HsNgEdl/d9R3fvtZoqBlOpn46REWk+k8w8KcatanGrnrLhXmTYrRp1kQvb1rR7E2qnvA3Fr6W6Gi&#10;kuHuReRG8dL1Iwpzj/HlMhj1D8qtvNN4hvpu9cy8PzxQowf6OlTwixopRKtXLO5tfRWkWu6cqkWg&#10;+DOqA/6gc5DC1IH0YqydroPV8xy/+B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o&#10;jctU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9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9" o:title="" croptop="2581f"/>
                </v:shape>
                <v:shape id="Text Box 198" o:spid="_x0000_s1150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27</w:t>
                        </w:r>
                      </w:p>
                      <w:p w14:paraId="62E02A85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29</w:t>
                              </w:r>
                            </w:p>
                            <w:p w14:paraId="08B6CE67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51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4DcSig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">
                <v:shape id="Picture 203" o:spid="_x0000_s1152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11" o:title="" croptop="4439f" cropbottom="15f" cropright="3f"/>
                </v:shape>
                <v:shape id="Text Box 204" o:spid="_x0000_s1153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29</w:t>
                        </w:r>
                      </w:p>
                      <w:p w14:paraId="08B6CE67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30</w:t>
                              </w:r>
                            </w:p>
                            <w:p w14:paraId="34333736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4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">
                <v:shape id="Picture 206" o:spid="_x0000_s1155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3" o:title="" croptop="4200f"/>
                </v:shape>
                <v:shape id="Text Box 207" o:spid="_x0000_s1156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30</w:t>
                        </w:r>
                      </w:p>
                      <w:p w14:paraId="34333736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32</w:t>
                              </w:r>
                            </w:p>
                            <w:p w14:paraId="20E7C8F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7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voS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HvahLvXqEZFajWzhiXCGX0ik7oo5v2AWrzE2MWH8DT5FpXGZ7iRKSm1/&#10;/Go/2CNr0FKyxes+o+77hoWmrj4r5HOaZlkYB3GRjQ+HWNjnmuVzjdrUZxoDJI3oohjsfdWLhdX1&#10;NwyiebgVKqY47p5R34tnvp05GGRczOfRqH0rrtStwQuTRvJCYd4135g1XfV6JPBa9xW0V8Stbahu&#10;pecbrwsZKzwQ3bLa8Y9qjlIcI5BezKnn62j1NJhPfgI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gr6El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8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5" o:title=""/>
                </v:shape>
                <v:shape id="Text Box 213" o:spid="_x0000_s1159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32</w:t>
                        </w:r>
                      </w:p>
                      <w:p w14:paraId="20E7C8F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31</w:t>
                              </w:r>
                            </w:p>
                            <w:p w14:paraId="6F590ECB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60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">
                <v:shape id="Picture 209" o:spid="_x0000_s1161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7" o:title=""/>
                </v:shape>
                <v:shape id="Text Box 210" o:spid="_x0000_s1162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31</w:t>
                        </w:r>
                      </w:p>
                      <w:p w14:paraId="6F590ECB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  <w:lang w:val="en-IL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0A06D9DC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3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u/pkcQ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">
                <v:shape id="Picture 158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9" o:title="" cropleft="3021f" cropright="3021f"/>
                </v:shape>
                <v:shape id="Text Box 159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0A06D9DC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0753D4" w:rsidRPr="00C473EC" w:rsidRDefault="000753D4" w:rsidP="004B7D0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3C337918" w14:textId="77777777" w:rsidR="000753D4" w:rsidRDefault="000753D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6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">
                <v:shape id="Picture 30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21" o:title="" cropright="6036f"/>
                </v:shape>
                <v:shape id="Text Box 214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0753D4" w:rsidRPr="00C473EC" w:rsidRDefault="000753D4" w:rsidP="004B7D0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3C337918" w14:textId="77777777" w:rsidR="000753D4" w:rsidRDefault="000753D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34</w:t>
                              </w:r>
                            </w:p>
                            <w:p w14:paraId="0BBCAD04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9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">
                <v:shape id="Picture 161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3" o:title="" cropleft="3021f" cropright="3021f"/>
                </v:shape>
                <v:shape id="Text Box 162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34</w:t>
                        </w:r>
                      </w:p>
                      <w:p w14:paraId="0BBCAD04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35</w:t>
                              </w:r>
                            </w:p>
                            <w:p w14:paraId="40E94D0B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72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">
                <v:shape id="Picture 164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5" o:title="" cropleft="3021f" cropright="3021f"/>
                </v:shape>
                <v:shape id="Text Box 165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35</w:t>
                        </w:r>
                      </w:p>
                      <w:p w14:paraId="40E94D0B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6901D138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5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//dgbQ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">
                <v:shape id="Picture 173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7" o:title="" cropleft="3021f" cropright="3021f"/>
                </v:shape>
                <v:shape id="Text Box 174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6901D138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62C60E12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8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">
                <v:shape id="Picture 176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9" o:title="" cropleft="3021f" cropright="3021f"/>
                </v:shape>
                <v:shape id="Text Box 177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62C60E12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36</w:t>
                              </w:r>
                            </w:p>
                            <w:p w14:paraId="3484E06D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81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">
                <v:shape id="Picture 167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31" o:title="" cropleft="3021f" cropright="3021f"/>
                </v:shape>
                <v:shape id="Text Box 168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36</w:t>
                        </w:r>
                      </w:p>
                      <w:p w14:paraId="3484E06D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0753D4" w:rsidRPr="00C473EC" w:rsidRDefault="000753D4" w:rsidP="000C6DE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37</w:t>
                              </w:r>
                            </w:p>
                            <w:p w14:paraId="6F44BD96" w14:textId="77777777" w:rsidR="000753D4" w:rsidRDefault="000753D4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4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1nZb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55QBqTYmf0Kp&#10;zqCjoJq38qZCe++ED2vhcKNDiVcqfManqA0OM4PEWWnc9x/pyR9tg5WzFi/EkvtvO0EXQ/1Bo6GL&#10;dDZD2BAXs7N3U+L4sWVzbNG75spgFtAyZBdF8g/1KBbONF/wmK3oVJiEljh7ycMoXgWsYMBjKNVq&#10;FeX+vrnT9xa3VBrBoy48dF+EswPDAxr4yYwUEtkLove+PbNXmLWiilNwQBW8pgXoHKX4FEF69tYd&#10;r6PX4XG//Bc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">
                <v:shape id="Picture 170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3" o:title="" cropleft="3021f" cropright="3021f"/>
                </v:shape>
                <v:shape id="Text Box 171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0753D4" w:rsidRPr="00C473EC" w:rsidRDefault="000753D4" w:rsidP="000C6DE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37</w:t>
                        </w:r>
                      </w:p>
                      <w:p w14:paraId="6F44BD96" w14:textId="77777777" w:rsidR="000753D4" w:rsidRDefault="000753D4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39</w:t>
                              </w:r>
                            </w:p>
                            <w:p w14:paraId="7D3C644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7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">
                <v:shape id="Picture 235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9" o:title="" cropleft="3021f" cropright="3021f"/>
                </v:shape>
                <v:shape id="Text Box 236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0753D4" w:rsidRPr="00C473EC" w:rsidRDefault="000753D4" w:rsidP="00B6205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39</w:t>
                        </w:r>
                      </w:p>
                      <w:p w14:paraId="7D3C644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0753D4" w:rsidRPr="00C473EC" w:rsidRDefault="000753D4" w:rsidP="00B6205E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38</w:t>
                              </w:r>
                            </w:p>
                            <w:p w14:paraId="471250F7" w14:textId="77777777" w:rsidR="000753D4" w:rsidRDefault="000753D4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90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Dym+3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7" o:title="" cropleft="3021f" cropright="3021f"/>
                </v:shape>
                <v:shape id="Text Box 230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0753D4" w:rsidRPr="00C473EC" w:rsidRDefault="000753D4" w:rsidP="00B6205E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38</w:t>
                        </w:r>
                      </w:p>
                      <w:p w14:paraId="471250F7" w14:textId="77777777" w:rsidR="000753D4" w:rsidRDefault="000753D4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41</w:t>
                              </w:r>
                            </w:p>
                            <w:p w14:paraId="7547DBAE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3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8xQcg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">
                <v:shape id="Picture 225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5" o:title="" cropleft="3021f" cropright="3021f"/>
                </v:shape>
                <v:shape id="Text Box 226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0753D4" w:rsidRPr="00C473EC" w:rsidRDefault="000753D4" w:rsidP="00AB5A40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41</w:t>
                        </w:r>
                      </w:p>
                      <w:p w14:paraId="7547DBAE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0753D4" w:rsidRPr="00C473EC" w:rsidRDefault="000753D4" w:rsidP="00AB5A40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40</w:t>
                              </w:r>
                            </w:p>
                            <w:p w14:paraId="712C7D49" w14:textId="77777777" w:rsidR="000753D4" w:rsidRDefault="000753D4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6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">
                <v:shape id="Picture 222" o:spid="_x0000_s119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7" o:title="" cropleft="3021f" cropright="3021f"/>
                </v:shape>
                <v:shape id="Text Box 223" o:spid="_x0000_s119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0753D4" w:rsidRPr="00C473EC" w:rsidRDefault="000753D4" w:rsidP="00AB5A40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40</w:t>
                        </w:r>
                      </w:p>
                      <w:p w14:paraId="712C7D49" w14:textId="77777777" w:rsidR="000753D4" w:rsidRDefault="000753D4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af2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794E52BE" w:rsidR="00990549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  <w:lang w:val="en-IL"/>
        </w:rPr>
      </w:pPr>
      <w:r w:rsidRPr="00A602A8">
        <w:rPr>
          <w:sz w:val="28"/>
          <w:szCs w:val="28"/>
        </w:rPr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44897CE" w:rsidR="00990549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42</w:t>
                              </w:r>
                            </w:p>
                            <w:p w14:paraId="3B414A28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9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">
                <v:shape id="Picture 232" o:spid="_x0000_s1200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9" o:title="" cropleft="1847f" cropright="3027f"/>
                </v:shape>
                <v:shape id="Text Box 233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42</w:t>
                        </w:r>
                      </w:p>
                      <w:p w14:paraId="3B414A28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 w:val="en-IL"/>
        </w:rPr>
        <w:t xml:space="preserve">בגרפים מוצגים </w:t>
      </w:r>
      <w:r w:rsidR="006434DA">
        <w:t>Job Sizes</w:t>
      </w:r>
      <w:r w:rsidR="00990549">
        <w:rPr>
          <w:rFonts w:hint="cs"/>
          <w:rtl/>
          <w:lang w:val="en-IL"/>
        </w:rPr>
        <w:t xml:space="preserve"> כפונקציה של </w:t>
      </w:r>
      <w:r w:rsidR="006434DA">
        <w:t>Submit Times</w:t>
      </w:r>
      <w:r w:rsidR="00990549">
        <w:rPr>
          <w:rFonts w:hint="cs"/>
          <w:rtl/>
          <w:lang w:val="en-IL"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noProof/>
          <w:rtl/>
          <w:lang w:val="en-IL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43</w:t>
                              </w:r>
                            </w:p>
                            <w:p w14:paraId="012AA8A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202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">
                <v:shape id="Picture 238" o:spid="_x0000_s1203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41" o:title="" cropleft="2013f" cropright="2543f"/>
                </v:shape>
                <v:shape id="Text Box 239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43</w:t>
                        </w:r>
                      </w:p>
                      <w:p w14:paraId="012AA8A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 w:val="en-IL"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44</w:t>
                              </w:r>
                            </w:p>
                            <w:p w14:paraId="27190C8D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5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">
                <v:shape id="Picture 241" o:spid="_x0000_s1206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43" o:title="" cropleft="1748f" cropright="2543f"/>
                </v:shape>
                <v:shape id="Text Box 242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44</w:t>
                        </w:r>
                      </w:p>
                      <w:p w14:paraId="27190C8D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45</w:t>
                              </w:r>
                            </w:p>
                            <w:p w14:paraId="46D38115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8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">
                <v:shape id="Picture 244" o:spid="_x0000_s1209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5" o:title="" cropleft="2013f" cropright="2543f"/>
                </v:shape>
                <v:shape id="Text Box 245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45</w:t>
                        </w:r>
                      </w:p>
                      <w:p w14:paraId="46D38115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47</w:t>
                              </w:r>
                            </w:p>
                            <w:p w14:paraId="37EE187A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WKoFkg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">
                <v:shape id="Picture 250" o:spid="_x0000_s1212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7" o:title="" cropleft="2013f" cropright="2543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47</w:t>
                        </w:r>
                      </w:p>
                      <w:p w14:paraId="37EE187A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46</w:t>
                              </w:r>
                            </w:p>
                            <w:p w14:paraId="764D1342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14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">
                <v:shape id="Picture 247" o:spid="_x0000_s1215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9" o:title="" cropleft="1880f" cropright="2543f"/>
                </v:shape>
                <v:shape id="Text Box 248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46</w:t>
                        </w:r>
                      </w:p>
                      <w:p w14:paraId="764D1342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49</w:t>
                              </w:r>
                            </w:p>
                            <w:p w14:paraId="0C9C37DB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">
                <v:shape id="Picture 256" o:spid="_x0000_s1218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51" o:title="" cropleft="1748f" cropright="2543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49</w:t>
                        </w:r>
                      </w:p>
                      <w:p w14:paraId="0C9C37DB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48</w:t>
                              </w:r>
                            </w:p>
                            <w:p w14:paraId="5A1EC3A7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20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">
                <v:shape id="Picture 253" o:spid="_x0000_s1221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53" o:title="" cropleft="1615f" cropright="4282f"/>
                </v:shape>
                <v:shape id="Text Box 254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48</w:t>
                        </w:r>
                      </w:p>
                      <w:p w14:paraId="5A1EC3A7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50</w:t>
                              </w:r>
                            </w:p>
                            <w:p w14:paraId="3B837D26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3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">
                <v:shape id="Picture 259" o:spid="_x0000_s122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5" o:title="" cropleft="2013f" cropright="2543f"/>
                </v:shape>
                <v:shape id="Text Box 260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50</w:t>
                        </w:r>
                      </w:p>
                      <w:p w14:paraId="3B837D26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0753D4" w:rsidRPr="00C473EC" w:rsidRDefault="000753D4" w:rsidP="00065EA5">
                              <w:pPr>
                                <w:pStyle w:val="a7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51</w:t>
                              </w:r>
                            </w:p>
                            <w:p w14:paraId="21E376F0" w14:textId="77777777" w:rsidR="000753D4" w:rsidRDefault="000753D4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6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">
                <v:shape id="Picture 262" o:spid="_x0000_s1227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7" o:title="" cropleft="2013f" cropright="2543f"/>
                </v:shape>
                <v:shape id="Text Box 263" o:spid="_x0000_s122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0753D4" w:rsidRPr="00C473EC" w:rsidRDefault="000753D4" w:rsidP="00065EA5">
                        <w:pPr>
                          <w:pStyle w:val="a7"/>
                          <w:jc w:val="left"/>
                          <w:rPr>
                            <w:lang w:val="en-IL"/>
                          </w:rPr>
                        </w:pPr>
                        <w:r>
                          <w:t xml:space="preserve">Figure 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51</w:t>
                        </w:r>
                      </w:p>
                      <w:p w14:paraId="21E376F0" w14:textId="77777777" w:rsidR="000753D4" w:rsidRDefault="000753D4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af2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9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CsW3ASMwIAAF4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0753D4" w:rsidRPr="0079021A" w:rsidRDefault="000753D4" w:rsidP="007C7FB6">
                            <w:pPr>
                              <w:pStyle w:val="a7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30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B5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" filled="f" stroked="f" strokeweight=".5pt">
                <v:textbox>
                  <w:txbxContent>
                    <w:p w14:paraId="14014724" w14:textId="1DC62C90" w:rsidR="000753D4" w:rsidRPr="0079021A" w:rsidRDefault="000753D4" w:rsidP="007C7FB6">
                      <w:pPr>
                        <w:pStyle w:val="a7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31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" filled="f" stroked="f" strokeweight=".5pt">
                <v:textbox>
                  <w:txbxContent>
                    <w:p w14:paraId="79878125" w14:textId="648C177D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32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i9B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9HZyQbyo8AaKkTiTNyWaKLR+H8i7BQBTBB6f4ZS1ERbqOTxdmO7K+/+UM+yEKUswYq&#10;y7j7uRdWcVb90KDxtj8aBVnGzejm6wAbex3ZXEf0vr4nCBlEobtohnxfnc3CUv2GB7EItyIktMTd&#10;Gfdn89532seDkmqxiEkQohH+Ua+MDKXDXMOM1+2bsOZEhAeFT3TWo5h+4KPL7RhZ7D0VZSQrTLqb&#10;6okAiDhyeHpw4ZVc72PW+29h/hs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KaL0E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3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" filled="f" stroked="f" strokeweight=".5pt">
                <v:textbox>
                  <w:txbxContent>
                    <w:p w14:paraId="78DC7AD1" w14:textId="18A436E3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4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" filled="f" stroked="f" strokeweight=".5pt">
                <v:textbox>
                  <w:txbxContent>
                    <w:p w14:paraId="54E6C17A" w14:textId="7767D8BF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5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AIVGN9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0753D4" w:rsidRPr="00C473EC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0753D4" w:rsidRPr="007C7FB6" w:rsidRDefault="000753D4" w:rsidP="007C7FB6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6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0753D4" w:rsidRPr="007C7FB6" w:rsidRDefault="000753D4" w:rsidP="007C7FB6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0753D4" w:rsidRPr="00C473EC" w:rsidRDefault="000753D4" w:rsidP="007C7FB6">
                            <w:pPr>
                              <w:pStyle w:val="a7"/>
                              <w:jc w:val="left"/>
                              <w:rPr>
                                <w:rtl/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0753D4" w:rsidRDefault="000753D4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7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d79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0753D4" w:rsidRPr="00C473EC" w:rsidRDefault="000753D4" w:rsidP="007C7FB6">
                      <w:pPr>
                        <w:pStyle w:val="a7"/>
                        <w:jc w:val="left"/>
                        <w:rPr>
                          <w:rtl/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0753D4" w:rsidRDefault="000753D4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lastRenderedPageBreak/>
        <w:br w:type="page"/>
      </w:r>
    </w:p>
    <w:p w14:paraId="5CEEECEA" w14:textId="1B9204F6" w:rsidR="00897312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61</w:t>
                            </w:r>
                          </w:p>
                          <w:p w14:paraId="4569B66B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8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" filled="f" stroked="f" strokeweight=".5pt">
                <v:textbox>
                  <w:txbxContent>
                    <w:p w14:paraId="273C0A73" w14:textId="372365D3" w:rsidR="000753D4" w:rsidRPr="00C473EC" w:rsidRDefault="000753D4" w:rsidP="00995565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61</w:t>
                      </w:r>
                    </w:p>
                    <w:p w14:paraId="4569B66B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0753D4" w:rsidRPr="00C473EC" w:rsidRDefault="000753D4" w:rsidP="00995565">
                            <w:pPr>
                              <w:pStyle w:val="a7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62</w:t>
                            </w:r>
                          </w:p>
                          <w:p w14:paraId="2A9384E3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9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" filled="f" stroked="f" strokeweight=".5pt">
                <v:textbox>
                  <w:txbxContent>
                    <w:p w14:paraId="737A015F" w14:textId="5DC47567" w:rsidR="000753D4" w:rsidRPr="00C473EC" w:rsidRDefault="000753D4" w:rsidP="00995565">
                      <w:pPr>
                        <w:pStyle w:val="a7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62</w:t>
                      </w:r>
                    </w:p>
                    <w:p w14:paraId="2A9384E3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0753D4" w:rsidRPr="00995565" w:rsidRDefault="000753D4" w:rsidP="00995565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63</w:t>
                            </w:r>
                          </w:p>
                          <w:p w14:paraId="058590D2" w14:textId="77777777" w:rsidR="000753D4" w:rsidRDefault="000753D4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40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" filled="f" stroked="f" strokeweight=".5pt">
                <v:textbox>
                  <w:txbxContent>
                    <w:p w14:paraId="71452ABD" w14:textId="565EE9D2" w:rsidR="000753D4" w:rsidRPr="00995565" w:rsidRDefault="000753D4" w:rsidP="00995565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63</w:t>
                      </w:r>
                    </w:p>
                    <w:p w14:paraId="058590D2" w14:textId="77777777" w:rsidR="000753D4" w:rsidRDefault="000753D4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0753D4" w:rsidRPr="00995565" w:rsidRDefault="000753D4" w:rsidP="005B39DF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64</w:t>
                            </w:r>
                          </w:p>
                          <w:p w14:paraId="7D5F064E" w14:textId="77777777" w:rsidR="000753D4" w:rsidRDefault="000753D4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41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dy5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" filled="f" stroked="f" strokeweight=".5pt">
                <v:textbox>
                  <w:txbxContent>
                    <w:p w14:paraId="7B4ABDC4" w14:textId="17E78FF3" w:rsidR="000753D4" w:rsidRPr="00995565" w:rsidRDefault="000753D4" w:rsidP="005B39DF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64</w:t>
                      </w:r>
                    </w:p>
                    <w:p w14:paraId="7D5F064E" w14:textId="77777777" w:rsidR="000753D4" w:rsidRDefault="000753D4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0753D4" w:rsidRPr="00995565" w:rsidRDefault="000753D4" w:rsidP="0039383A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65</w:t>
                            </w:r>
                          </w:p>
                          <w:p w14:paraId="63A14E3A" w14:textId="77777777" w:rsidR="000753D4" w:rsidRDefault="000753D4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2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B6J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" filled="f" stroked="f" strokeweight=".5pt">
                <v:textbox>
                  <w:txbxContent>
                    <w:p w14:paraId="286FC9E6" w14:textId="747F50E1" w:rsidR="000753D4" w:rsidRPr="00995565" w:rsidRDefault="000753D4" w:rsidP="0039383A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65</w:t>
                      </w:r>
                    </w:p>
                    <w:p w14:paraId="63A14E3A" w14:textId="77777777" w:rsidR="000753D4" w:rsidRDefault="000753D4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a8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0753D4" w:rsidRPr="00995565" w:rsidRDefault="000753D4" w:rsidP="00FB7F63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66</w:t>
                            </w:r>
                          </w:p>
                          <w:p w14:paraId="0E9024F5" w14:textId="77777777" w:rsidR="000753D4" w:rsidRDefault="000753D4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3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ZuHz4j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0753D4" w:rsidRPr="00995565" w:rsidRDefault="000753D4" w:rsidP="00FB7F63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66</w:t>
                      </w:r>
                    </w:p>
                    <w:p w14:paraId="0E9024F5" w14:textId="77777777" w:rsidR="000753D4" w:rsidRDefault="000753D4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67</w:t>
                            </w:r>
                          </w:p>
                          <w:p w14:paraId="1B85C41D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4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JC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t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K0yQj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67</w:t>
                      </w:r>
                    </w:p>
                    <w:p w14:paraId="1B85C41D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68</w:t>
                            </w:r>
                          </w:p>
                          <w:p w14:paraId="3173D938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5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+k3HD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68</w:t>
                      </w:r>
                    </w:p>
                    <w:p w14:paraId="3173D938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0753D4" w:rsidRPr="00995565" w:rsidRDefault="000753D4" w:rsidP="000E41D1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69</w:t>
                            </w:r>
                          </w:p>
                          <w:p w14:paraId="090863AE" w14:textId="77777777" w:rsidR="000753D4" w:rsidRDefault="000753D4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6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EskzSA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0753D4" w:rsidRPr="00995565" w:rsidRDefault="000753D4" w:rsidP="000E41D1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69</w:t>
                      </w:r>
                    </w:p>
                    <w:p w14:paraId="090863AE" w14:textId="77777777" w:rsidR="000753D4" w:rsidRDefault="000753D4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a8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8600C3" w:rsidRDefault="008600C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7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" fillcolor="white [3201]" strokeweight=".5pt">
                <v:textbox>
                  <w:txbxContent>
                    <w:p w14:paraId="7DB5C955" w14:textId="77777777" w:rsidR="008600C3" w:rsidRDefault="008600C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70</w:t>
                            </w:r>
                          </w:p>
                          <w:p w14:paraId="0EC043F5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8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DcrsDj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70</w:t>
                      </w:r>
                    </w:p>
                    <w:p w14:paraId="0EC043F5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215E1" w:rsidRDefault="00B215E1" w:rsidP="00B215E1">
                            <w:r>
                              <w:t xml:space="preserve">Time in seconds </w:t>
                            </w:r>
                            <w:r w:rsidR="008600C3">
                              <w:t>/</w:t>
                            </w:r>
                            <w:r>
                              <w:t>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9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bq0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MRm6tG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B215E1" w:rsidRDefault="00B215E1" w:rsidP="00B215E1">
                      <w:r>
                        <w:t xml:space="preserve">Time in seconds </w:t>
                      </w:r>
                      <w:r w:rsidR="008600C3">
                        <w:t>/</w:t>
                      </w:r>
                      <w:r>
                        <w:t>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71</w:t>
                            </w:r>
                          </w:p>
                          <w:p w14:paraId="1DC403EF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50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" filled="f" stroked="f" strokeweight=".5pt">
                <v:textbox>
                  <w:txbxContent>
                    <w:p w14:paraId="1C0598CF" w14:textId="58966995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71</w:t>
                      </w:r>
                    </w:p>
                    <w:p w14:paraId="1DC403EF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674909" w:rsidRDefault="00901AA5">
                            <w:r>
                              <w:t xml:space="preserve">Time in seconds </w:t>
                            </w:r>
                            <w:r w:rsidR="008600C3">
                              <w:t>/</w:t>
                            </w:r>
                            <w:r w:rsidR="00E77545">
                              <w:t>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51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" fillcolor="white [3201]" strokeweight=".5pt">
                <v:textbox>
                  <w:txbxContent>
                    <w:p w14:paraId="1E45923D" w14:textId="29B95937" w:rsidR="00674909" w:rsidRDefault="00901AA5">
                      <w:r>
                        <w:t xml:space="preserve">Time in seconds </w:t>
                      </w:r>
                      <w:r w:rsidR="008600C3">
                        <w:t>/</w:t>
                      </w:r>
                      <w:r w:rsidR="00E77545">
                        <w:t>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0753D4" w:rsidRPr="00995565" w:rsidRDefault="000753D4" w:rsidP="000B32CC">
                            <w:pPr>
                              <w:pStyle w:val="a7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lang w:val="en-IL"/>
                              </w:rP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  <w:lang w:val="en-IL"/>
                              </w:rPr>
                              <w:t>72</w:t>
                            </w:r>
                          </w:p>
                          <w:p w14:paraId="07A4F070" w14:textId="77777777" w:rsidR="000753D4" w:rsidRDefault="000753D4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2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" filled="f" stroked="f" strokeweight=".5pt">
                <v:textbox>
                  <w:txbxContent>
                    <w:p w14:paraId="14B1E4D8" w14:textId="66124FD6" w:rsidR="000753D4" w:rsidRPr="00995565" w:rsidRDefault="000753D4" w:rsidP="000B32CC">
                      <w:pPr>
                        <w:pStyle w:val="a7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lang w:val="en-IL"/>
                        </w:rP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  <w:lang w:val="en-IL"/>
                        </w:rPr>
                        <w:t>72</w:t>
                      </w:r>
                    </w:p>
                    <w:p w14:paraId="07A4F070" w14:textId="77777777" w:rsidR="000753D4" w:rsidRDefault="000753D4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1"/>
        <w:rPr>
          <w:rtl/>
        </w:rPr>
      </w:pPr>
      <w:bookmarkStart w:id="293" w:name="_Toc63019125"/>
    </w:p>
    <w:p w14:paraId="42ACA038" w14:textId="219DD209" w:rsidR="00F2393F" w:rsidRDefault="00F2393F" w:rsidP="00F2393F">
      <w:pPr>
        <w:pStyle w:val="1"/>
        <w:rPr>
          <w:ins w:id="29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93"/>
    </w:p>
    <w:p w14:paraId="7B665E3C" w14:textId="213A1517" w:rsidR="0022198F" w:rsidRDefault="0022198F" w:rsidP="0022198F">
      <w:pPr>
        <w:rPr>
          <w:ins w:id="295" w:author="יובל תמיר" w:date="2021-01-27T22:45:00Z"/>
        </w:rPr>
      </w:pPr>
    </w:p>
    <w:p w14:paraId="4C47DF68" w14:textId="2AE13ACE" w:rsidR="0022198F" w:rsidRDefault="005F5D07" w:rsidP="005F5D07">
      <w:pPr>
        <w:pStyle w:val="a8"/>
        <w:numPr>
          <w:ilvl w:val="0"/>
          <w:numId w:val="4"/>
        </w:numPr>
        <w:bidi w:val="0"/>
        <w:rPr>
          <w:ins w:id="296" w:author="יובל תמיר" w:date="2021-01-27T22:46:00Z"/>
        </w:rPr>
      </w:pPr>
      <w:proofErr w:type="spellStart"/>
      <w:ins w:id="297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98" w:author="יובל תמיר" w:date="2021-01-27T22:46:00Z"/>
        </w:rPr>
      </w:pPr>
    </w:p>
    <w:p w14:paraId="142FBF31" w14:textId="16048275" w:rsidR="005F5D07" w:rsidRDefault="005F5D07" w:rsidP="005F5D07">
      <w:pPr>
        <w:pStyle w:val="1"/>
        <w:bidi w:val="0"/>
        <w:rPr>
          <w:ins w:id="299" w:author="יובל תמיר" w:date="2021-01-27T22:47:00Z"/>
          <w:lang w:val="en-IL"/>
        </w:rPr>
      </w:pPr>
      <w:bookmarkStart w:id="300" w:name="_Toc63019126"/>
      <w:ins w:id="301" w:author="יובל תמיר" w:date="2021-01-27T22:47:00Z">
        <w:r>
          <w:t>C</w:t>
        </w:r>
        <w:proofErr w:type="spellStart"/>
        <w:r w:rsidRPr="005F5D07">
          <w:rPr>
            <w:lang w:val="en-IL"/>
          </w:rPr>
          <w:t>olophon</w:t>
        </w:r>
        <w:bookmarkEnd w:id="300"/>
        <w:proofErr w:type="spellEnd"/>
      </w:ins>
    </w:p>
    <w:p w14:paraId="460D8AA9" w14:textId="48C41977" w:rsidR="005F5D07" w:rsidRDefault="005F5D07" w:rsidP="005F5D07">
      <w:pPr>
        <w:bidi w:val="0"/>
        <w:rPr>
          <w:ins w:id="302" w:author="יובל תמיר" w:date="2021-01-27T22:47:00Z"/>
        </w:rPr>
      </w:pPr>
    </w:p>
    <w:p w14:paraId="79937930" w14:textId="77777777" w:rsidR="00B10CDF" w:rsidRDefault="005F5D07">
      <w:pPr>
        <w:pStyle w:val="a8"/>
        <w:numPr>
          <w:ilvl w:val="0"/>
          <w:numId w:val="4"/>
        </w:numPr>
        <w:bidi w:val="0"/>
        <w:jc w:val="left"/>
        <w:rPr>
          <w:ins w:id="303" w:author="יובל תמיר" w:date="2021-01-27T22:49:00Z"/>
        </w:rPr>
        <w:pPrChange w:id="304" w:author="יובל תמיר" w:date="2021-01-27T22:49:00Z">
          <w:pPr>
            <w:pStyle w:val="a8"/>
            <w:numPr>
              <w:numId w:val="4"/>
            </w:numPr>
            <w:ind w:left="360" w:hanging="360"/>
          </w:pPr>
        </w:pPrChange>
      </w:pPr>
      <w:proofErr w:type="spellStart"/>
      <w:ins w:id="305" w:author="יובל תמיר" w:date="2021-01-27T22:47:00Z">
        <w:r>
          <w:t>Pycharm</w:t>
        </w:r>
        <w:proofErr w:type="spellEnd"/>
        <w:r>
          <w:t xml:space="preserve">, </w:t>
        </w:r>
      </w:ins>
      <w:ins w:id="30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a8"/>
        <w:numPr>
          <w:ilvl w:val="0"/>
          <w:numId w:val="4"/>
        </w:numPr>
        <w:bidi w:val="0"/>
        <w:jc w:val="left"/>
      </w:pPr>
      <w:ins w:id="30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308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a8"/>
        <w:numPr>
          <w:ilvl w:val="0"/>
          <w:numId w:val="4"/>
        </w:numPr>
        <w:bidi w:val="0"/>
        <w:jc w:val="left"/>
        <w:rPr>
          <w:ins w:id="30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a8"/>
        <w:bidi w:val="0"/>
        <w:ind w:left="360"/>
        <w:jc w:val="left"/>
        <w:rPr>
          <w:rtl/>
        </w:rPr>
        <w:pPrChange w:id="310" w:author="יובל תמיר" w:date="2021-01-27T22:49:00Z">
          <w:pPr>
            <w:pStyle w:val="1"/>
          </w:pPr>
        </w:pPrChange>
      </w:pPr>
    </w:p>
    <w:sectPr w:rsidR="00B10CDF" w:rsidRPr="00490C43" w:rsidSect="00D34877">
      <w:footerReference w:type="even" r:id="rId179"/>
      <w:footerReference w:type="default" r:id="rId18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889B16" w14:textId="77777777" w:rsidR="00315610" w:rsidRDefault="00315610" w:rsidP="008043F5">
      <w:pPr>
        <w:spacing w:after="0" w:line="240" w:lineRule="auto"/>
      </w:pPr>
      <w:r>
        <w:separator/>
      </w:r>
    </w:p>
  </w:endnote>
  <w:endnote w:type="continuationSeparator" w:id="0">
    <w:p w14:paraId="486BC553" w14:textId="77777777" w:rsidR="00315610" w:rsidRDefault="00315610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641997518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60BCB4A1" w14:textId="062768E4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end"/>
        </w:r>
      </w:p>
    </w:sdtContent>
  </w:sdt>
  <w:p w14:paraId="6549F158" w14:textId="77777777" w:rsidR="000753D4" w:rsidRDefault="000753D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  <w:rtl/>
      </w:rPr>
      <w:id w:val="154115575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CD144C8" w14:textId="428233FA" w:rsidR="000753D4" w:rsidRDefault="000753D4" w:rsidP="00D34877">
        <w:pPr>
          <w:pStyle w:val="a9"/>
          <w:framePr w:wrap="none" w:vAnchor="text" w:hAnchor="margin" w:xAlign="center" w:y="1"/>
          <w:rPr>
            <w:rStyle w:val="ab"/>
          </w:rPr>
        </w:pPr>
        <w:r>
          <w:rPr>
            <w:rStyle w:val="ab"/>
            <w:rtl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  <w:rtl/>
          </w:rPr>
          <w:fldChar w:fldCharType="separate"/>
        </w:r>
        <w:r>
          <w:rPr>
            <w:rStyle w:val="ab"/>
            <w:noProof/>
            <w:rtl/>
          </w:rPr>
          <w:t>1</w:t>
        </w:r>
        <w:r>
          <w:rPr>
            <w:rStyle w:val="ab"/>
            <w:rtl/>
          </w:rPr>
          <w:fldChar w:fldCharType="end"/>
        </w:r>
      </w:p>
    </w:sdtContent>
  </w:sdt>
  <w:p w14:paraId="0093AFF0" w14:textId="77777777" w:rsidR="000753D4" w:rsidRDefault="000753D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9F24B4" w14:textId="77777777" w:rsidR="00315610" w:rsidRDefault="00315610" w:rsidP="008043F5">
      <w:pPr>
        <w:spacing w:after="0" w:line="240" w:lineRule="auto"/>
      </w:pPr>
      <w:r>
        <w:separator/>
      </w:r>
    </w:p>
  </w:footnote>
  <w:footnote w:type="continuationSeparator" w:id="0">
    <w:p w14:paraId="0B03FEF5" w14:textId="77777777" w:rsidR="00315610" w:rsidRDefault="00315610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0753D4" w:rsidRDefault="000753D4">
      <w:pPr>
        <w:pStyle w:val="af0"/>
      </w:pPr>
      <w:ins w:id="174" w:author="יובל תמיר" w:date="2021-01-27T22:34:00Z">
        <w:r>
          <w:rPr>
            <w:rStyle w:val="af2"/>
          </w:rPr>
          <w:footnoteRef/>
        </w:r>
        <w:r>
          <w:rPr>
            <w:rtl/>
          </w:rPr>
          <w:t xml:space="preserve"> </w:t>
        </w:r>
      </w:ins>
      <w:bookmarkStart w:id="175" w:name="_Hlk63083783"/>
      <w:proofErr w:type="spellStart"/>
      <w:ins w:id="176" w:author="יובל תמיר" w:date="2021-01-27T22:3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 xml:space="preserve">, “Workload Modeling: Computer Systems </w:t>
        </w:r>
      </w:ins>
      <w:ins w:id="177" w:author="יובל תמיר" w:date="2021-01-27T22:37:00Z">
        <w:r>
          <w:t>Performance Evaluation”, p. 50 section 2</w:t>
        </w:r>
      </w:ins>
      <w:bookmarkEnd w:id="175"/>
    </w:p>
  </w:footnote>
  <w:footnote w:id="2">
    <w:p w14:paraId="5E9435CE" w14:textId="3E5C352F" w:rsidR="00D64D79" w:rsidRDefault="00D64D79">
      <w:pPr>
        <w:pStyle w:val="af0"/>
        <w:rPr>
          <w:rFonts w:hint="cs"/>
        </w:rPr>
      </w:pPr>
      <w:r>
        <w:rPr>
          <w:rStyle w:val="af2"/>
        </w:rPr>
        <w:footnoteRef/>
      </w:r>
      <w:r>
        <w:rPr>
          <w:rtl/>
        </w:rPr>
        <w:t xml:space="preserve"> </w:t>
      </w:r>
      <w:proofErr w:type="spellStart"/>
      <w:ins w:id="287" w:author="יובל תמיר" w:date="2021-01-27T22:36:00Z">
        <w:r w:rsidR="00DC4B5A">
          <w:t>Dror</w:t>
        </w:r>
        <w:proofErr w:type="spellEnd"/>
        <w:r w:rsidR="00DC4B5A">
          <w:t xml:space="preserve"> G. </w:t>
        </w:r>
        <w:proofErr w:type="spellStart"/>
        <w:r w:rsidR="00DC4B5A">
          <w:t>Feitelson</w:t>
        </w:r>
        <w:proofErr w:type="spellEnd"/>
        <w:r w:rsidR="00DC4B5A">
          <w:t xml:space="preserve">, “Workload Modeling: Computer Systems </w:t>
        </w:r>
      </w:ins>
      <w:ins w:id="288" w:author="יובל תמיר" w:date="2021-01-27T22:37:00Z">
        <w:r w:rsidR="00DC4B5A">
          <w:t xml:space="preserve">Performance Evaluation”, p. </w:t>
        </w:r>
      </w:ins>
      <w:r w:rsidR="00244A47">
        <w:t>340</w:t>
      </w:r>
      <w:ins w:id="289" w:author="יובל תמיר" w:date="2021-01-27T22:37:00Z">
        <w:r w:rsidR="00DC4B5A">
          <w:t xml:space="preserve"> </w:t>
        </w:r>
      </w:ins>
    </w:p>
  </w:footnote>
  <w:footnote w:id="3">
    <w:p w14:paraId="620A2C02" w14:textId="69415E7A" w:rsidR="000753D4" w:rsidRDefault="000753D4">
      <w:pPr>
        <w:pStyle w:val="af0"/>
      </w:pPr>
      <w:r>
        <w:rPr>
          <w:rStyle w:val="af2"/>
        </w:rPr>
        <w:footnoteRef/>
      </w:r>
      <w:r>
        <w:rPr>
          <w:rtl/>
        </w:rPr>
        <w:t xml:space="preserve"> </w:t>
      </w:r>
      <w:proofErr w:type="spellStart"/>
      <w:ins w:id="290" w:author="יובל תמיר" w:date="2021-01-27T22:3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 xml:space="preserve">, “Workload Modeling: Computer Systems </w:t>
        </w:r>
      </w:ins>
      <w:ins w:id="291" w:author="יובל תמיר" w:date="2021-01-27T22:37:00Z">
        <w:r>
          <w:t xml:space="preserve">Performance Evaluation”, p. </w:t>
        </w:r>
      </w:ins>
      <w:r>
        <w:rPr>
          <w:lang w:val="en-IL" w:bidi="ar-SA"/>
        </w:rPr>
        <w:t>247</w:t>
      </w:r>
      <w:ins w:id="29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4430F"/>
    <w:rsid w:val="00065EA5"/>
    <w:rsid w:val="00072650"/>
    <w:rsid w:val="00074B48"/>
    <w:rsid w:val="000753D4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2014BE"/>
    <w:rsid w:val="0022198F"/>
    <w:rsid w:val="00233BF8"/>
    <w:rsid w:val="00244A47"/>
    <w:rsid w:val="00252543"/>
    <w:rsid w:val="00257E3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B39DF"/>
    <w:rsid w:val="005C0A0A"/>
    <w:rsid w:val="005C0EAB"/>
    <w:rsid w:val="005D4872"/>
    <w:rsid w:val="005F5D07"/>
    <w:rsid w:val="00611C6A"/>
    <w:rsid w:val="00631B34"/>
    <w:rsid w:val="006434DA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A6D28"/>
    <w:rsid w:val="007C7FB6"/>
    <w:rsid w:val="007F07FD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20006"/>
    <w:rsid w:val="00A4125B"/>
    <w:rsid w:val="00A602A8"/>
    <w:rsid w:val="00A662AA"/>
    <w:rsid w:val="00A74B9F"/>
    <w:rsid w:val="00A941EE"/>
    <w:rsid w:val="00AB5A40"/>
    <w:rsid w:val="00AB5A95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804BC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3631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1">
    <w:name w:val="heading 1"/>
    <w:basedOn w:val="a0"/>
    <w:next w:val="a"/>
    <w:link w:val="10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a5">
    <w:name w:val="ללא מרווח תו"/>
    <w:basedOn w:val="a1"/>
    <w:link w:val="a4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a0">
    <w:name w:val="header"/>
    <w:basedOn w:val="a"/>
    <w:link w:val="a6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עליונה תו"/>
    <w:basedOn w:val="a1"/>
    <w:link w:val="a0"/>
    <w:uiPriority w:val="99"/>
    <w:rsid w:val="00547701"/>
    <w:rPr>
      <w:sz w:val="22"/>
      <w:szCs w:val="22"/>
      <w:lang w:val="x-none" w:bidi="ar-SA"/>
    </w:rPr>
  </w:style>
  <w:style w:type="character" w:customStyle="1" w:styleId="10">
    <w:name w:val="כותרת 1 תו"/>
    <w:basedOn w:val="a1"/>
    <w:link w:val="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20">
    <w:name w:val="כותרת 2 תו"/>
    <w:basedOn w:val="a1"/>
    <w:link w:val="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30">
    <w:name w:val="כותרת 3 תו"/>
    <w:basedOn w:val="a1"/>
    <w:link w:val="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a7">
    <w:name w:val="caption"/>
    <w:basedOn w:val="a"/>
    <w:next w:val="a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a8">
    <w:name w:val="List Paragraph"/>
    <w:basedOn w:val="a"/>
    <w:uiPriority w:val="34"/>
    <w:qFormat/>
    <w:rsid w:val="00EE2DA7"/>
    <w:pPr>
      <w:ind w:left="720"/>
      <w:contextualSpacing/>
    </w:pPr>
  </w:style>
  <w:style w:type="paragraph" w:styleId="a9">
    <w:name w:val="footer"/>
    <w:basedOn w:val="a"/>
    <w:link w:val="aa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כותרת תחתונה תו"/>
    <w:basedOn w:val="a1"/>
    <w:link w:val="a9"/>
    <w:uiPriority w:val="99"/>
    <w:rsid w:val="008043F5"/>
    <w:rPr>
      <w:rFonts w:asciiTheme="majorHAnsi" w:hAnsiTheme="majorHAnsi" w:cstheme="majorHAnsi"/>
      <w:lang w:val="en-US"/>
    </w:rPr>
  </w:style>
  <w:style w:type="character" w:styleId="ab">
    <w:name w:val="page number"/>
    <w:basedOn w:val="a1"/>
    <w:uiPriority w:val="99"/>
    <w:semiHidden/>
    <w:unhideWhenUsed/>
    <w:rsid w:val="008043F5"/>
  </w:style>
  <w:style w:type="paragraph" w:styleId="ac">
    <w:name w:val="TOC Heading"/>
    <w:basedOn w:val="1"/>
    <w:next w:val="a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a"/>
    <w:next w:val="a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a1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e">
    <w:name w:val="טקסט בלונים תו"/>
    <w:basedOn w:val="a1"/>
    <w:link w:val="ad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af">
    <w:name w:val="Placeholder Text"/>
    <w:basedOn w:val="a1"/>
    <w:uiPriority w:val="99"/>
    <w:semiHidden/>
    <w:rsid w:val="00B7235C"/>
    <w:rPr>
      <w:color w:val="808080"/>
    </w:rPr>
  </w:style>
  <w:style w:type="paragraph" w:styleId="af0">
    <w:name w:val="footnote text"/>
    <w:basedOn w:val="a"/>
    <w:link w:val="af1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af1">
    <w:name w:val="טקסט הערת שוליים תו"/>
    <w:basedOn w:val="a1"/>
    <w:link w:val="af0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af2">
    <w:name w:val="footnote reference"/>
    <w:basedOn w:val="a1"/>
    <w:uiPriority w:val="99"/>
    <w:semiHidden/>
    <w:unhideWhenUsed/>
    <w:rsid w:val="009E7B1D"/>
    <w:rPr>
      <w:vertAlign w:val="superscript"/>
    </w:rPr>
  </w:style>
  <w:style w:type="paragraph" w:styleId="af3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af4">
    <w:name w:val="Table Grid"/>
    <w:basedOn w:val="a2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endnote text"/>
    <w:basedOn w:val="a"/>
    <w:link w:val="af6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af6">
    <w:name w:val="טקסט הערת סיום תו"/>
    <w:basedOn w:val="a1"/>
    <w:link w:val="af5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af7">
    <w:name w:val="endnote reference"/>
    <w:basedOn w:val="a1"/>
    <w:uiPriority w:val="99"/>
    <w:semiHidden/>
    <w:unhideWhenUsed/>
    <w:rsid w:val="00D64D79"/>
    <w:rPr>
      <w:vertAlign w:val="superscript"/>
    </w:rPr>
  </w:style>
  <w:style w:type="character" w:styleId="af8">
    <w:name w:val="annotation reference"/>
    <w:basedOn w:val="a1"/>
    <w:uiPriority w:val="99"/>
    <w:semiHidden/>
    <w:unhideWhenUsed/>
    <w:rsid w:val="00945086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afa">
    <w:name w:val="טקסט הערה תו"/>
    <w:basedOn w:val="a1"/>
    <w:link w:val="af9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945086"/>
    <w:rPr>
      <w:b/>
      <w:bCs/>
    </w:rPr>
  </w:style>
  <w:style w:type="character" w:customStyle="1" w:styleId="afc">
    <w:name w:val="נושא הערה תו"/>
    <w:basedOn w:val="afa"/>
    <w:link w:val="afb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openxmlformats.org/officeDocument/2006/relationships/footer" Target="footer2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oter" Target="footer1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66</Pages>
  <Words>3306</Words>
  <Characters>18846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Julian</cp:lastModifiedBy>
  <cp:revision>40</cp:revision>
  <dcterms:created xsi:type="dcterms:W3CDTF">2021-02-01T16:54:00Z</dcterms:created>
  <dcterms:modified xsi:type="dcterms:W3CDTF">2021-02-08T17:45:00Z</dcterms:modified>
</cp:coreProperties>
</file>