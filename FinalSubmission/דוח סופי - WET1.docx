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9D3674" w:rsidRPr="00257E34" w:rsidRDefault="009D367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9D3674" w:rsidRPr="008043F5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מרגיה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פהד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9D3674" w:rsidRPr="00257E34" w:rsidRDefault="009D367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9D3674" w:rsidRPr="008043F5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שעאר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10552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10552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10552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10552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10552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10552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10552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bookmarkStart w:id="3" w:name="_Toc63019105"/>
    <w:p w14:paraId="14D15EEE" w14:textId="42A2015E" w:rsidR="003F587D" w:rsidRPr="003F587D" w:rsidRDefault="00F2393F" w:rsidP="003F587D">
      <w:pPr>
        <w:pStyle w:val="3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9D3674" w:rsidRPr="00F2393F" w:rsidRDefault="009D3674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 w:rsidR="00105523">
                              <w:fldChar w:fldCharType="begin"/>
                            </w:r>
                            <w:r w:rsidR="00105523">
                              <w:instrText xml:space="preserve"> SEQ Figure \* ARABIC \s 1 </w:instrText>
                            </w:r>
                            <w:r w:rsidR="00105523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105523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9D3674" w:rsidRPr="00F2393F" w:rsidRDefault="009D3674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bookmarkStart w:id="85" w:name="_Toc63019106"/>
    <w:p w14:paraId="54C31157" w14:textId="649A1D16" w:rsidR="00EE2DA7" w:rsidDel="005C0A0A" w:rsidRDefault="005C0A0A" w:rsidP="00EE2DA7">
      <w:pPr>
        <w:pStyle w:val="3"/>
        <w:bidi/>
        <w:rPr>
          <w:del w:id="86" w:author="יובל תמיר" w:date="2021-01-27T21:48:00Z"/>
          <w:rtl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5"/>
    </w:p>
    <w:p w14:paraId="7BEEC17E" w14:textId="77777777" w:rsidR="005C0A0A" w:rsidRDefault="005C0A0A">
      <w:pPr>
        <w:pStyle w:val="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 xml:space="preserve">with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2-5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2-6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2-7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FBA3816" w14:textId="7A17ABCC" w:rsidR="008E78F9" w:rsidRPr="008E78F9" w:rsidRDefault="00751FB1" w:rsidP="00805260">
      <w:pPr>
        <w:pStyle w:val="3"/>
        <w:ind w:left="2880"/>
        <w:jc w:val="both"/>
        <w:rPr>
          <w:rtl/>
        </w:rPr>
      </w:pPr>
      <w:bookmarkStart w:id="231" w:name="_Toc63019112"/>
      <w:r w:rsidRPr="00805260">
        <w:rPr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618C0AB5">
                <wp:simplePos x="0" y="0"/>
                <wp:positionH relativeFrom="column">
                  <wp:posOffset>-403860</wp:posOffset>
                </wp:positionH>
                <wp:positionV relativeFrom="paragraph">
                  <wp:posOffset>7257415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425AC5"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45" type="#_x0000_t202" style="position:absolute;left:0;text-align:left;margin-left:-31.8pt;margin-top:571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" stroked="f">
                <v:textbox style="mso-fit-shape-to-text:t" inset="0,0,0,0">
                  <w:txbxContent>
                    <w:p w14:paraId="37FACBD0" w14:textId="3C749D72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05260">
        <w:rPr>
          <w:rFonts w:cstheme="minorHAnsi"/>
          <w:b/>
          <w:bCs/>
          <w:u w:val="none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231"/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232" w:name="_Toc63019114"/>
      <w:r w:rsidRPr="00805260">
        <w:rPr>
          <w:rFonts w:cstheme="minorHAnsi"/>
          <w:b/>
          <w:bCs/>
          <w:sz w:val="34"/>
          <w:szCs w:val="34"/>
          <w:u w:val="none"/>
        </w:rPr>
        <w:drawing>
          <wp:anchor distT="0" distB="0" distL="114300" distR="114300" simplePos="0" relativeHeight="251720704" behindDoc="0" locked="0" layoutInCell="1" allowOverlap="1" wp14:anchorId="2737575B" wp14:editId="7926AB5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341DA378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890F33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8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341DA378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890F33">
                        <w:t>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 w:rsidRPr="00805260">
        <w:rPr>
          <w:rFonts w:cstheme="minorHAnsi"/>
          <w:b/>
          <w:bCs/>
          <w:sz w:val="34"/>
          <w:szCs w:val="34"/>
          <w:u w:val="none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260" w:rsidRPr="00805260">
        <w:rPr>
          <w:u w:val="none"/>
        </w:rPr>
        <w:t xml:space="preserve">      </w:t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4ED22A31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F246BA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49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4ED22A31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F246BA"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0946C172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0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0946C172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6279677E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1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6279677E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7A22C02A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2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7A22C02A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6511EDBD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3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6511EDBD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0F1E93B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4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0F1E93B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47D354D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</w:t>
                            </w:r>
                            <w:r w:rsidR="00674546"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5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47D354D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</w:t>
                      </w:r>
                      <w:r w:rsidR="00674546">
                        <w:t>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3ADAF67E" w:rsidR="00751FB1" w:rsidRPr="00651CE1" w:rsidRDefault="00751FB1" w:rsidP="00651CE1">
      <w:pPr>
        <w:rPr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9D3674" w:rsidRPr="00EE149D" w:rsidRDefault="009D3674" w:rsidP="00EE149D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9D3674" w:rsidRPr="00EE149D" w:rsidRDefault="009D3674" w:rsidP="00EE149D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9D3674" w:rsidRPr="004866C4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9D3674" w:rsidRPr="004866C4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proofErr w:type="spellStart"/>
      <w:r>
        <w:rPr>
          <w:rFonts w:cs="Calibri Light"/>
          <w:lang w:bidi="ar-SA"/>
        </w:rPr>
        <w:t>EM_Code</w:t>
      </w:r>
      <w:proofErr w:type="spellEnd"/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9D3674" w:rsidRPr="00FD2A69" w:rsidRDefault="009D3674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9D3674" w:rsidRPr="00FD2A69" w:rsidRDefault="009D3674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9D3674" w:rsidRPr="00FD2A69" w:rsidRDefault="009D3674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9D3674" w:rsidRPr="00FD2A69" w:rsidRDefault="009D3674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r w:rsidRPr="00802CAE">
        <w:t>(</w:t>
      </w:r>
      <w:r w:rsidR="009D7C47" w:rsidRPr="009D7C47">
        <w:t xml:space="preserve"> </w:t>
      </w:r>
      <w:r w:rsidR="009D7C47">
        <w:t>mu=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(1,loc</w:t>
      </w:r>
      <w:r w:rsidR="009D7C47">
        <w:t>ation</w:t>
      </w:r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72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2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proofErr w:type="spellStart"/>
      <w:r w:rsidRPr="0042309A">
        <w:rPr>
          <w:b/>
          <w:bCs/>
          <w:color w:val="C00000"/>
          <w:lang w:bidi="ar-SA"/>
        </w:rPr>
        <w:t>Random_Seed</w:t>
      </w:r>
      <w:proofErr w:type="spellEnd"/>
      <w:r w:rsidRPr="0042309A">
        <w:rPr>
          <w:b/>
          <w:bCs/>
          <w:color w:val="C00000"/>
          <w:lang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bidi="ar-SA"/>
        </w:rPr>
        <w:t>i.e</w:t>
      </w:r>
      <w:proofErr w:type="spellEnd"/>
      <w:r w:rsidRPr="0042309A">
        <w:rPr>
          <w:b/>
          <w:bCs/>
          <w:color w:val="C00000"/>
          <w:lang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9D3674" w:rsidRPr="00BC7522" w:rsidRDefault="009D3674" w:rsidP="00BC7522">
                            <w:pPr>
                              <w:pStyle w:val="a7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9D3674" w:rsidRDefault="009D367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9D3674" w:rsidRPr="00BC7522" w:rsidRDefault="009D3674" w:rsidP="00BC7522">
                      <w:pPr>
                        <w:pStyle w:val="a7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9D3674" w:rsidRDefault="009D367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60DDAE2C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</w:t>
      </w:r>
      <w:r w:rsidR="00C87FF9">
        <w:rPr>
          <w:rFonts w:hint="cs"/>
          <w:noProof/>
          <w:rtl/>
        </w:rPr>
        <w:t xml:space="preserve"> כפול מספר </w:t>
      </w:r>
      <w:r w:rsidR="00C87FF9">
        <w:rPr>
          <w:noProof/>
        </w:rPr>
        <w:t>f</w:t>
      </w:r>
      <w:r>
        <w:rPr>
          <w:noProof/>
          <w:rtl/>
        </w:rPr>
        <w:t xml:space="preserve"> </w:t>
      </w:r>
      <w:r w:rsidR="00C87FF9">
        <w:rPr>
          <w:rFonts w:hint="cs"/>
          <w:noProof/>
          <w:rtl/>
        </w:rPr>
        <w:t xml:space="preserve">שזה הפקטור המוכפל כדי להגיע </w:t>
      </w:r>
      <w:r w:rsidR="0050142F">
        <w:rPr>
          <w:rFonts w:hint="cs"/>
          <w:noProof/>
          <w:rtl/>
        </w:rPr>
        <w:t xml:space="preserve"> ל</w:t>
      </w:r>
      <w:r w:rsidR="002F003C">
        <w:rPr>
          <w:rFonts w:hint="cs"/>
          <w:noProof/>
          <w:rtl/>
        </w:rPr>
        <w:t>ממוצע העומס הדרוש (למדנו את השיטה הזאת בהרצאה האחרונה במצגת כמעט האחרונה),</w:t>
      </w:r>
      <w:r>
        <w:rPr>
          <w:noProof/>
          <w:rtl/>
        </w:rPr>
        <w:t xml:space="preserve">ואז יש סיכוי לא קטן שנקבל מספר לא שלם אז עבדנו לפי שיטה שלמדנו </w:t>
      </w:r>
      <w:r>
        <w:rPr>
          <w:noProof/>
          <w:rtl/>
        </w:rPr>
        <w:lastRenderedPageBreak/>
        <w:t>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 xml:space="preserve">Consumption, Runtimes, </w:t>
      </w:r>
      <w:proofErr w:type="spellStart"/>
      <w:r w:rsidRPr="006E168F">
        <w:t>Interarrivaltimes</w:t>
      </w:r>
      <w:proofErr w:type="spellEnd"/>
      <w:r w:rsidRPr="006E168F">
        <w:t>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</w:pPr>
      <w:bookmarkStart w:id="273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3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9D3674" w:rsidRPr="00FE29C0" w:rsidRDefault="009D3674" w:rsidP="00FE29C0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9D3674" w:rsidRDefault="009D367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2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3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7" o:title=""/>
                </v:shape>
                <v:shape id="Text Box 22" o:spid="_x0000_s1074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9D3674" w:rsidRPr="00FE29C0" w:rsidRDefault="009D3674" w:rsidP="00FE29C0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9D3674" w:rsidRDefault="009D367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4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4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9D3674" w:rsidRPr="00C473EC" w:rsidRDefault="009D3674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9D3674" w:rsidRDefault="009D367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5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6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59" o:title=""/>
                </v:shape>
                <v:shape id="Text Box 24" o:spid="_x0000_s1077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9D3674" w:rsidRPr="00C473EC" w:rsidRDefault="009D3674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9D3674" w:rsidRDefault="009D367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9D3674" w:rsidRPr="00C473EC" w:rsidRDefault="009D3674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9D3674" w:rsidRDefault="009D367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9D3674" w:rsidRPr="00C473EC" w:rsidRDefault="009D3674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9D3674" w:rsidRDefault="009D367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1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2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4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7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8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a8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65C6CD7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8"/>
                          <a:chOff x="5953" y="92"/>
                          <a:chExt cx="5711984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92"/>
                            <a:ext cx="5711984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9D3674" w:rsidRPr="00F56CD9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t>: 80% Load user distribution</w:t>
                              </w:r>
                            </w:p>
                            <w:p w14:paraId="56CEBC3E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">
                <v:shape id="Picture 69" o:spid="_x0000_s1092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/>
                          </w:rPr>
                          <w:t>: 80% Load user distribution</w:t>
                        </w:r>
                      </w:p>
                      <w:p w14:paraId="56CEBC3E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52C85DAE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9D3674" w:rsidRPr="00F56CD9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t>: 100% load user distribution</w:t>
                              </w:r>
                            </w:p>
                            <w:p w14:paraId="16A2599E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">
                <v:shape id="Picture 104" o:spid="_x0000_s1095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/>
                          </w:rPr>
                          <w:t>: 100% load user distribution</w:t>
                        </w:r>
                      </w:p>
                      <w:p w14:paraId="16A2599E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BBEB38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9D3674" w:rsidRPr="00F56CD9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t xml:space="preserve">: 120% load user distribution </w:t>
                              </w:r>
                            </w:p>
                            <w:p w14:paraId="57BB0391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BQAAAAAAAAA/IYAFAAAAAAAAAD8hgAUAAAAAAAAAPyG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">
                <v:shape id="Picture 122" o:spid="_x0000_s1098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/>
                          </w:rPr>
                          <w:t xml:space="preserve">: 120% load user distribution </w:t>
                        </w:r>
                      </w:p>
                      <w:p w14:paraId="57BB0391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9D3674" w:rsidRPr="00C473EC" w:rsidRDefault="009D3674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9D3674" w:rsidRDefault="009D367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9D3674" w:rsidRPr="00C473EC" w:rsidRDefault="009D3674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9D3674" w:rsidRDefault="009D367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9D3674" w:rsidRPr="00C473EC" w:rsidRDefault="009D3674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9D3674" w:rsidRDefault="009D367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9D3674" w:rsidRPr="00C473EC" w:rsidRDefault="009D3674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9D3674" w:rsidRDefault="009D367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9D3674" w:rsidRPr="00C473EC" w:rsidRDefault="009D3674" w:rsidP="005D4872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9D3674" w:rsidRDefault="009D367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9D3674" w:rsidRPr="00C473EC" w:rsidRDefault="009D3674" w:rsidP="005D4872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9D3674" w:rsidRDefault="009D367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9D3674" w:rsidRPr="00C473EC" w:rsidRDefault="009D3674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9D3674" w:rsidRDefault="009D367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9D3674" w:rsidRPr="00C473EC" w:rsidRDefault="009D3674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9D3674" w:rsidRDefault="009D367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9D3674" w:rsidRPr="00C473EC" w:rsidRDefault="009D3674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9D3674" w:rsidRDefault="009D367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9D3674" w:rsidRPr="00C473EC" w:rsidRDefault="009D3674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9D3674" w:rsidRDefault="009D367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9D3674" w:rsidRPr="00C473EC" w:rsidRDefault="009D3674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9D3674" w:rsidRDefault="009D367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9D3674" w:rsidRPr="00C473EC" w:rsidRDefault="009D3674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9D3674" w:rsidRDefault="009D367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9D3674" w:rsidRPr="00C473EC" w:rsidRDefault="009D3674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9D3674" w:rsidRDefault="009D367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9D3674" w:rsidRPr="00C473EC" w:rsidRDefault="009D3674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9D3674" w:rsidRDefault="009D367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4CDD9434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spA1J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37" o:title="" cropleft="4822f" cropright="4822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B8B6189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kzQG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39" o:title="" cropleft="4782f" cropright="4782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5D29AC05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41" o:title="" cropleft="5152f" cropright="515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0E07DE1A" w14:textId="77777777" w:rsidR="00B7353D" w:rsidRDefault="00B7353D" w:rsidP="00490C43">
      <w:pPr>
        <w:spacing w:after="0" w:line="240" w:lineRule="auto"/>
      </w:pPr>
    </w:p>
    <w:p w14:paraId="5A1769B6" w14:textId="77777777" w:rsidR="00B7353D" w:rsidRDefault="00B7353D" w:rsidP="00490C43">
      <w:pPr>
        <w:spacing w:after="0" w:line="240" w:lineRule="auto"/>
      </w:pPr>
    </w:p>
    <w:p w14:paraId="7AB84C4D" w14:textId="4F3F3F56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22B9215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gUB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QNDSSq9fUanVaChuEGfEfYnuPnLnl9zitsciXjD/GZ+80jhM&#10;d1LECm2/vbdO/ugarBFr8HrMI/fvltNtUX1U6OcsSVOE9UFJx1dDKPbYsjq2qG19qzERGBlkF0Ty&#10;91Uv5lbXX/DQLehUmLgSOHse+V689dBgwEMp5GIR5PYSelRPBldXEsAj7j7vvnBrOoJ7NPCT7hnE&#10;szOet74t7AtMXF6GITigClqTAjYHKTxTkE7ewWM9eB0e/pv/AA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jgUB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43" o:title="" cropleft="5563f" cropright="556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33410B8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7cykQ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45" o:title="" cropleft="4905f" cropright="4905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61641CB9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6" r="7826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">
                  <v:imagedata r:id="rId147" o:title="" cropleft="5129f" cropright="5129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58AEC783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4" r="6134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">
                  <v:imagedata r:id="rId149" o:title="" cropleft="4020f" cropright="4020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4428D26B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r="5125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">
                  <v:imagedata r:id="rId151" o:title="" cropleft="3359f" cropright="3359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D1D26F0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2" r="84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">
                  <v:imagedata r:id="rId153" o:title="" cropleft="5526f" cropright="5526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67BB150A" w:rsidR="00B10313" w:rsidRDefault="00B10313" w:rsidP="00490C43">
      <w:pPr>
        <w:spacing w:after="0" w:line="240" w:lineRule="auto"/>
      </w:pPr>
    </w:p>
    <w:p w14:paraId="0F231DD7" w14:textId="513C8896" w:rsidR="00B7353D" w:rsidRDefault="00B7353D" w:rsidP="00490C43">
      <w:pPr>
        <w:spacing w:after="0" w:line="240" w:lineRule="auto"/>
      </w:pPr>
    </w:p>
    <w:p w14:paraId="1A50C746" w14:textId="27F987AC" w:rsidR="00B7353D" w:rsidRDefault="00B7353D" w:rsidP="00490C43">
      <w:pPr>
        <w:spacing w:after="0" w:line="240" w:lineRule="auto"/>
      </w:pPr>
    </w:p>
    <w:p w14:paraId="2AD690A7" w14:textId="77777777" w:rsidR="00B7353D" w:rsidRDefault="00B7353D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126BBDC0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1" r="9441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">
                  <v:imagedata r:id="rId155" o:title="" cropleft="6187f" cropright="61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0D1C0F41" w:rsidR="00065EA5" w:rsidRDefault="0053745E" w:rsidP="00014632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</w:t>
      </w:r>
      <w:r w:rsidR="00014632">
        <w:rPr>
          <w:rFonts w:hint="cs"/>
          <w:rtl/>
        </w:rPr>
        <w:t>על איור 9-42 ועד 9-51, נראה</w:t>
      </w:r>
      <w:r>
        <w:rPr>
          <w:rFonts w:eastAsiaTheme="minorEastAsia" w:hint="cs"/>
          <w:rtl/>
        </w:rPr>
        <w:t xml:space="preserve">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6580E409" w:rsidR="00065EA5" w:rsidRDefault="00065EA5" w:rsidP="00490C43">
      <w:pPr>
        <w:spacing w:after="0" w:line="240" w:lineRule="auto"/>
      </w:pPr>
    </w:p>
    <w:p w14:paraId="1CB91319" w14:textId="031E7A28" w:rsidR="00B7353D" w:rsidRDefault="00B7353D" w:rsidP="00490C43">
      <w:pPr>
        <w:spacing w:after="0" w:line="240" w:lineRule="auto"/>
      </w:pPr>
    </w:p>
    <w:p w14:paraId="4340FC5D" w14:textId="2F1E5F98" w:rsidR="00B7353D" w:rsidRDefault="00B7353D" w:rsidP="00490C43">
      <w:pPr>
        <w:spacing w:after="0" w:line="240" w:lineRule="auto"/>
      </w:pPr>
    </w:p>
    <w:p w14:paraId="3B46129A" w14:textId="0A446342" w:rsidR="00B7353D" w:rsidRDefault="00B7353D" w:rsidP="00490C43">
      <w:pPr>
        <w:spacing w:after="0" w:line="240" w:lineRule="auto"/>
      </w:pPr>
    </w:p>
    <w:p w14:paraId="7CA08F20" w14:textId="369FA8A6" w:rsidR="00B7353D" w:rsidRDefault="00B7353D" w:rsidP="00490C43">
      <w:pPr>
        <w:spacing w:after="0" w:line="240" w:lineRule="auto"/>
      </w:pPr>
    </w:p>
    <w:p w14:paraId="2615C30B" w14:textId="2BE85590" w:rsidR="00B7353D" w:rsidRDefault="00B7353D" w:rsidP="00490C43">
      <w:pPr>
        <w:spacing w:after="0" w:line="240" w:lineRule="auto"/>
      </w:pPr>
    </w:p>
    <w:p w14:paraId="0B27439E" w14:textId="7C59B0C1" w:rsidR="00B7353D" w:rsidRDefault="00B7353D" w:rsidP="00490C43">
      <w:pPr>
        <w:spacing w:after="0" w:line="240" w:lineRule="auto"/>
      </w:pPr>
    </w:p>
    <w:p w14:paraId="17DECA56" w14:textId="59050036" w:rsidR="00B7353D" w:rsidRDefault="00B7353D" w:rsidP="00490C43">
      <w:pPr>
        <w:spacing w:after="0" w:line="240" w:lineRule="auto"/>
      </w:pPr>
    </w:p>
    <w:p w14:paraId="2FE5EF96" w14:textId="23250A69" w:rsidR="00B7353D" w:rsidRDefault="00B7353D" w:rsidP="00490C43">
      <w:pPr>
        <w:spacing w:after="0" w:line="240" w:lineRule="auto"/>
      </w:pPr>
    </w:p>
    <w:p w14:paraId="5F0D2B78" w14:textId="174985D2" w:rsidR="00B7353D" w:rsidRDefault="00B7353D" w:rsidP="00490C43">
      <w:pPr>
        <w:spacing w:after="0" w:line="240" w:lineRule="auto"/>
      </w:pPr>
    </w:p>
    <w:p w14:paraId="7A9F79FD" w14:textId="5317E1A9" w:rsidR="00B7353D" w:rsidRDefault="00B7353D" w:rsidP="00490C43">
      <w:pPr>
        <w:spacing w:after="0" w:line="240" w:lineRule="auto"/>
      </w:pPr>
    </w:p>
    <w:p w14:paraId="5638E8E2" w14:textId="604B13CC" w:rsidR="00B7353D" w:rsidRDefault="00B7353D" w:rsidP="00490C43">
      <w:pPr>
        <w:spacing w:after="0" w:line="240" w:lineRule="auto"/>
      </w:pPr>
    </w:p>
    <w:p w14:paraId="3B434FF4" w14:textId="205F0B20" w:rsidR="00B7353D" w:rsidRDefault="00B7353D" w:rsidP="00490C43">
      <w:pPr>
        <w:spacing w:after="0" w:line="240" w:lineRule="auto"/>
      </w:pPr>
    </w:p>
    <w:p w14:paraId="793A8909" w14:textId="55A82A3C" w:rsidR="00B7353D" w:rsidRDefault="00B7353D" w:rsidP="00490C43">
      <w:pPr>
        <w:spacing w:after="0" w:line="240" w:lineRule="auto"/>
      </w:pPr>
    </w:p>
    <w:p w14:paraId="2F692553" w14:textId="6FC9BFB6" w:rsidR="00B7353D" w:rsidRDefault="00B7353D" w:rsidP="00490C43">
      <w:pPr>
        <w:spacing w:after="0" w:line="240" w:lineRule="auto"/>
      </w:pPr>
    </w:p>
    <w:p w14:paraId="29CC8BCD" w14:textId="271BF37E" w:rsidR="00B7353D" w:rsidRDefault="00B7353D" w:rsidP="00490C43">
      <w:pPr>
        <w:spacing w:after="0" w:line="240" w:lineRule="auto"/>
      </w:pPr>
    </w:p>
    <w:p w14:paraId="7658EF34" w14:textId="77777777" w:rsidR="00B7353D" w:rsidRDefault="00B7353D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04084A37" w:rsidR="00065EA5" w:rsidRDefault="00065EA5" w:rsidP="00490C43">
      <w:pPr>
        <w:spacing w:after="0" w:line="240" w:lineRule="auto"/>
        <w:rPr>
          <w:rtl/>
        </w:rPr>
      </w:pPr>
    </w:p>
    <w:p w14:paraId="4D13DB9F" w14:textId="77777777" w:rsidR="00650ADA" w:rsidRPr="00E65112" w:rsidRDefault="00650ADA" w:rsidP="00490C43">
      <w:pPr>
        <w:spacing w:after="0" w:line="240" w:lineRule="auto"/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Submission Rate</w:t>
      </w:r>
    </w:p>
    <w:p w14:paraId="6048B12B" w14:textId="338AE6B4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(</w:t>
      </w:r>
      <w:r w:rsidR="009D3674">
        <w:t>ECDF</w:t>
      </w:r>
      <w:r w:rsidR="00D34B7B">
        <w:rPr>
          <w:rFonts w:hint="cs"/>
          <w:rtl/>
        </w:rPr>
        <w:t xml:space="preserve">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</w:p>
    <w:p w14:paraId="38E7F37B" w14:textId="3776EAFB" w:rsidR="00731661" w:rsidRDefault="009D3674" w:rsidP="00A602A8">
      <w:pPr>
        <w:spacing w:after="0" w:line="240" w:lineRule="auto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7DF40304" wp14:editId="6821670A">
            <wp:extent cx="7086600" cy="3468580"/>
            <wp:effectExtent l="0" t="0" r="0" b="0"/>
            <wp:docPr id="274" name="תמונה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338" cy="34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01BC98B1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8F591E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9D3674" w:rsidRPr="0079021A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9D3674" w:rsidRPr="0079021A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209E6F" w14:textId="14958FB9" w:rsidR="00731661" w:rsidRDefault="00731661" w:rsidP="007C7FB6">
      <w:pPr>
        <w:spacing w:after="0" w:line="240" w:lineRule="auto"/>
        <w:jc w:val="left"/>
      </w:pPr>
    </w:p>
    <w:p w14:paraId="48B77530" w14:textId="484DBC36" w:rsidR="009D3674" w:rsidRDefault="009D3674" w:rsidP="007C7FB6">
      <w:pPr>
        <w:spacing w:after="0" w:line="240" w:lineRule="auto"/>
        <w:jc w:val="left"/>
      </w:pPr>
    </w:p>
    <w:p w14:paraId="693A4878" w14:textId="7BFB1029" w:rsidR="009D3674" w:rsidRDefault="009D3674" w:rsidP="007C7FB6">
      <w:pPr>
        <w:spacing w:after="0" w:line="240" w:lineRule="auto"/>
        <w:jc w:val="left"/>
      </w:pPr>
    </w:p>
    <w:p w14:paraId="69A7FCAA" w14:textId="7226B719" w:rsidR="009D3674" w:rsidRDefault="009D3674" w:rsidP="007C7FB6">
      <w:pPr>
        <w:spacing w:after="0" w:line="240" w:lineRule="auto"/>
        <w:jc w:val="left"/>
        <w:rPr>
          <w:rtl/>
        </w:rPr>
      </w:pPr>
      <w:r>
        <w:rPr>
          <w:noProof/>
        </w:rPr>
        <w:drawing>
          <wp:inline distT="0" distB="0" distL="0" distR="0" wp14:anchorId="1B2B2F1F" wp14:editId="2FB66175">
            <wp:extent cx="6691630" cy="3275260"/>
            <wp:effectExtent l="0" t="0" r="0" b="1905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884" cy="32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16CD" w14:textId="63DA821E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lastRenderedPageBreak/>
        <w:drawing>
          <wp:inline distT="0" distB="0" distL="0" distR="0" wp14:anchorId="1DBE2441" wp14:editId="38133B86">
            <wp:extent cx="6940868" cy="3397250"/>
            <wp:effectExtent l="0" t="0" r="0" b="0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108" cy="34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32FFD53E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8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" filled="f" stroked="f" strokeweight=".5pt">
                <v:textbox>
                  <w:txbxContent>
                    <w:p w14:paraId="43B0A26D" w14:textId="4F927D29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E741BC" w14:textId="42049833" w:rsidR="00731661" w:rsidRDefault="00731661" w:rsidP="00812450">
      <w:pPr>
        <w:spacing w:after="0" w:line="240" w:lineRule="auto"/>
        <w:ind w:left="360"/>
        <w:jc w:val="left"/>
      </w:pPr>
    </w:p>
    <w:p w14:paraId="454FBFF5" w14:textId="77777777" w:rsidR="00E65112" w:rsidRDefault="00E65112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699CCCA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14EE64" w14:textId="50BE966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3A9D07FF">
                <wp:simplePos x="0" y="0"/>
                <wp:positionH relativeFrom="margin">
                  <wp:align>left</wp:align>
                </wp:positionH>
                <wp:positionV relativeFrom="paragraph">
                  <wp:posOffset>3304540</wp:posOffset>
                </wp:positionV>
                <wp:extent cx="3442771" cy="340360"/>
                <wp:effectExtent l="0" t="0" r="0" b="254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9" type="#_x0000_t202" style="position:absolute;left:0;text-align:left;margin-left:0;margin-top:260.2pt;width:271.1pt;height:26.8pt;z-index:2520023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" filled="f" stroked="f" strokeweight=".5pt">
                <v:textbox>
                  <w:txbxContent>
                    <w:p w14:paraId="79878125" w14:textId="648C177D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039F92FA" wp14:editId="3E0D8CE3">
            <wp:extent cx="6927850" cy="3390879"/>
            <wp:effectExtent l="0" t="0" r="6350" b="635"/>
            <wp:docPr id="300" name="תמונה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793" cy="34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18808DB4" w:rsidR="00731661" w:rsidRDefault="00731661" w:rsidP="00812450">
      <w:pPr>
        <w:spacing w:after="0" w:line="240" w:lineRule="auto"/>
        <w:ind w:left="360"/>
        <w:jc w:val="left"/>
      </w:pPr>
    </w:p>
    <w:p w14:paraId="4F87FF44" w14:textId="3FCACB14" w:rsidR="00E65112" w:rsidRDefault="00E65112" w:rsidP="00812450">
      <w:pPr>
        <w:spacing w:after="0" w:line="240" w:lineRule="auto"/>
        <w:ind w:left="360"/>
        <w:jc w:val="left"/>
      </w:pPr>
    </w:p>
    <w:p w14:paraId="61DD8BAA" w14:textId="18449AFE" w:rsidR="00E65112" w:rsidRDefault="00E65112" w:rsidP="00812450">
      <w:pPr>
        <w:spacing w:after="0" w:line="240" w:lineRule="auto"/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9856601" wp14:editId="53E18120">
                <wp:simplePos x="0" y="0"/>
                <wp:positionH relativeFrom="column">
                  <wp:posOffset>369570</wp:posOffset>
                </wp:positionH>
                <wp:positionV relativeFrom="paragraph">
                  <wp:posOffset>3141345</wp:posOffset>
                </wp:positionV>
                <wp:extent cx="2819943" cy="34060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2F75" w14:textId="16D3B834" w:rsidR="009D3674" w:rsidRPr="00E65112" w:rsidRDefault="009D3674" w:rsidP="00E65112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433292C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56601" id="Text Box 54" o:spid="_x0000_s1230" type="#_x0000_t202" style="position:absolute;left:0;text-align:left;margin-left:29.1pt;margin-top:247.35pt;width:222.05pt;height:26.8pt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" filled="f" stroked="f" strokeweight=".5pt">
                <v:textbox>
                  <w:txbxContent>
                    <w:p w14:paraId="629D2F75" w14:textId="16D3B834" w:rsidR="009D3674" w:rsidRPr="00E65112" w:rsidRDefault="009D3674" w:rsidP="00E65112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 xml:space="preserve">Load 100%, Trace </w:t>
                      </w:r>
                      <w:r>
                        <w:rPr>
                          <w:lang/>
                        </w:rPr>
                        <w:t>2</w:t>
                      </w:r>
                    </w:p>
                    <w:p w14:paraId="433292C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993F39" w14:textId="780E0600" w:rsidR="00E65112" w:rsidRDefault="00E65112" w:rsidP="00812450">
      <w:pPr>
        <w:spacing w:after="0" w:line="240" w:lineRule="auto"/>
        <w:ind w:left="360"/>
        <w:jc w:val="left"/>
      </w:pPr>
    </w:p>
    <w:p w14:paraId="7B04B27C" w14:textId="2A798CD2" w:rsidR="00E65112" w:rsidRDefault="009D3674" w:rsidP="00812450">
      <w:pPr>
        <w:spacing w:after="0" w:line="240" w:lineRule="auto"/>
        <w:ind w:left="360"/>
        <w:jc w:val="left"/>
      </w:pPr>
      <w:r>
        <w:rPr>
          <w:noProof/>
          <w:lang w:val="he-IL"/>
        </w:rPr>
        <w:lastRenderedPageBreak/>
        <w:drawing>
          <wp:inline distT="0" distB="0" distL="0" distR="0" wp14:anchorId="61972A5E" wp14:editId="16706D31">
            <wp:extent cx="6330950" cy="3098722"/>
            <wp:effectExtent l="0" t="0" r="0" b="6985"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23" cy="310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8144" w14:textId="4B59C09B" w:rsidR="00731661" w:rsidRDefault="009D3674" w:rsidP="00E65112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FEA0792" wp14:editId="4D3ED6B2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442771" cy="340360"/>
                <wp:effectExtent l="0" t="0" r="0" b="2540"/>
                <wp:wrapNone/>
                <wp:docPr id="303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B71FC" w14:textId="70D837A6" w:rsidR="009D3674" w:rsidRPr="00C473EC" w:rsidRDefault="009D3674" w:rsidP="009D3674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t>6: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70909F72" w14:textId="77777777" w:rsidR="009D3674" w:rsidRDefault="009D3674" w:rsidP="009D3674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A0792" id="_x0000_s1231" type="#_x0000_t202" style="position:absolute;left:0;text-align:left;margin-left:0;margin-top:.6pt;width:271.1pt;height:26.8pt;z-index:2520381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" filled="f" stroked="f" strokeweight=".5pt">
                <v:textbox>
                  <w:txbxContent>
                    <w:p w14:paraId="513B71FC" w14:textId="70D837A6" w:rsidR="009D3674" w:rsidRPr="00C473EC" w:rsidRDefault="009D3674" w:rsidP="009D3674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t>6: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70909F72" w14:textId="77777777" w:rsidR="009D3674" w:rsidRDefault="009D3674" w:rsidP="009D3674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65112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2730AE">
                <wp:simplePos x="0" y="0"/>
                <wp:positionH relativeFrom="column">
                  <wp:posOffset>64770</wp:posOffset>
                </wp:positionH>
                <wp:positionV relativeFrom="paragraph">
                  <wp:posOffset>3726180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5D512D3B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2" type="#_x0000_t202" style="position:absolute;left:0;text-align:left;margin-left:5.1pt;margin-top:293.4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" filled="f" stroked="f" strokeweight=".5pt">
                <v:textbox>
                  <w:txbxContent>
                    <w:p w14:paraId="54E6C17A" w14:textId="5D512D3B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A1F82D" w14:textId="680190E5" w:rsidR="00E65112" w:rsidRDefault="00E65112" w:rsidP="00E65112">
      <w:pPr>
        <w:spacing w:after="0" w:line="240" w:lineRule="auto"/>
        <w:jc w:val="left"/>
      </w:pPr>
    </w:p>
    <w:p w14:paraId="1F2080EA" w14:textId="35D11CA3" w:rsidR="009D3674" w:rsidRDefault="009D3674" w:rsidP="00E65112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2445C47" wp14:editId="2D9B84D0">
            <wp:extent cx="6604000" cy="3232368"/>
            <wp:effectExtent l="0" t="0" r="6350" b="6350"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79" cy="32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7E37" w14:textId="551EB32F" w:rsidR="009D3674" w:rsidRDefault="009D3674" w:rsidP="00E65112">
      <w:pPr>
        <w:spacing w:after="0" w:line="240" w:lineRule="auto"/>
        <w:jc w:val="left"/>
      </w:pPr>
    </w:p>
    <w:p w14:paraId="15CCFC8D" w14:textId="7401706E" w:rsidR="009D3674" w:rsidRDefault="009D3674" w:rsidP="00E65112">
      <w:pPr>
        <w:spacing w:after="0" w:line="240" w:lineRule="auto"/>
        <w:jc w:val="left"/>
      </w:pPr>
    </w:p>
    <w:p w14:paraId="7643298A" w14:textId="099D7D76" w:rsidR="009D3674" w:rsidRDefault="009D3674" w:rsidP="00E65112">
      <w:pPr>
        <w:spacing w:after="0" w:line="240" w:lineRule="auto"/>
        <w:jc w:val="left"/>
      </w:pPr>
    </w:p>
    <w:p w14:paraId="79E2C1C0" w14:textId="0B2FD133" w:rsidR="009D3674" w:rsidRDefault="009D3674" w:rsidP="00E65112">
      <w:pPr>
        <w:spacing w:after="0" w:line="240" w:lineRule="auto"/>
        <w:jc w:val="left"/>
      </w:pPr>
    </w:p>
    <w:p w14:paraId="44793B1D" w14:textId="79DD9A1A" w:rsidR="009D3674" w:rsidRDefault="009D3674" w:rsidP="00E65112">
      <w:pPr>
        <w:spacing w:after="0" w:line="240" w:lineRule="auto"/>
        <w:jc w:val="left"/>
      </w:pPr>
    </w:p>
    <w:p w14:paraId="456DDE17" w14:textId="22EE01EE" w:rsidR="009D3674" w:rsidRDefault="009D3674" w:rsidP="00E65112">
      <w:pPr>
        <w:spacing w:after="0" w:line="240" w:lineRule="auto"/>
        <w:jc w:val="left"/>
      </w:pPr>
    </w:p>
    <w:p w14:paraId="1FCCDEAE" w14:textId="11877D2D" w:rsidR="009D3674" w:rsidRDefault="009D3674" w:rsidP="00E65112">
      <w:pPr>
        <w:spacing w:after="0" w:line="240" w:lineRule="auto"/>
        <w:jc w:val="left"/>
      </w:pPr>
    </w:p>
    <w:p w14:paraId="15D9D129" w14:textId="6039D301" w:rsidR="009D3674" w:rsidRDefault="009D3674" w:rsidP="00E65112">
      <w:pPr>
        <w:spacing w:after="0" w:line="240" w:lineRule="auto"/>
        <w:jc w:val="left"/>
      </w:pPr>
    </w:p>
    <w:p w14:paraId="2560C7A6" w14:textId="0CD7EF91" w:rsidR="009D3674" w:rsidRDefault="009D3674" w:rsidP="00E65112">
      <w:pPr>
        <w:spacing w:after="0" w:line="240" w:lineRule="auto"/>
        <w:jc w:val="left"/>
      </w:pPr>
    </w:p>
    <w:p w14:paraId="530E535C" w14:textId="67A0C769" w:rsidR="009D3674" w:rsidRDefault="009D3674" w:rsidP="00E65112">
      <w:pPr>
        <w:spacing w:after="0" w:line="240" w:lineRule="auto"/>
        <w:jc w:val="left"/>
      </w:pPr>
    </w:p>
    <w:p w14:paraId="1E0F02EE" w14:textId="40F01AA2" w:rsidR="009D3674" w:rsidRDefault="009D3674" w:rsidP="00E65112">
      <w:pPr>
        <w:spacing w:after="0" w:line="240" w:lineRule="auto"/>
        <w:jc w:val="left"/>
      </w:pPr>
    </w:p>
    <w:p w14:paraId="563A9F34" w14:textId="21FA6C61" w:rsidR="009D3674" w:rsidRDefault="009D3674" w:rsidP="00E65112">
      <w:pPr>
        <w:spacing w:after="0" w:line="240" w:lineRule="auto"/>
        <w:jc w:val="left"/>
      </w:pPr>
    </w:p>
    <w:p w14:paraId="1F1C7A97" w14:textId="7475A2F9" w:rsidR="009D3674" w:rsidRDefault="009D3674" w:rsidP="00E65112">
      <w:pPr>
        <w:spacing w:after="0" w:line="240" w:lineRule="auto"/>
        <w:jc w:val="left"/>
        <w:rPr>
          <w:rtl/>
        </w:rPr>
      </w:pPr>
    </w:p>
    <w:p w14:paraId="31E2E956" w14:textId="4C3F123A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57092E11" wp14:editId="6678A686">
            <wp:extent cx="6572250" cy="3216828"/>
            <wp:effectExtent l="0" t="0" r="0" b="3175"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322" cy="32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33D81973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3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5D7C4" w14:textId="7216B08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B6CD74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61573B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155C367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7E49709B">
                <wp:simplePos x="0" y="0"/>
                <wp:positionH relativeFrom="column">
                  <wp:posOffset>208915</wp:posOffset>
                </wp:positionH>
                <wp:positionV relativeFrom="paragraph">
                  <wp:posOffset>3079115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9D3674" w:rsidRPr="007C7FB6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4" type="#_x0000_t202" style="position:absolute;left:0;text-align:left;margin-left:16.45pt;margin-top:242.45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BTpV1P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9D3674" w:rsidRPr="007C7FB6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511139CE" wp14:editId="18CE6900">
            <wp:extent cx="6413500" cy="3139127"/>
            <wp:effectExtent l="0" t="0" r="6350" b="4445"/>
            <wp:docPr id="307" name="תמונה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67" cy="314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017680E4" w:rsidR="00731661" w:rsidRDefault="009D3674" w:rsidP="009D3674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6731856F">
                <wp:simplePos x="0" y="0"/>
                <wp:positionH relativeFrom="column">
                  <wp:posOffset>-31115</wp:posOffset>
                </wp:positionH>
                <wp:positionV relativeFrom="paragraph">
                  <wp:posOffset>3141345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9D3674" w:rsidRPr="00C473EC" w:rsidRDefault="009D3674" w:rsidP="007C7FB6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5" type="#_x0000_t202" style="position:absolute;left:0;text-align:left;margin-left:-2.45pt;margin-top:247.3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OK7w2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9D3674" w:rsidRPr="00C473EC" w:rsidRDefault="009D3674" w:rsidP="007C7FB6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e-IL"/>
        </w:rPr>
        <w:drawing>
          <wp:inline distT="0" distB="0" distL="0" distR="0" wp14:anchorId="382B42A7" wp14:editId="553751FA">
            <wp:extent cx="6584950" cy="3223044"/>
            <wp:effectExtent l="0" t="0" r="6350" b="0"/>
            <wp:docPr id="308" name="תמונה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24" cy="3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03BE" w14:textId="537C866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67B19918" w:rsidR="00731661" w:rsidRDefault="00CF3330" w:rsidP="00812450">
      <w:pPr>
        <w:spacing w:after="0" w:line="240" w:lineRule="auto"/>
        <w:ind w:left="360"/>
        <w:jc w:val="left"/>
      </w:pPr>
      <w:r>
        <w:t>Submission Rate=average (1/Interarrivals)</w:t>
      </w:r>
    </w:p>
    <w:p w14:paraId="18D9ACC6" w14:textId="32E65DE1" w:rsidR="00731661" w:rsidRDefault="00731661" w:rsidP="00CF3330">
      <w:pPr>
        <w:spacing w:after="0" w:line="240" w:lineRule="auto"/>
        <w:jc w:val="left"/>
        <w:rPr>
          <w:rtl/>
        </w:rPr>
      </w:pPr>
    </w:p>
    <w:p w14:paraId="50DD7B2A" w14:textId="4473A237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לפי השיחה שהייתה על ה </w:t>
      </w:r>
      <w:r>
        <w:t>Submission Rate</w:t>
      </w:r>
      <w:r>
        <w:rPr>
          <w:rFonts w:hint="cs"/>
          <w:rtl/>
        </w:rPr>
        <w:t xml:space="preserve"> סיכמנו ש </w:t>
      </w:r>
      <w:r>
        <w:t>Submission Rate</w:t>
      </w:r>
      <w:r>
        <w:rPr>
          <w:rFonts w:hint="cs"/>
          <w:rtl/>
        </w:rPr>
        <w:t xml:space="preserve"> הוא ההופכי של </w:t>
      </w:r>
      <w:r>
        <w:t>Interarrivals</w:t>
      </w:r>
      <w:r>
        <w:rPr>
          <w:rFonts w:hint="cs"/>
          <w:rtl/>
        </w:rPr>
        <w:t xml:space="preserve"> לכן חישבנו את ה </w:t>
      </w:r>
      <w:r>
        <w:t>Submission Rate</w:t>
      </w:r>
      <w:r>
        <w:rPr>
          <w:rFonts w:hint="cs"/>
          <w:rtl/>
        </w:rPr>
        <w:t xml:space="preserve"> לפי מה שנקבע והצגנו גם גרפית את מספר ה </w:t>
      </w:r>
      <w:r>
        <w:t>Submissions</w:t>
      </w:r>
      <w:r>
        <w:rPr>
          <w:rFonts w:hint="cs"/>
          <w:rtl/>
        </w:rPr>
        <w:t xml:space="preserve"> תוך פרקי זמן של יומיים ביחס ל </w:t>
      </w:r>
      <w:r>
        <w:t>ECDF</w:t>
      </w:r>
      <w:r>
        <w:rPr>
          <w:rFonts w:hint="cs"/>
          <w:rtl/>
        </w:rPr>
        <w:t>.</w:t>
      </w:r>
    </w:p>
    <w:p w14:paraId="2322FBC9" w14:textId="102225C4" w:rsidR="00CF3330" w:rsidRDefault="00CF3330" w:rsidP="00812450">
      <w:pPr>
        <w:spacing w:after="0" w:line="240" w:lineRule="auto"/>
        <w:ind w:left="360"/>
        <w:jc w:val="left"/>
        <w:rPr>
          <w:rtl/>
        </w:rPr>
      </w:pPr>
    </w:p>
    <w:p w14:paraId="3EE2B8B3" w14:textId="450205ED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ה </w:t>
      </w:r>
      <w:r>
        <w:rPr>
          <w:rFonts w:hint="cs"/>
        </w:rPr>
        <w:t>S</w:t>
      </w:r>
      <w:r>
        <w:t>ubmission Rate</w:t>
      </w:r>
      <w:r>
        <w:rPr>
          <w:rFonts w:hint="cs"/>
          <w:rtl/>
        </w:rPr>
        <w:t xml:space="preserve"> לא נותן לנו הבדלה בין העומסים וזאת יכול להיות מהסיבה שהמשתמשים שנבחרו ב-</w:t>
      </w:r>
      <w:r>
        <w:t>traces</w:t>
      </w:r>
      <w:r>
        <w:rPr>
          <w:rFonts w:hint="cs"/>
          <w:rtl/>
        </w:rPr>
        <w:t xml:space="preserve"> עם פחות עומס ה-</w:t>
      </w:r>
      <w:r>
        <w:t>Jobs</w:t>
      </w:r>
      <w:r>
        <w:rPr>
          <w:rFonts w:hint="cs"/>
          <w:rtl/>
        </w:rPr>
        <w:t xml:space="preserve"> שלהם צפופים יותר.</w:t>
      </w:r>
    </w:p>
    <w:p w14:paraId="79AA35D4" w14:textId="11DFF2F7" w:rsidR="00CF3330" w:rsidRDefault="00CF3330" w:rsidP="00CF3330">
      <w:pPr>
        <w:spacing w:after="0" w:line="240" w:lineRule="auto"/>
        <w:ind w:left="360"/>
        <w:jc w:val="left"/>
        <w:rPr>
          <w:rtl/>
        </w:rPr>
      </w:pPr>
    </w:p>
    <w:p w14:paraId="5778A567" w14:textId="451A473F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אבל אם נסתכל על גרפי ה </w:t>
      </w:r>
      <w:r>
        <w:rPr>
          <w:rFonts w:hint="cs"/>
        </w:rPr>
        <w:t>ECDF</w:t>
      </w:r>
      <w:r>
        <w:rPr>
          <w:rFonts w:hint="cs"/>
          <w:rtl/>
        </w:rPr>
        <w:t xml:space="preserve"> אפשר לראות שעם עומס של 80% מספר ההגשות בחלון של יומיים היה עם מקסימום של 600-900, עם עומס </w:t>
      </w:r>
      <w:r w:rsidR="00E8640B">
        <w:rPr>
          <w:rFonts w:hint="cs"/>
          <w:rtl/>
        </w:rPr>
        <w:t>100% היה לנו מקסימום של 900-1050 ועם עומס 120% מקסימום של 1150-1250 בקירוב.</w:t>
      </w:r>
    </w:p>
    <w:p w14:paraId="1C2C23AA" w14:textId="6460FA30" w:rsidR="00E8640B" w:rsidRDefault="00E8640B" w:rsidP="00CF3330">
      <w:pPr>
        <w:spacing w:after="0" w:line="240" w:lineRule="auto"/>
        <w:ind w:left="360"/>
        <w:jc w:val="left"/>
        <w:rPr>
          <w:rtl/>
        </w:rPr>
      </w:pPr>
    </w:p>
    <w:p w14:paraId="343C5A5E" w14:textId="4B19E6DC" w:rsidR="00E8640B" w:rsidRDefault="00E8640B" w:rsidP="00E8640B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>אם נעשה ניתוח עמוק יותר, נסיק כי הערך של ה-</w:t>
      </w:r>
      <w:r>
        <w:t>Submissions</w:t>
      </w:r>
      <w:r>
        <w:rPr>
          <w:rFonts w:hint="cs"/>
          <w:rtl/>
        </w:rPr>
        <w:t xml:space="preserve"> תוך חלון של יומיים עולה מעל 400 עם 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0.8-0.93 ב-</w:t>
      </w:r>
      <w:r>
        <w:t>traces</w:t>
      </w:r>
      <w:r>
        <w:rPr>
          <w:rFonts w:hint="cs"/>
          <w:rtl/>
        </w:rPr>
        <w:t xml:space="preserve"> עם עומס של 80%,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</w:t>
      </w:r>
      <w:r w:rsidR="00490D39">
        <w:rPr>
          <w:rFonts w:hint="cs"/>
          <w:rtl/>
        </w:rPr>
        <w:t>78</w:t>
      </w:r>
      <w:r>
        <w:rPr>
          <w:rFonts w:hint="cs"/>
          <w:rtl/>
        </w:rPr>
        <w:t>-0.8 ב-</w:t>
      </w:r>
      <w:r>
        <w:t>traces</w:t>
      </w:r>
      <w:r>
        <w:rPr>
          <w:rFonts w:hint="cs"/>
          <w:rtl/>
        </w:rPr>
        <w:t xml:space="preserve"> עם עומס של 100%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</w:t>
      </w:r>
      <w:r w:rsidR="00490D39">
        <w:rPr>
          <w:rFonts w:hint="cs"/>
          <w:rtl/>
        </w:rPr>
        <w:t>0.7-0.8 ב-</w:t>
      </w:r>
      <w:r w:rsidR="00490D39">
        <w:t>traces</w:t>
      </w:r>
      <w:r w:rsidR="00490D39">
        <w:rPr>
          <w:rFonts w:hint="cs"/>
          <w:rtl/>
        </w:rPr>
        <w:t xml:space="preserve"> עם עומס של 120%. מה שבעצם הניתוח הזה אומר, ככל שעולים בעומס, יש לנו אחוז גדול יותר של חלונות בגודל יומיים עם 400 או יותר הגשות.</w:t>
      </w: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9D3674" w:rsidRPr="00C473EC" w:rsidRDefault="009D3674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6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9D3674" w:rsidRPr="00C473EC" w:rsidRDefault="009D3674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9D3674" w:rsidRPr="00C473EC" w:rsidRDefault="009D3674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7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9D3674" w:rsidRPr="00C473EC" w:rsidRDefault="009D3674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9D3674" w:rsidRPr="00995565" w:rsidRDefault="009D3674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8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9D3674" w:rsidRPr="00995565" w:rsidRDefault="009D3674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9D3674" w:rsidRPr="00995565" w:rsidRDefault="009D3674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9D3674" w:rsidRDefault="009D367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9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9D3674" w:rsidRPr="00995565" w:rsidRDefault="009D3674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9D3674" w:rsidRDefault="009D367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9D3674" w:rsidRPr="00995565" w:rsidRDefault="009D3674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9D3674" w:rsidRDefault="009D367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0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9D3674" w:rsidRPr="00995565" w:rsidRDefault="009D3674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9D3674" w:rsidRDefault="009D367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9D3674" w:rsidRPr="00995565" w:rsidRDefault="009D3674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9D3674" w:rsidRDefault="009D367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1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9D3674" w:rsidRPr="00995565" w:rsidRDefault="009D3674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9D3674" w:rsidRDefault="009D367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2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3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4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9D3674" w:rsidRDefault="009D3674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5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" fillcolor="white [3201]" strokeweight=".5pt">
                <v:textbox>
                  <w:txbxContent>
                    <w:p w14:paraId="7DB5C955" w14:textId="77777777" w:rsidR="009D3674" w:rsidRDefault="009D3674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6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ABQchk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9D3674" w:rsidRDefault="009D3674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7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7PayM2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9D3674" w:rsidRDefault="009D3674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CN/Hp4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9D3674" w:rsidRDefault="009D3674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9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56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DuMrnp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9D3674" w:rsidRDefault="009D3674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0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" filled="f" stroked="f" strokeweight=".5pt">
                <v:textbox>
                  <w:txbxContent>
                    <w:p w14:paraId="14B1E4D8" w14:textId="66124FD6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81" w:name="_Toc63019125"/>
    </w:p>
    <w:p w14:paraId="42ACA038" w14:textId="219DD209" w:rsidR="00F2393F" w:rsidRDefault="00F2393F" w:rsidP="00F2393F">
      <w:pPr>
        <w:pStyle w:val="1"/>
        <w:rPr>
          <w:ins w:id="282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1"/>
    </w:p>
    <w:p w14:paraId="7B665E3C" w14:textId="213A1517" w:rsidR="0022198F" w:rsidRDefault="0022198F" w:rsidP="0022198F">
      <w:pPr>
        <w:rPr>
          <w:ins w:id="283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84" w:author="יובל תמיר" w:date="2021-01-27T22:46:00Z"/>
        </w:rPr>
      </w:pPr>
      <w:proofErr w:type="spellStart"/>
      <w:ins w:id="285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6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87" w:author="יובל תמיר" w:date="2021-01-27T22:47:00Z"/>
        </w:rPr>
      </w:pPr>
      <w:bookmarkStart w:id="288" w:name="_Toc63019126"/>
      <w:ins w:id="289" w:author="יובל תמיר" w:date="2021-01-27T22:47:00Z">
        <w:r>
          <w:t>C</w:t>
        </w:r>
        <w:r w:rsidRPr="005F5D07">
          <w:t>olophon</w:t>
        </w:r>
        <w:bookmarkEnd w:id="288"/>
      </w:ins>
    </w:p>
    <w:p w14:paraId="460D8AA9" w14:textId="48C41977" w:rsidR="005F5D07" w:rsidRDefault="005F5D07" w:rsidP="005F5D07">
      <w:pPr>
        <w:bidi w:val="0"/>
        <w:rPr>
          <w:ins w:id="290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91" w:author="יובל תמיר" w:date="2021-01-27T22:49:00Z"/>
        </w:rPr>
        <w:pPrChange w:id="292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293" w:author="יובל תמיר" w:date="2021-01-27T22:47:00Z">
        <w:r>
          <w:t>Pycharm</w:t>
        </w:r>
        <w:proofErr w:type="spellEnd"/>
        <w:r>
          <w:t xml:space="preserve">, </w:t>
        </w:r>
      </w:ins>
      <w:ins w:id="294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295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r w:rsidR="007F0DA7">
        <w:t xml:space="preserve">IDE </w:t>
      </w:r>
      <w:ins w:id="296" w:author="יובל תמיר" w:date="2021-01-27T22:49:00Z">
        <w:r>
          <w:t>,</w:t>
        </w:r>
      </w:ins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297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298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FEA5A8" w14:textId="77777777" w:rsidR="006266DF" w:rsidRDefault="006266DF" w:rsidP="008043F5">
      <w:pPr>
        <w:spacing w:after="0" w:line="240" w:lineRule="auto"/>
      </w:pPr>
      <w:r>
        <w:separator/>
      </w:r>
    </w:p>
  </w:endnote>
  <w:endnote w:type="continuationSeparator" w:id="0">
    <w:p w14:paraId="41830216" w14:textId="77777777" w:rsidR="006266DF" w:rsidRDefault="006266DF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60BCB4A1" w14:textId="062768E4" w:rsidR="009D3674" w:rsidRDefault="009D367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9D3674" w:rsidRDefault="009D367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CD144C8" w14:textId="428233FA" w:rsidR="009D3674" w:rsidRDefault="009D367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9D3674" w:rsidRDefault="009D36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150D4" w14:textId="77777777" w:rsidR="006266DF" w:rsidRDefault="006266DF" w:rsidP="008043F5">
      <w:pPr>
        <w:spacing w:after="0" w:line="240" w:lineRule="auto"/>
      </w:pPr>
      <w:r>
        <w:separator/>
      </w:r>
    </w:p>
  </w:footnote>
  <w:footnote w:type="continuationSeparator" w:id="0">
    <w:p w14:paraId="7C1C1450" w14:textId="77777777" w:rsidR="006266DF" w:rsidRDefault="006266DF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9D3674" w:rsidRDefault="009D3674">
      <w:pPr>
        <w:pStyle w:val="af0"/>
      </w:pPr>
      <w:ins w:id="166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9D3674" w:rsidRDefault="009D367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5" w:author="יובל תמיר" w:date="2021-01-27T22:36:00Z">
        <w:r>
          <w:t xml:space="preserve">Dror G. Feitelson, “Workload Modeling: Computer Systems </w:t>
        </w:r>
      </w:ins>
      <w:ins w:id="276" w:author="יובל תמיר" w:date="2021-01-27T22:37:00Z">
        <w:r>
          <w:t xml:space="preserve">Performance Evaluation”, p. </w:t>
        </w:r>
      </w:ins>
      <w:r>
        <w:t>340</w:t>
      </w:r>
      <w:ins w:id="277" w:author="יובל תמיר" w:date="2021-01-27T22:37:00Z">
        <w:r>
          <w:t xml:space="preserve"> </w:t>
        </w:r>
      </w:ins>
    </w:p>
  </w:footnote>
  <w:footnote w:id="3">
    <w:p w14:paraId="620A2C02" w14:textId="69415E7A" w:rsidR="009D3674" w:rsidRDefault="009D367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8" w:author="יובל תמיר" w:date="2021-01-27T22:36:00Z">
        <w:r>
          <w:t xml:space="preserve">Dror G. Feitelson, “Workload Modeling: Computer Systems </w:t>
        </w:r>
      </w:ins>
      <w:ins w:id="279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0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14632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05523"/>
    <w:rsid w:val="00121839"/>
    <w:rsid w:val="00147DEC"/>
    <w:rsid w:val="0016604E"/>
    <w:rsid w:val="001909F1"/>
    <w:rsid w:val="001944B8"/>
    <w:rsid w:val="001C0796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003C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11CFE"/>
    <w:rsid w:val="0042309A"/>
    <w:rsid w:val="00435FEC"/>
    <w:rsid w:val="00464754"/>
    <w:rsid w:val="00470EAB"/>
    <w:rsid w:val="00490C43"/>
    <w:rsid w:val="00490D39"/>
    <w:rsid w:val="004911C7"/>
    <w:rsid w:val="004B7D0E"/>
    <w:rsid w:val="004C04A4"/>
    <w:rsid w:val="004E27EA"/>
    <w:rsid w:val="004E60CA"/>
    <w:rsid w:val="004F0FC4"/>
    <w:rsid w:val="0050142F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266DF"/>
    <w:rsid w:val="00631B34"/>
    <w:rsid w:val="006434DA"/>
    <w:rsid w:val="00650ADA"/>
    <w:rsid w:val="00651CE1"/>
    <w:rsid w:val="00653BCD"/>
    <w:rsid w:val="00653FEB"/>
    <w:rsid w:val="00674546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260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0F33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3674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7353D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87FF9"/>
    <w:rsid w:val="00C95EEF"/>
    <w:rsid w:val="00CB5B83"/>
    <w:rsid w:val="00CB5E07"/>
    <w:rsid w:val="00CC7644"/>
    <w:rsid w:val="00CF3330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1E8C"/>
    <w:rsid w:val="00E43631"/>
    <w:rsid w:val="00E65112"/>
    <w:rsid w:val="00E6539B"/>
    <w:rsid w:val="00E72F53"/>
    <w:rsid w:val="00E77545"/>
    <w:rsid w:val="00E8640B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46BA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82.png"/><Relationship Id="rId112" Type="http://schemas.openxmlformats.org/officeDocument/2006/relationships/image" Target="media/image101.png"/><Relationship Id="rId133" Type="http://schemas.openxmlformats.org/officeDocument/2006/relationships/image" Target="media/image126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3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123" Type="http://schemas.openxmlformats.org/officeDocument/2006/relationships/image" Target="media/image116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4.png"/><Relationship Id="rId69" Type="http://schemas.openxmlformats.org/officeDocument/2006/relationships/image" Target="media/image60.png"/><Relationship Id="rId113" Type="http://schemas.openxmlformats.org/officeDocument/2006/relationships/image" Target="media/image106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32.png"/><Relationship Id="rId80" Type="http://schemas.openxmlformats.org/officeDocument/2006/relationships/image" Target="media/image69.png"/><Relationship Id="rId85" Type="http://schemas.openxmlformats.org/officeDocument/2006/relationships/image" Target="media/image78.png"/><Relationship Id="rId150" Type="http://schemas.openxmlformats.org/officeDocument/2006/relationships/image" Target="media/image139.png"/><Relationship Id="rId155" Type="http://schemas.openxmlformats.org/officeDocument/2006/relationships/image" Target="media/image148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8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5.png"/><Relationship Id="rId73" Type="http://schemas.openxmlformats.org/officeDocument/2006/relationships/image" Target="media/image66.png"/><Relationship Id="rId78" Type="http://schemas.openxmlformats.org/officeDocument/2006/relationships/image" Target="media/image67.png"/><Relationship Id="rId81" Type="http://schemas.openxmlformats.org/officeDocument/2006/relationships/image" Target="media/image74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37.png"/><Relationship Id="rId151" Type="http://schemas.openxmlformats.org/officeDocument/2006/relationships/image" Target="media/image144.png"/><Relationship Id="rId156" Type="http://schemas.openxmlformats.org/officeDocument/2006/relationships/image" Target="media/image145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3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90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5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1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80.png"/><Relationship Id="rId110" Type="http://schemas.openxmlformats.org/officeDocument/2006/relationships/image" Target="media/image99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5.png"/><Relationship Id="rId157" Type="http://schemas.openxmlformats.org/officeDocument/2006/relationships/image" Target="media/image147.png"/><Relationship Id="rId178" Type="http://schemas.openxmlformats.org/officeDocument/2006/relationships/footer" Target="footer2.xml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image" Target="media/image98.png"/><Relationship Id="rId126" Type="http://schemas.openxmlformats.org/officeDocument/2006/relationships/image" Target="media/image115.png"/><Relationship Id="rId147" Type="http://schemas.openxmlformats.org/officeDocument/2006/relationships/image" Target="media/image140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86.png"/><Relationship Id="rId98" Type="http://schemas.openxmlformats.org/officeDocument/2006/relationships/image" Target="media/image87.png"/><Relationship Id="rId121" Type="http://schemas.openxmlformats.org/officeDocument/2006/relationships/image" Target="media/image114.png"/><Relationship Id="rId142" Type="http://schemas.openxmlformats.org/officeDocument/2006/relationships/image" Target="media/image131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88" Type="http://schemas.openxmlformats.org/officeDocument/2006/relationships/image" Target="media/image77.png"/><Relationship Id="rId111" Type="http://schemas.openxmlformats.org/officeDocument/2006/relationships/image" Target="media/image104.png"/><Relationship Id="rId132" Type="http://schemas.openxmlformats.org/officeDocument/2006/relationships/image" Target="media/image121.png"/><Relationship Id="rId153" Type="http://schemas.openxmlformats.org/officeDocument/2006/relationships/image" Target="media/image146.png"/><Relationship Id="rId174" Type="http://schemas.openxmlformats.org/officeDocument/2006/relationships/image" Target="media/image165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64</Pages>
  <Words>3495</Words>
  <Characters>19924</Characters>
  <Application>Microsoft Office Word</Application>
  <DocSecurity>0</DocSecurity>
  <Lines>166</Lines>
  <Paragraphs>46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Julian</cp:lastModifiedBy>
  <cp:revision>15</cp:revision>
  <dcterms:created xsi:type="dcterms:W3CDTF">2021-02-09T18:57:00Z</dcterms:created>
  <dcterms:modified xsi:type="dcterms:W3CDTF">2021-02-11T13:07:00Z</dcterms:modified>
</cp:coreProperties>
</file>