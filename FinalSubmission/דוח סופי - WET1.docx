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B10313" w:rsidRPr="00257E34" w:rsidRDefault="00B10313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B10313" w:rsidRPr="008043F5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B10313" w:rsidRPr="008043F5" w:rsidRDefault="00B10313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מרגיה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318386646</w:t>
                            </w:r>
                          </w:p>
                          <w:p w14:paraId="1419CB78" w14:textId="51862B9D" w:rsidR="00B10313" w:rsidRPr="008043F5" w:rsidRDefault="00B10313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316050608</w:t>
                            </w:r>
                          </w:p>
                          <w:p w14:paraId="6B77A0A4" w14:textId="444D31D6" w:rsidR="00B10313" w:rsidRPr="008043F5" w:rsidRDefault="00B10313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פהד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B10313" w:rsidRPr="008043F5" w:rsidRDefault="00B10313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B10313" w:rsidRPr="00257E34" w:rsidRDefault="00B10313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B10313" w:rsidRPr="008043F5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B10313" w:rsidRPr="008043F5" w:rsidRDefault="00B10313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318386646</w:t>
                      </w:r>
                    </w:p>
                    <w:p w14:paraId="1419CB78" w14:textId="51862B9D" w:rsidR="00B10313" w:rsidRPr="008043F5" w:rsidRDefault="00B10313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שעאר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316050608</w:t>
                      </w:r>
                    </w:p>
                    <w:p w14:paraId="6B77A0A4" w14:textId="444D31D6" w:rsidR="00B10313" w:rsidRPr="008043F5" w:rsidRDefault="00B10313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B10313" w:rsidRPr="008043F5" w:rsidRDefault="00B10313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AD2E07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AD2E07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AD2E07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AD2E07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AD2E07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AD2E07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</w:rPr>
          <w:t>CDF of Runtimes time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AD2E07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</w:rPr>
          <w:t>CDF of Runtimes time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AD2E07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</w:rPr>
          <w:t>CDF of Runtimes time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AD2E07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AD2E07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AD2E07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AD2E07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AD2E07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AD2E07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AD2E07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1"/>
        <w:rPr>
          <w:rtl/>
        </w:rPr>
      </w:pPr>
    </w:p>
    <w:p w14:paraId="6DA0623D" w14:textId="4B04FDA6" w:rsidR="00547701" w:rsidRDefault="00547701" w:rsidP="003F587D">
      <w:pPr>
        <w:pStyle w:val="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B10313" w:rsidRPr="00F2393F" w:rsidRDefault="00B10313" w:rsidP="00F2393F">
                            <w:pPr>
                              <w:pStyle w:val="a7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r w:rsidR="00AD2E07">
                              <w:fldChar w:fldCharType="begin"/>
                            </w:r>
                            <w:r w:rsidR="00AD2E07">
                              <w:instrText xml:space="preserve"> SEQ Figure \* ARABIC \s 1 </w:instrText>
                            </w:r>
                            <w:r w:rsidR="00AD2E07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AD2E07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B10313" w:rsidRPr="00F2393F" w:rsidRDefault="00B10313" w:rsidP="00F2393F">
                      <w:pPr>
                        <w:pStyle w:val="a7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r w:rsidR="00AD2E07">
                        <w:fldChar w:fldCharType="begin"/>
                      </w:r>
                      <w:r w:rsidR="00AD2E07">
                        <w:instrText xml:space="preserve"> SEQ Figure \* ARABIC \s 1 </w:instrText>
                      </w:r>
                      <w:r w:rsidR="00AD2E07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AD2E0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9B957C6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7F085E">
        <w:rPr>
          <w:rFonts w:hint="cs"/>
          <w:rtl/>
        </w:rPr>
        <w:t xml:space="preserve">ערכי ה </w:t>
      </w:r>
      <w:r w:rsidR="007F085E">
        <w:t>Interarrivals</w:t>
      </w:r>
      <w:r w:rsidR="007F085E">
        <w:rPr>
          <w:rFonts w:hint="cs"/>
          <w:rtl/>
        </w:rPr>
        <w:t xml:space="preserve"> בציר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A2397C">
      <w:pPr>
        <w:rPr>
          <w:rtl/>
        </w:rPr>
      </w:pPr>
    </w:p>
    <w:p w14:paraId="3712BC64" w14:textId="0970A62A" w:rsidR="003F587D" w:rsidRDefault="003F587D" w:rsidP="003F587D">
      <w:pPr>
        <w:pStyle w:val="2"/>
        <w:jc w:val="left"/>
        <w:rPr>
          <w:rtl/>
        </w:rPr>
      </w:pPr>
    </w:p>
    <w:p w14:paraId="694DE1A2" w14:textId="35321ABF" w:rsidR="003F587D" w:rsidRDefault="003F587D" w:rsidP="003F587D">
      <w:pPr>
        <w:pStyle w:val="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B10313" w:rsidRPr="004866C4" w:rsidRDefault="00B10313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B10313" w:rsidRPr="004866C4" w:rsidRDefault="00B10313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B10313" w:rsidRPr="004866C4" w:rsidRDefault="00B10313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B10313" w:rsidRPr="004866C4" w:rsidRDefault="00B10313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B10313" w:rsidRPr="004866C4" w:rsidRDefault="00B10313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B10313" w:rsidRPr="004866C4" w:rsidRDefault="00B10313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6C232BE7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>", גם כאשר</w:t>
        </w:r>
      </w:ins>
      <w:r w:rsidR="007F085E">
        <w:t xml:space="preserve">     </w:t>
      </w:r>
      <w:ins w:id="27" w:author="יובל תמיר" w:date="2021-01-27T21:35:00Z">
        <w:r w:rsidR="00B7235C">
          <w:rPr>
            <w:rFonts w:hint="cs"/>
            <w:rtl/>
          </w:rPr>
          <w:t xml:space="preserve"> </w:t>
        </w:r>
      </w:ins>
      <m:oMath>
        <m:r>
          <w:rPr>
            <w:rFonts w:ascii="Cambria Math" w:hAnsi="Cambria Math"/>
          </w:rPr>
          <m:t>Run Time</m:t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rPr>
            <w:rFonts w:ascii="Cambria Math" w:eastAsiaTheme="minorEastAsia" w:hAnsi="Cambria Math"/>
          </w:rPr>
          <m:t xml:space="preserve"> CDF</m:t>
        </m:r>
      </m:oMath>
      <w:ins w:id="33" w:author="יובל תמיר" w:date="2021-01-27T21:36:00Z">
        <w:r w:rsidR="00B7235C">
          <w:rPr>
            <w:rFonts w:eastAsiaTheme="minorEastAsia" w:hint="cs"/>
            <w:rtl/>
          </w:rPr>
          <w:t xml:space="preserve">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4" w:author="יובל תמיר" w:date="2021-01-27T21:37:00Z"/>
          <w:rtl/>
        </w:rPr>
      </w:pPr>
      <w:del w:id="35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6" w:author="יובל תמיר" w:date="2021-01-27T21:37:00Z"/>
          <w:rFonts w:eastAsiaTheme="minorEastAsia"/>
          <w:rtl/>
        </w:rPr>
      </w:pPr>
      <w:del w:id="37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8" w:author="יובל תמיר" w:date="2021-01-27T21:37:00Z">
            <w:rPr>
              <w:rFonts w:ascii="Cambria Math" w:hAnsi="Cambria Math"/>
            </w:rPr>
            <m:t>X</m:t>
          </w:del>
        </m:r>
        <m:r>
          <w:del w:id="39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0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1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2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3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2"/>
        <w:jc w:val="left"/>
        <w:rPr>
          <w:rtl/>
        </w:rPr>
      </w:pPr>
    </w:p>
    <w:p w14:paraId="44AB63F3" w14:textId="453DEBC5" w:rsidR="003F587D" w:rsidRDefault="003F587D" w:rsidP="003F587D">
      <w:pPr>
        <w:pStyle w:val="2"/>
        <w:jc w:val="left"/>
        <w:rPr>
          <w:rtl/>
        </w:rPr>
      </w:pPr>
    </w:p>
    <w:p w14:paraId="1FBB6863" w14:textId="692F892F" w:rsidR="003F587D" w:rsidRDefault="003F587D" w:rsidP="003F587D">
      <w:pPr>
        <w:pStyle w:val="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B10313" w:rsidRPr="004866C4" w:rsidRDefault="00B10313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B10313" w:rsidRPr="004866C4" w:rsidRDefault="00B10313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4" w:author="יובל תמיר" w:date="2021-01-27T21:38:00Z"/>
          <w:rtl/>
        </w:rPr>
      </w:pPr>
      <w:ins w:id="45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6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7" w:author="יובל תמיר" w:date="2021-01-27T21:39:00Z"/>
          <w:rtl/>
        </w:rPr>
        <w:pPrChange w:id="48" w:author="יובל תמיר" w:date="2021-01-27T21:39:00Z">
          <w:pPr/>
        </w:pPrChange>
      </w:pPr>
      <w:ins w:id="49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0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1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5C3ABEDC" w:rsidR="00F2393F" w:rsidDel="000D4290" w:rsidRDefault="007F085E" w:rsidP="00F2393F">
      <w:pPr>
        <w:rPr>
          <w:del w:id="52" w:author="יובל תמיר" w:date="2021-01-27T21:44:00Z"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988E49C" wp14:editId="062E820C">
            <wp:simplePos x="0" y="0"/>
            <wp:positionH relativeFrom="margin">
              <wp:posOffset>-678815</wp:posOffset>
            </wp:positionH>
            <wp:positionV relativeFrom="paragraph">
              <wp:posOffset>0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B431C" w14:textId="76CA65C8" w:rsidR="00F2393F" w:rsidDel="000D4290" w:rsidRDefault="00F2393F" w:rsidP="00F2393F">
      <w:pPr>
        <w:rPr>
          <w:del w:id="53" w:author="יובל תמיר" w:date="2021-01-27T21:44:00Z"/>
        </w:rPr>
      </w:pPr>
    </w:p>
    <w:p w14:paraId="79E82D75" w14:textId="25AC40B2" w:rsidR="00F2393F" w:rsidRPr="00F2393F" w:rsidDel="000D4290" w:rsidRDefault="000D4290" w:rsidP="00F2393F">
      <w:pPr>
        <w:rPr>
          <w:del w:id="54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04AA8079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B10313" w:rsidRPr="004866C4" w:rsidRDefault="00B10313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B10313" w:rsidRPr="004866C4" w:rsidRDefault="00B10313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B10313" w:rsidRPr="004866C4" w:rsidRDefault="00B10313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B10313" w:rsidRPr="004866C4" w:rsidRDefault="00B10313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413FB411" w:rsidR="00A74B9F" w:rsidRDefault="00A74B9F">
      <w:ins w:id="55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6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57" w:author="יובל תמיר" w:date="2021-01-27T21:42:00Z">
        <w:r>
          <w:rPr>
            <w:rFonts w:hint="cs"/>
            <w:rtl/>
          </w:rPr>
          <w:t>.</w:t>
        </w:r>
      </w:ins>
    </w:p>
    <w:p w14:paraId="60FA4240" w14:textId="77777777" w:rsidR="007F085E" w:rsidRDefault="007F085E" w:rsidP="007F085E">
      <w:pPr>
        <w:rPr>
          <w:ins w:id="58" w:author="יובל תמיר" w:date="2021-01-27T21:42:00Z"/>
          <w:rtl/>
        </w:rPr>
      </w:pPr>
    </w:p>
    <w:p w14:paraId="5B24DDCF" w14:textId="7BCC72E1" w:rsidR="00F2393F" w:rsidRDefault="00A74B9F" w:rsidP="00F2393F">
      <w:pPr>
        <w:rPr>
          <w:rFonts w:eastAsiaTheme="minorEastAsia"/>
        </w:rPr>
      </w:pPr>
      <w:ins w:id="59" w:author="יובל תמיר" w:date="2021-01-27T21:42:00Z">
        <w:r>
          <w:rPr>
            <w:rFonts w:hint="cs"/>
            <w:rtl/>
          </w:rPr>
          <w:lastRenderedPageBreak/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0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1" w:author="יובל תמיר" w:date="2021-01-27T21:43:00Z">
        <w:r w:rsidR="000D4290">
          <w:rPr>
            <w:rFonts w:eastAsiaTheme="minorEastAsia"/>
          </w:rPr>
          <w:t xml:space="preserve"> </w:t>
        </w:r>
      </w:ins>
      <w:r w:rsidR="007F085E">
        <w:rPr>
          <w:rFonts w:eastAsiaTheme="minorEastAsia"/>
        </w:rPr>
        <w:t xml:space="preserve">(Submit time) </w:t>
      </w:r>
      <w:ins w:id="62" w:author="יובל תמיר" w:date="2021-01-27T21:43:00Z"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3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64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65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66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67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68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62CD93FE" w14:textId="39296571" w:rsidR="00BA670B" w:rsidRDefault="00BA670B" w:rsidP="001E5DA7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אפשר לראות את ה-</w:t>
      </w:r>
      <w:r>
        <w:rPr>
          <w:rFonts w:eastAsiaTheme="minorEastAsia"/>
        </w:rPr>
        <w:t>Burst</w:t>
      </w:r>
      <w:r>
        <w:rPr>
          <w:rFonts w:eastAsiaTheme="minorEastAsia" w:hint="cs"/>
          <w:rtl/>
        </w:rPr>
        <w:t xml:space="preserve"> שנמצא בגרף כאשר ה- </w:t>
      </w:r>
      <m:oMath>
        <m:r>
          <w:rPr>
            <w:rFonts w:ascii="Cambria Math" w:eastAsiaTheme="minorEastAsia" w:hAnsi="Cambria Math"/>
          </w:rPr>
          <m:t>Submit time</m:t>
        </m:r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rPr>
                <w:rFonts w:ascii="Cambria Math" w:eastAsiaTheme="minorEastAsia" w:hAnsi="Cambria Math"/>
              </w:rPr>
              <m:t>≅3*</m:t>
            </m:r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r>
        <w:rPr>
          <w:rFonts w:eastAsiaTheme="minorEastAsia" w:hint="cs"/>
          <w:rtl/>
        </w:rPr>
        <w:t>, אחרי ניתוח עמוק יותר, הצלחנו לאתר את מקום התופעה. בדקנו מתי מספר המעבדים התפוסים עולה מעל 128 ואז הוצאנו את כל ה-</w:t>
      </w:r>
      <w:r>
        <w:rPr>
          <w:rFonts w:eastAsiaTheme="minorEastAsia"/>
        </w:rPr>
        <w:t>Jobs</w:t>
      </w:r>
      <w:r>
        <w:rPr>
          <w:rFonts w:eastAsiaTheme="minorEastAsia" w:hint="cs"/>
          <w:rtl/>
        </w:rPr>
        <w:t xml:space="preserve"> שגרמו לתופעה לקרות.</w:t>
      </w:r>
      <w:r w:rsidR="001E5DA7">
        <w:rPr>
          <w:rFonts w:eastAsiaTheme="minorEastAsia" w:hint="cs"/>
          <w:rtl/>
        </w:rPr>
        <w:t xml:space="preserve"> ה-</w:t>
      </w:r>
      <w:r w:rsidR="001E5DA7">
        <w:rPr>
          <w:rFonts w:eastAsiaTheme="minorEastAsia"/>
        </w:rPr>
        <w:t>Jobs</w:t>
      </w:r>
      <w:r w:rsidR="001E5DA7">
        <w:rPr>
          <w:rFonts w:eastAsiaTheme="minorEastAsia" w:hint="cs"/>
          <w:rtl/>
        </w:rPr>
        <w:t xml:space="preserve"> שגרמו ל-</w:t>
      </w:r>
      <w:r w:rsidR="001E5DA7">
        <w:rPr>
          <w:rFonts w:eastAsiaTheme="minorEastAsia"/>
        </w:rPr>
        <w:t>Burst</w:t>
      </w:r>
      <w:r w:rsidR="001E5DA7">
        <w:rPr>
          <w:rFonts w:eastAsiaTheme="minorEastAsia" w:hint="cs"/>
          <w:rtl/>
        </w:rPr>
        <w:t>:</w:t>
      </w:r>
    </w:p>
    <w:p w14:paraId="34493779" w14:textId="2F31D1BC" w:rsidR="007F085E" w:rsidRDefault="0079517B" w:rsidP="0079517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47EC2C" wp14:editId="16ADA494">
            <wp:extent cx="5731510" cy="3194685"/>
            <wp:effectExtent l="0" t="0" r="2540" b="571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8EF2" w14:textId="5E3B75D0" w:rsidR="007F085E" w:rsidRDefault="0079517B" w:rsidP="00F2393F">
      <w:pPr>
        <w:rPr>
          <w:rFonts w:eastAsiaTheme="minorEastAsia"/>
        </w:rPr>
      </w:pPr>
      <w:r>
        <w:rPr>
          <w:rFonts w:eastAsiaTheme="minorEastAsia" w:hint="cs"/>
          <w:rtl/>
        </w:rPr>
        <w:t xml:space="preserve">אז אפשר לראות איך התופעה נוצרה, יותר מ </w:t>
      </w:r>
      <w:r>
        <w:rPr>
          <w:rFonts w:eastAsiaTheme="minorEastAsia"/>
        </w:rPr>
        <w:t>job</w:t>
      </w:r>
      <w:r>
        <w:rPr>
          <w:rFonts w:eastAsiaTheme="minorEastAsia" w:hint="cs"/>
          <w:rtl/>
        </w:rPr>
        <w:t xml:space="preserve"> אחד שמבקש מעבדים הוגש תוך חלון זמן קצר יחסית עם זמני ריצה ארוכים מהרגיל. לכן לא ידענו למי לתת את העדיפות להשתמש במעבדים.</w:t>
      </w:r>
    </w:p>
    <w:p w14:paraId="08D617AC" w14:textId="1856C860" w:rsidR="007F085E" w:rsidRPr="00BA670B" w:rsidRDefault="007F085E" w:rsidP="00F2393F">
      <w:pPr>
        <w:rPr>
          <w:rFonts w:eastAsiaTheme="minorEastAsia"/>
        </w:rPr>
      </w:pPr>
    </w:p>
    <w:p w14:paraId="5451C8C4" w14:textId="608FE264" w:rsidR="007F085E" w:rsidRDefault="007F085E" w:rsidP="00F2393F">
      <w:pPr>
        <w:rPr>
          <w:rFonts w:eastAsiaTheme="minorEastAsia"/>
        </w:rPr>
      </w:pPr>
    </w:p>
    <w:p w14:paraId="0AECF258" w14:textId="3F19CF8B" w:rsidR="007F085E" w:rsidRDefault="007F085E" w:rsidP="00F2393F">
      <w:pPr>
        <w:rPr>
          <w:rFonts w:eastAsiaTheme="minorEastAsia"/>
        </w:rPr>
      </w:pPr>
    </w:p>
    <w:p w14:paraId="5C3BDC77" w14:textId="7F859A51" w:rsidR="007F085E" w:rsidRDefault="007F085E" w:rsidP="00F2393F">
      <w:pPr>
        <w:rPr>
          <w:rFonts w:eastAsiaTheme="minorEastAsia"/>
        </w:rPr>
      </w:pPr>
    </w:p>
    <w:p w14:paraId="437E1481" w14:textId="56E57519" w:rsidR="007F085E" w:rsidRDefault="007F085E" w:rsidP="00F2393F">
      <w:pPr>
        <w:rPr>
          <w:rFonts w:eastAsiaTheme="minorEastAsia"/>
        </w:rPr>
      </w:pPr>
    </w:p>
    <w:p w14:paraId="3BCA30ED" w14:textId="56C3BCB4" w:rsidR="007F085E" w:rsidRDefault="007F085E" w:rsidP="00F2393F">
      <w:pPr>
        <w:rPr>
          <w:rFonts w:eastAsiaTheme="minorEastAsia"/>
        </w:rPr>
      </w:pPr>
    </w:p>
    <w:p w14:paraId="2E2B1F9B" w14:textId="47684B75" w:rsidR="007F085E" w:rsidRDefault="007F085E" w:rsidP="00F2393F">
      <w:pPr>
        <w:rPr>
          <w:rFonts w:eastAsiaTheme="minorEastAsia"/>
        </w:rPr>
      </w:pPr>
    </w:p>
    <w:p w14:paraId="0723B2A8" w14:textId="7F8980C3" w:rsidR="007F085E" w:rsidRDefault="007F085E" w:rsidP="00F2393F">
      <w:pPr>
        <w:rPr>
          <w:rFonts w:eastAsiaTheme="minorEastAsia"/>
        </w:rPr>
      </w:pPr>
    </w:p>
    <w:p w14:paraId="591DBFB6" w14:textId="65508128" w:rsidR="007F085E" w:rsidRDefault="007F085E" w:rsidP="00F2393F">
      <w:pPr>
        <w:rPr>
          <w:rFonts w:eastAsiaTheme="minorEastAsia"/>
        </w:rPr>
      </w:pPr>
    </w:p>
    <w:p w14:paraId="5C77C5C7" w14:textId="79EB52DC" w:rsidR="007F085E" w:rsidRDefault="007F085E" w:rsidP="00F2393F">
      <w:pPr>
        <w:rPr>
          <w:rFonts w:eastAsiaTheme="minorEastAsia"/>
        </w:rPr>
      </w:pPr>
    </w:p>
    <w:p w14:paraId="3700D811" w14:textId="366DDE9D" w:rsidR="007F085E" w:rsidRDefault="007F085E" w:rsidP="00F2393F">
      <w:pPr>
        <w:rPr>
          <w:rFonts w:eastAsiaTheme="minorEastAsia"/>
        </w:rPr>
      </w:pPr>
    </w:p>
    <w:p w14:paraId="30021017" w14:textId="77777777" w:rsidR="007F085E" w:rsidRPr="005C0A0A" w:rsidDel="000D4290" w:rsidRDefault="007F085E">
      <w:pPr>
        <w:jc w:val="left"/>
        <w:rPr>
          <w:del w:id="73" w:author="יובל תמיר" w:date="2021-01-27T21:43:00Z"/>
          <w:i/>
          <w:rtl/>
          <w:rPrChange w:id="74" w:author="יובל תמיר" w:date="2021-01-27T21:45:00Z">
            <w:rPr>
              <w:del w:id="75" w:author="יובל תמיר" w:date="2021-01-27T21:43:00Z"/>
              <w:rtl/>
            </w:rPr>
          </w:rPrChange>
        </w:rPr>
        <w:pPrChange w:id="76" w:author="יובל תמיר" w:date="2021-01-27T21:45:00Z">
          <w:pPr/>
        </w:pPrChange>
      </w:pPr>
    </w:p>
    <w:p w14:paraId="305E353A" w14:textId="23EBC1C1" w:rsidR="00F2393F" w:rsidRPr="00D909C1" w:rsidDel="000D4290" w:rsidRDefault="00F2393F" w:rsidP="00490C43">
      <w:pPr>
        <w:rPr>
          <w:del w:id="77" w:author="יובל תמיר" w:date="2021-01-27T21:43:00Z"/>
          <w:rFonts w:eastAsiaTheme="minorEastAsia"/>
          <w:rtl/>
        </w:rPr>
      </w:pPr>
      <w:del w:id="78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9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80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81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2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3" w:author="יובל תמיר" w:date="2021-01-27T21:44:00Z"/>
          <w:rtl/>
        </w:rPr>
        <w:pPrChange w:id="84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3"/>
        <w:bidi/>
        <w:rPr>
          <w:del w:id="85" w:author="יובל תמיר" w:date="2021-01-27T21:48:00Z"/>
          <w:rtl/>
        </w:rPr>
      </w:pPr>
      <w:bookmarkStart w:id="86" w:name="_Toc63019106"/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B10313" w:rsidRPr="004866C4" w:rsidRDefault="00B10313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B10313" w:rsidRPr="004866C4" w:rsidRDefault="00B10313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B10313" w:rsidRPr="004866C4" w:rsidRDefault="00B10313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B10313" w:rsidRPr="004866C4" w:rsidRDefault="00B10313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6"/>
    </w:p>
    <w:p w14:paraId="7BEEC17E" w14:textId="77777777" w:rsidR="005C0A0A" w:rsidRDefault="005C0A0A">
      <w:pPr>
        <w:pStyle w:val="3"/>
        <w:bidi/>
        <w:rPr>
          <w:ins w:id="87" w:author="יובל תמיר" w:date="2021-01-27T21:44:00Z"/>
          <w:rtl/>
        </w:rPr>
        <w:pPrChange w:id="88" w:author="יובל תמיר" w:date="2021-01-27T21:48:00Z">
          <w:pPr/>
        </w:pPrChange>
      </w:pPr>
    </w:p>
    <w:p w14:paraId="27C3664E" w14:textId="1B5A49FB" w:rsidR="00EE2DA7" w:rsidRDefault="005C0A0A">
      <w:pPr>
        <w:jc w:val="left"/>
        <w:rPr>
          <w:rtl/>
        </w:rPr>
        <w:pPrChange w:id="89" w:author="יובל תמיר" w:date="2021-01-27T21:49:00Z">
          <w:pPr/>
        </w:pPrChange>
      </w:pPr>
      <w:ins w:id="90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91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A10E36">
        <w:rPr>
          <w:rFonts w:hint="cs"/>
          <w:rtl/>
        </w:rPr>
        <w:t xml:space="preserve">אפשר לראות </w:t>
      </w:r>
      <w:r w:rsidR="00EE2DA7" w:rsidRPr="00D909C1">
        <w:rPr>
          <w:rtl/>
        </w:rPr>
        <w:t xml:space="preserve">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92" w:author="יובל תמיר" w:date="2021-01-27T21:48:00Z">
        <w:r w:rsidR="00377FFC">
          <w:rPr>
            <w:rFonts w:hint="cs"/>
            <w:rtl/>
          </w:rPr>
          <w:t>ים במערכת</w:t>
        </w:r>
      </w:ins>
      <w:del w:id="93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A10E36">
        <w:rPr>
          <w:rFonts w:hint="cs"/>
          <w:rtl/>
        </w:rPr>
        <w:t xml:space="preserve">, חוץ מזה </w:t>
      </w:r>
      <w:r w:rsidR="00F73C18">
        <w:rPr>
          <w:rFonts w:hint="cs"/>
          <w:rtl/>
        </w:rPr>
        <w:t>לא ניתן להסיק מסכנות מעניינות משום שה</w:t>
      </w:r>
      <w:r w:rsidR="00F73C18">
        <w:t xml:space="preserve"> </w:t>
      </w:r>
      <w:r w:rsidR="00F73C18">
        <w:rPr>
          <w:rFonts w:hint="cs"/>
          <w:rtl/>
        </w:rPr>
        <w:t xml:space="preserve"> </w:t>
      </w:r>
      <w:r w:rsidR="00F73C18">
        <w:t>log</w:t>
      </w:r>
      <w:r w:rsidR="00F73C18">
        <w:rPr>
          <w:rFonts w:hint="cs"/>
          <w:rtl/>
        </w:rPr>
        <w:t xml:space="preserve"> הוא קטן יחסית.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94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95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B10313" w:rsidRPr="004866C4" w:rsidRDefault="00B10313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B10313" w:rsidRPr="004866C4" w:rsidRDefault="00B10313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71D4D116" w:rsidR="00EE2DA7" w:rsidRDefault="00C71D90">
      <w:pPr>
        <w:jc w:val="left"/>
        <w:rPr>
          <w:ins w:id="96" w:author="יובל תמיר" w:date="2021-01-27T21:53:00Z"/>
          <w:rtl/>
        </w:rPr>
        <w:pPrChange w:id="97" w:author="יובל תמיר" w:date="2021-01-27T21:55:00Z">
          <w:pPr/>
        </w:pPrChange>
      </w:pPr>
      <w:ins w:id="98" w:author="יובל תמיר" w:date="2021-01-27T21:56:00Z">
        <w:r>
          <w:rPr>
            <w:rFonts w:hint="cs"/>
            <w:rtl/>
          </w:rPr>
          <w:t>ב</w:t>
        </w:r>
      </w:ins>
      <w:ins w:id="99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0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0396171B" w:rsidR="00E43631" w:rsidRDefault="00E43631" w:rsidP="00C71D90">
      <w:pPr>
        <w:jc w:val="left"/>
        <w:rPr>
          <w:ins w:id="101" w:author="יובל תמיר" w:date="2021-01-27T21:56:00Z"/>
          <w:rFonts w:eastAsiaTheme="minorEastAsia"/>
          <w:rtl/>
        </w:rPr>
      </w:pPr>
      <w:ins w:id="102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rPr>
            <w:rFonts w:ascii="Cambria Math" w:hAnsi="Cambria Math"/>
          </w:rPr>
          <m:t>Interarrival</m:t>
        </m:r>
        <m:r>
          <w:ins w:id="103" w:author="יובל תמיר" w:date="2021-01-27T21:53:00Z">
            <w:rPr>
              <w:rFonts w:ascii="Cambria Math" w:hAnsi="Cambria Math"/>
            </w:rPr>
            <m:t>=1</m:t>
          </w:ins>
        </m:r>
      </m:oMath>
      <w:ins w:id="104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05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06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07" w:author="יובל תמיר" w:date="2021-01-27T21:54:00Z">
        <w:r>
          <w:rPr>
            <w:rFonts w:eastAsiaTheme="minorEastAsia" w:hint="cs"/>
            <w:rtl/>
          </w:rPr>
          <w:t>)</w:t>
        </w:r>
      </w:ins>
      <w:ins w:id="108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09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0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523A93C5" w:rsidR="00C71D90" w:rsidRPr="00C71D90" w:rsidRDefault="00653BCD">
      <w:pPr>
        <w:jc w:val="left"/>
        <w:rPr>
          <w:i/>
          <w:rPrChange w:id="111" w:author="יובל תמיר" w:date="2021-01-27T21:55:00Z">
            <w:rPr/>
          </w:rPrChange>
        </w:rPr>
        <w:pPrChange w:id="112" w:author="יובל תמיר" w:date="2021-01-27T21:55:00Z">
          <w:pPr/>
        </w:pPrChange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6E383C28">
            <wp:simplePos x="0" y="0"/>
            <wp:positionH relativeFrom="margin">
              <wp:posOffset>309294</wp:posOffset>
            </wp:positionH>
            <wp:positionV relativeFrom="paragraph">
              <wp:posOffset>445868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E8C80" w14:textId="7F3FEB80" w:rsidR="00EE2DA7" w:rsidRPr="00D909C1" w:rsidDel="00F268DF" w:rsidRDefault="00EE2DA7" w:rsidP="00EE2DA7">
      <w:pPr>
        <w:rPr>
          <w:del w:id="113" w:author="יובל תמיר" w:date="2021-01-27T21:53:00Z"/>
          <w:noProof/>
          <w:rtl/>
        </w:rPr>
      </w:pPr>
      <w:del w:id="114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15" w:author="יובל תמיר" w:date="2021-01-27T21:55:00Z"/>
          <w:noProof/>
          <w:rtl/>
        </w:rPr>
      </w:pPr>
      <w:del w:id="116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17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B10313" w:rsidRPr="004866C4" w:rsidRDefault="00B10313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B10313" w:rsidRPr="004866C4" w:rsidRDefault="00B10313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557F605B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3A0D5D9F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B10313" w:rsidRPr="004866C4" w:rsidRDefault="00B10313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B10313" w:rsidRPr="004866C4" w:rsidRDefault="00B10313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18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19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0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1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22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23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24" w:author="יובל תמיר" w:date="2021-01-27T21:57:00Z">
        <w:r w:rsidRPr="00D909C1" w:rsidDel="00C71D90">
          <w:rPr>
            <w:noProof/>
          </w:rPr>
          <w:delText>-20:</w:delText>
        </w:r>
      </w:del>
      <w:ins w:id="125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26" w:author="יובל תמיר" w:date="2021-01-27T21:57:00Z">
        <w:r w:rsidRPr="00D909C1" w:rsidDel="00C71D90">
          <w:rPr>
            <w:noProof/>
          </w:rPr>
          <w:delText>05</w:delText>
        </w:r>
      </w:del>
      <w:del w:id="127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28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29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0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1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32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33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34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35" w:author="יובל תמיר" w:date="2021-01-27T21:58:00Z">
          <w:pPr/>
        </w:pPrChange>
      </w:pPr>
      <w:ins w:id="136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37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38" w:author="יובל תמיר" w:date="2021-01-27T22:01:00Z">
        <w:r>
          <w:rPr>
            <w:rFonts w:hint="cs"/>
            <w:noProof/>
            <w:rtl/>
          </w:rPr>
          <w:t>ש</w:t>
        </w:r>
      </w:ins>
      <w:del w:id="139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0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1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42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2"/>
        <w:jc w:val="left"/>
        <w:rPr>
          <w:rtl/>
        </w:rPr>
      </w:pPr>
      <w:bookmarkStart w:id="143" w:name="_Toc63019107"/>
      <w:r>
        <w:rPr>
          <w:rFonts w:hint="cs"/>
          <w:rtl/>
        </w:rPr>
        <w:lastRenderedPageBreak/>
        <w:t>מענה על שאלות</w:t>
      </w:r>
      <w:bookmarkEnd w:id="143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44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45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46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47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48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49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0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1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52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53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54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55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56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57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58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59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0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1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62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63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64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65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af2"/>
            <w:noProof/>
            <w:rtl/>
          </w:rPr>
          <w:footnoteReference w:id="1"/>
        </w:r>
      </w:ins>
      <w:del w:id="170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1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72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73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74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75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76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77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78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79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0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1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82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83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84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85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86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87" w:author="יובל תמיר" w:date="2021-01-27T22:11:00Z">
          <w:pPr/>
        </w:pPrChange>
      </w:pPr>
      <w:ins w:id="188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89" w:author="יובל תמיר" w:date="2021-01-27T22:10:00Z">
        <w:r>
          <w:rPr>
            <w:rFonts w:hint="cs"/>
            <w:rtl/>
          </w:rPr>
          <w:t xml:space="preserve"> (תמונה </w:t>
        </w:r>
      </w:ins>
      <w:ins w:id="190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1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192" w:author="יובל תמיר" w:date="2021-01-27T22:12:00Z">
        <w:r w:rsidR="00A662AA">
          <w:rPr>
            <w:rFonts w:hint="cs"/>
            <w:rtl/>
          </w:rPr>
          <w:t>נש</w:t>
        </w:r>
      </w:ins>
      <w:del w:id="193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194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195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196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197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198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199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0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1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02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03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04" w:author="יובל תמיר" w:date="2021-01-27T22:13:00Z">
        <w:r w:rsidR="00A662AA">
          <w:rPr>
            <w:rFonts w:hint="cs"/>
            <w:rtl/>
          </w:rPr>
          <w:t>של</w:t>
        </w:r>
      </w:ins>
      <w:del w:id="205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06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07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08" w:author="יובל תמיר" w:date="2021-01-27T22:13:00Z">
        <w:r w:rsidRPr="00D909C1" w:rsidDel="00A662AA">
          <w:rPr>
            <w:rtl/>
          </w:rPr>
          <w:delText>כך שנוכל</w:delText>
        </w:r>
      </w:del>
      <w:ins w:id="209" w:author="יובל תמיר" w:date="2021-01-27T22:13:00Z">
        <w:r w:rsidR="00A662AA">
          <w:rPr>
            <w:rFonts w:hint="cs"/>
            <w:rtl/>
          </w:rPr>
          <w:t>יכ</w:t>
        </w:r>
      </w:ins>
      <w:ins w:id="210" w:author="יובל תמיר" w:date="2021-01-27T22:14:00Z">
        <w:r w:rsidR="00A662AA">
          <w:rPr>
            <w:rFonts w:hint="cs"/>
            <w:rtl/>
          </w:rPr>
          <w:t>ו</w:t>
        </w:r>
      </w:ins>
      <w:ins w:id="211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12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13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14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15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16" w:author="יובל תמיר" w:date="2021-01-27T22:14:00Z">
        <w:r w:rsidR="00A662AA">
          <w:rPr>
            <w:rFonts w:hint="cs"/>
            <w:rtl/>
          </w:rPr>
          <w:t>מכיוון</w:t>
        </w:r>
      </w:ins>
      <w:del w:id="217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18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19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0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1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22" w:author="יובל תמיר" w:date="2021-01-27T22:16:00Z">
        <w:r w:rsidR="007354BD">
          <w:t>/</w:t>
        </w:r>
      </w:ins>
      <w:del w:id="223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24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25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26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1"/>
        <w:bidi w:val="0"/>
        <w:jc w:val="right"/>
        <w:rPr>
          <w:rtl/>
        </w:rPr>
      </w:pPr>
      <w:bookmarkStart w:id="227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27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 xml:space="preserve">with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2-5 </w:t>
      </w:r>
      <w:r w:rsidR="00EE2DA7" w:rsidRPr="00D909C1">
        <w:rPr>
          <w:b/>
          <w:bCs/>
          <w:rtl/>
        </w:rPr>
        <w:t xml:space="preserve"> אין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2-6 </w:t>
      </w:r>
      <w:r w:rsidR="00EE2DA7" w:rsidRPr="00D909C1">
        <w:rPr>
          <w:b/>
          <w:bCs/>
          <w:rtl/>
        </w:rPr>
        <w:t xml:space="preserve"> אין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 xml:space="preserve">Figure 2-7 </w:t>
      </w:r>
      <w:r w:rsidR="00EE2DA7" w:rsidRPr="00D909C1">
        <w:rPr>
          <w:b/>
          <w:bCs/>
          <w:rtl/>
        </w:rPr>
        <w:t xml:space="preserve"> אין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1"/>
        <w:bidi w:val="0"/>
        <w:jc w:val="right"/>
        <w:rPr>
          <w:rtl/>
        </w:rPr>
      </w:pPr>
      <w:bookmarkStart w:id="228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28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2"/>
        <w:bidi w:val="0"/>
        <w:jc w:val="left"/>
        <w:rPr>
          <w:rtl/>
        </w:rPr>
      </w:pPr>
      <w:bookmarkStart w:id="229" w:name="_Toc63019110"/>
      <w:r w:rsidRPr="003F587D">
        <w:t>NASA-Log File Graphs</w:t>
      </w:r>
      <w:bookmarkEnd w:id="229"/>
    </w:p>
    <w:p w14:paraId="10F4BE60" w14:textId="02539ED5" w:rsidR="008E78F9" w:rsidRDefault="008E78F9" w:rsidP="008E78F9">
      <w:pPr>
        <w:pStyle w:val="3"/>
      </w:pPr>
      <w:bookmarkStart w:id="230" w:name="_Toc63019111"/>
      <w:r>
        <w:t>CDF of Runtimes time – All users</w:t>
      </w:r>
      <w:bookmarkEnd w:id="230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2418D9B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52A7430" w14:textId="5D00FB56" w:rsidR="008E78F9" w:rsidRDefault="00751FB1" w:rsidP="008E78F9">
      <w:pPr>
        <w:pStyle w:val="3"/>
      </w:pPr>
      <w:bookmarkStart w:id="231" w:name="_Toc63019112"/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t>CDF of Runtimes time – Other users</w:t>
      </w:r>
      <w:bookmarkEnd w:id="231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224682D" w14:textId="79159746" w:rsidR="008E78F9" w:rsidRDefault="00751FB1" w:rsidP="00347FC8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E82C7" w14:textId="77777777" w:rsidR="008E78F9" w:rsidRDefault="008E78F9" w:rsidP="003F587D">
      <w:pPr>
        <w:pStyle w:val="1"/>
        <w:rPr>
          <w:rtl/>
        </w:rPr>
      </w:pPr>
    </w:p>
    <w:p w14:paraId="5A1BEF3A" w14:textId="77777777" w:rsidR="008E78F9" w:rsidRDefault="008E78F9" w:rsidP="003F587D">
      <w:pPr>
        <w:pStyle w:val="1"/>
        <w:rPr>
          <w:rtl/>
        </w:rPr>
      </w:pPr>
    </w:p>
    <w:p w14:paraId="58CE980D" w14:textId="77777777" w:rsidR="008E78F9" w:rsidRDefault="008E78F9" w:rsidP="003F587D">
      <w:pPr>
        <w:pStyle w:val="1"/>
        <w:rPr>
          <w:rtl/>
        </w:rPr>
      </w:pPr>
    </w:p>
    <w:p w14:paraId="4C76C01E" w14:textId="77777777" w:rsidR="008E78F9" w:rsidRDefault="008E78F9" w:rsidP="003F587D">
      <w:pPr>
        <w:pStyle w:val="1"/>
        <w:rPr>
          <w:rtl/>
        </w:rPr>
      </w:pPr>
    </w:p>
    <w:p w14:paraId="6027F237" w14:textId="77777777" w:rsidR="008E78F9" w:rsidRDefault="008E78F9" w:rsidP="003F587D">
      <w:pPr>
        <w:pStyle w:val="1"/>
        <w:rPr>
          <w:rtl/>
        </w:rPr>
      </w:pPr>
    </w:p>
    <w:p w14:paraId="04DFB487" w14:textId="77777777" w:rsidR="008E78F9" w:rsidRDefault="008E78F9" w:rsidP="003F587D">
      <w:pPr>
        <w:pStyle w:val="1"/>
        <w:rPr>
          <w:rtl/>
        </w:rPr>
      </w:pPr>
    </w:p>
    <w:p w14:paraId="1FBA3816" w14:textId="61E65B27" w:rsidR="008E78F9" w:rsidRPr="008E78F9" w:rsidRDefault="00751FB1" w:rsidP="008E78F9">
      <w:pPr>
        <w:pStyle w:val="3"/>
        <w:rPr>
          <w:rtl/>
        </w:rPr>
      </w:pPr>
      <w:bookmarkStart w:id="232" w:name="_Toc63019114"/>
      <w: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48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GwEMQ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" stroked="f">
                <v:textbox style="mso-fit-shape-to-text:t" inset="0,0,0,0">
                  <w:txbxContent>
                    <w:p w14:paraId="5CB8845B" w14:textId="70599575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49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zzMA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" stroked="f">
                <v:textbox style="mso-fit-shape-to-text:t" inset="0,0,0,0">
                  <w:txbxContent>
                    <w:p w14:paraId="07788A37" w14:textId="29686CDF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32"/>
    </w:p>
    <w:p w14:paraId="3DCA43DE" w14:textId="145C70ED" w:rsidR="008E78F9" w:rsidRDefault="008E78F9" w:rsidP="003F587D">
      <w:pPr>
        <w:pStyle w:val="1"/>
        <w:rPr>
          <w:rtl/>
        </w:rPr>
      </w:pPr>
    </w:p>
    <w:p w14:paraId="278BC5BC" w14:textId="2F963B06" w:rsidR="008E78F9" w:rsidRDefault="008E78F9" w:rsidP="003F587D">
      <w:pPr>
        <w:pStyle w:val="1"/>
        <w:rPr>
          <w:rtl/>
        </w:rPr>
      </w:pPr>
    </w:p>
    <w:p w14:paraId="43F59A76" w14:textId="2AD5BB38" w:rsidR="008E78F9" w:rsidRDefault="008E78F9" w:rsidP="003F587D">
      <w:pPr>
        <w:pStyle w:val="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0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tY7MQIAAGcEAAAOAAAAZHJzL2Uyb0RvYy54bWysVFFv2yAQfp+0/4B4X5xkTd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" stroked="f">
                <v:textbox style="mso-fit-shape-to-text:t" inset="0,0,0,0">
                  <w:txbxContent>
                    <w:p w14:paraId="38F2AEA4" w14:textId="2B2CE9D5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1"/>
      </w:pPr>
    </w:p>
    <w:p w14:paraId="1811EF65" w14:textId="77777777" w:rsidR="008E78F9" w:rsidRDefault="008E78F9" w:rsidP="003F587D">
      <w:pPr>
        <w:pStyle w:val="1"/>
      </w:pPr>
    </w:p>
    <w:p w14:paraId="0CC04E2C" w14:textId="7067A7FC" w:rsidR="008E78F9" w:rsidRDefault="008E78F9" w:rsidP="003F587D">
      <w:pPr>
        <w:pStyle w:val="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2"/>
      </w:pPr>
      <w:bookmarkStart w:id="233" w:name="_Toc63019115"/>
      <w:r w:rsidRPr="00D909C1">
        <w:lastRenderedPageBreak/>
        <w:t>MATLAB-Log File Graphs</w:t>
      </w:r>
      <w:bookmarkEnd w:id="233"/>
    </w:p>
    <w:p w14:paraId="3E2E2C50" w14:textId="5D43DD08" w:rsidR="008E78F9" w:rsidRPr="008E78F9" w:rsidRDefault="00751FB1" w:rsidP="008E78F9">
      <w:pPr>
        <w:pStyle w:val="3"/>
        <w:bidi/>
      </w:pPr>
      <w:bookmarkStart w:id="234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1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I6zLw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" stroked="f">
                <v:textbox style="mso-fit-shape-to-text:t" inset="0,0,0,0">
                  <w:txbxContent>
                    <w:p w14:paraId="7D355724" w14:textId="32C9343F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Runtimes</w:t>
      </w:r>
      <w:bookmarkEnd w:id="234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2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4I9MQ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" stroked="f">
                <v:textbox style="mso-fit-shape-to-text:t" inset="0,0,0,0">
                  <w:txbxContent>
                    <w:p w14:paraId="4B01DDE9" w14:textId="1AE3197B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1"/>
      </w:pPr>
    </w:p>
    <w:p w14:paraId="4BEB0C29" w14:textId="0A8880AF" w:rsidR="008E78F9" w:rsidRDefault="008E78F9" w:rsidP="003F587D">
      <w:pPr>
        <w:pStyle w:val="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3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AczIHU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3"/>
        <w:bidi/>
      </w:pPr>
      <w:bookmarkStart w:id="235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4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" stroked="f">
                <v:textbox style="mso-fit-shape-to-text:t" inset="0,0,0,0">
                  <w:txbxContent>
                    <w:p w14:paraId="1F79C42D" w14:textId="090D040E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5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" stroked="f">
                <v:textbox style="mso-fit-shape-to-text:t" inset="0,0,0,0">
                  <w:txbxContent>
                    <w:p w14:paraId="6F75E26D" w14:textId="597CB006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Interarrival time</w:t>
      </w:r>
      <w:bookmarkEnd w:id="235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1"/>
      </w:pPr>
    </w:p>
    <w:p w14:paraId="0ACE138D" w14:textId="1ED0CB83" w:rsidR="008E78F9" w:rsidRDefault="008E78F9" w:rsidP="008E78F9"/>
    <w:p w14:paraId="11C42770" w14:textId="77777777" w:rsidR="00651CE1" w:rsidRDefault="00751FB1" w:rsidP="00651CE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6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C4MbO4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F23D" w14:textId="0E71F39C" w:rsidR="00751FB1" w:rsidRPr="00651CE1" w:rsidRDefault="00651CE1" w:rsidP="00651CE1">
      <w:pPr>
        <w:rPr>
          <w:rtl/>
        </w:rPr>
      </w:pPr>
      <w:r>
        <w:rPr>
          <w:rFonts w:hint="cs"/>
          <w:rtl/>
        </w:rPr>
        <w:t xml:space="preserve">באיורים </w:t>
      </w:r>
      <w:r w:rsidR="00751FB1">
        <w:rPr>
          <w:rtl/>
        </w:rPr>
        <w:br w:type="page"/>
      </w:r>
    </w:p>
    <w:p w14:paraId="1CBF0817" w14:textId="3E54BCD9" w:rsidR="00751FB1" w:rsidRDefault="00BE3C38" w:rsidP="00751FB1">
      <w:pPr>
        <w:pStyle w:val="1"/>
        <w:rPr>
          <w:rtl/>
        </w:rPr>
      </w:pPr>
      <w:bookmarkStart w:id="236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36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57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rkMgIAAGkEAAAOAAAAZHJzL2Uyb0RvYy54bWysVFFv2jAQfp+0/2D5fQTalV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kBBq5D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58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5xMQ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cvKD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" stroked="f">
                <v:textbox style="mso-fit-shape-to-text:t" inset="0,0,0,0">
                  <w:txbxContent>
                    <w:p w14:paraId="7D469619" w14:textId="196AB204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59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C4NBIC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B10313" w:rsidRPr="004866C4" w:rsidRDefault="00B10313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0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oFdMAIAAGkEAAAOAAAAZHJzL2Uyb0RvYy54bWysVFFv2yAQfp+0/4B4X+y0TTZ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l+93E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P7qgV0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B10313" w:rsidRPr="004866C4" w:rsidRDefault="00B10313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1"/>
      </w:pPr>
    </w:p>
    <w:p w14:paraId="0AE0BE47" w14:textId="4038B3B0" w:rsidR="00751FB1" w:rsidRDefault="00751FB1" w:rsidP="003F587D">
      <w:pPr>
        <w:pStyle w:val="1"/>
      </w:pPr>
    </w:p>
    <w:p w14:paraId="203FE85F" w14:textId="7A4C1B1C" w:rsidR="00751FB1" w:rsidRDefault="00751FB1" w:rsidP="003F587D">
      <w:pPr>
        <w:pStyle w:val="1"/>
      </w:pPr>
    </w:p>
    <w:p w14:paraId="10740256" w14:textId="7A9B021F" w:rsidR="00751FB1" w:rsidRDefault="00751FB1" w:rsidP="003F587D">
      <w:pPr>
        <w:pStyle w:val="1"/>
      </w:pPr>
    </w:p>
    <w:p w14:paraId="51AB8D75" w14:textId="2BE1319A" w:rsidR="00751FB1" w:rsidRDefault="00751FB1" w:rsidP="003F587D">
      <w:pPr>
        <w:pStyle w:val="1"/>
      </w:pPr>
    </w:p>
    <w:p w14:paraId="749F2C6D" w14:textId="795334E8" w:rsidR="00751FB1" w:rsidRDefault="00751FB1" w:rsidP="003F587D">
      <w:pPr>
        <w:pStyle w:val="1"/>
      </w:pPr>
    </w:p>
    <w:p w14:paraId="3762BD2B" w14:textId="2C6E55BD" w:rsidR="00751FB1" w:rsidRDefault="00751FB1" w:rsidP="003F587D">
      <w:pPr>
        <w:pStyle w:val="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1"/>
      </w:pPr>
    </w:p>
    <w:p w14:paraId="5DF748D5" w14:textId="1BDFDBD2" w:rsidR="00BE3C38" w:rsidRDefault="00BE3C38" w:rsidP="003F587D">
      <w:pPr>
        <w:pStyle w:val="1"/>
        <w:rPr>
          <w:rtl/>
        </w:rPr>
      </w:pPr>
      <w:bookmarkStart w:id="237" w:name="_Toc63019119"/>
      <w:r>
        <w:rPr>
          <w:rFonts w:hint="cs"/>
          <w:rtl/>
        </w:rPr>
        <w:lastRenderedPageBreak/>
        <w:t>שלב 6</w:t>
      </w:r>
      <w:bookmarkEnd w:id="237"/>
    </w:p>
    <w:p w14:paraId="471C02D9" w14:textId="0408725B" w:rsidR="00EE2DA7" w:rsidRDefault="00751FB1" w:rsidP="00751FB1">
      <w:pPr>
        <w:pStyle w:val="3"/>
        <w:rPr>
          <w:ins w:id="238" w:author="יובל תמיר" w:date="2021-01-27T22:25:00Z"/>
          <w:rtl/>
        </w:rPr>
      </w:pPr>
      <w:bookmarkStart w:id="239" w:name="_Toc63019120"/>
      <w:r w:rsidRPr="003F587D">
        <w:t>NASA-Log File</w:t>
      </w:r>
      <w:bookmarkEnd w:id="239"/>
    </w:p>
    <w:p w14:paraId="5317C63A" w14:textId="692B6B84" w:rsidR="00E875B9" w:rsidRDefault="00E875B9" w:rsidP="00EE149D">
      <w:pPr>
        <w:rPr>
          <w:ins w:id="240" w:author="יובל תמיר" w:date="2021-01-27T22:28:00Z"/>
          <w:rtl/>
        </w:rPr>
      </w:pPr>
      <w:ins w:id="241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42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43" w:author="יובל תמיר" w:date="2021-01-27T22:27:00Z">
        <w:r w:rsidR="00B804BC">
          <w:rPr>
            <w:rFonts w:hint="cs"/>
            <w:rtl/>
          </w:rPr>
          <w:t>ל</w:t>
        </w:r>
      </w:ins>
      <w:ins w:id="244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45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46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47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48" w:author="יובל תמיר" w:date="2021-01-27T22:30:00Z"/>
          <w:rtl/>
        </w:rPr>
      </w:pPr>
      <w:ins w:id="249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0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51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52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53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B10313" w:rsidRPr="00EE149D" w:rsidRDefault="00B10313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1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" stroked="f">
                <v:textbox style="mso-fit-shape-to-text:t" inset="0,0,0,0">
                  <w:txbxContent>
                    <w:p w14:paraId="0DF5C768" w14:textId="6460F9F0" w:rsidR="00B10313" w:rsidRPr="00EE149D" w:rsidRDefault="00B10313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B10313" w:rsidRPr="00EE149D" w:rsidRDefault="00B10313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>
                              <w:rPr>
                                <w:lang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2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" stroked="f">
                <v:textbox style="mso-fit-shape-to-text:t" inset="0,0,0,0">
                  <w:txbxContent>
                    <w:p w14:paraId="05E51892" w14:textId="1610616F" w:rsidR="00B10313" w:rsidRPr="00EE149D" w:rsidRDefault="00B10313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>
                        <w:rPr>
                          <w:lang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54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55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56" w:author="יובל תמיר" w:date="2021-01-27T22:28:00Z"/>
        </w:rPr>
        <w:pPrChange w:id="257" w:author="יובל תמיר" w:date="2021-01-27T22:30:00Z">
          <w:pPr>
            <w:jc w:val="right"/>
          </w:pPr>
        </w:pPrChange>
      </w:pPr>
      <w:r>
        <w:rPr>
          <w:rFonts w:hint="cs"/>
          <w:rtl/>
        </w:rPr>
        <w:t>גרפים 6-1 ו6-2 מייצגים את ה</w:t>
      </w:r>
      <w:r>
        <w:rPr>
          <w:rFonts w:hint="cs"/>
        </w:rPr>
        <w:t>THINKTIMES</w:t>
      </w:r>
      <w:r>
        <w:rPr>
          <w:rFonts w:hint="cs"/>
          <w:rtl/>
        </w:rPr>
        <w:t xml:space="preserve"> לעומת ה</w:t>
      </w:r>
      <w:r>
        <w:rPr>
          <w:rFonts w:hint="cs"/>
        </w:rPr>
        <w:t>RUNTIMES</w:t>
      </w:r>
      <w:r>
        <w:rPr>
          <w:rFonts w:hint="cs"/>
          <w:rtl/>
        </w:rPr>
        <w:t xml:space="preserve"> בציר האופקי. גרף 6-1 מייצג את החלק השלילי של ה</w:t>
      </w:r>
      <w:r>
        <w:rPr>
          <w:rFonts w:hint="cs"/>
        </w:rPr>
        <w:t>THINKTIMES</w:t>
      </w:r>
      <w:r>
        <w:rPr>
          <w:rFonts w:hint="cs"/>
          <w:rtl/>
        </w:rPr>
        <w:t xml:space="preserve">, וגרף 6-2 משלימו. </w:t>
      </w:r>
      <w:del w:id="258" w:author="יובל תמיר" w:date="2021-01-27T22:28:00Z">
        <w:r w:rsidR="00751FB1" w:rsidRPr="00434483" w:rsidDel="00B804BC"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59" w:author="יובל תמיר" w:date="2021-01-27T22:31:00Z"/>
        </w:rPr>
        <w:pPrChange w:id="260" w:author="יובל תמיר" w:date="2021-01-27T22:30:00Z">
          <w:pPr>
            <w:jc w:val="right"/>
          </w:pPr>
        </w:pPrChange>
      </w:pPr>
      <w:del w:id="261" w:author="יובל תמיר" w:date="2021-01-27T22:30:00Z">
        <w:r w:rsidRPr="00434483" w:rsidDel="00820229">
          <w:delText>On the other hand, users in NASA don't like to wait until the previous job is completed and they start to run in parallel with the previous jobs, as a result,</w:delText>
        </w:r>
        <w:r w:rsidDel="00820229">
          <w:delText xml:space="preserve"> </w:delText>
        </w:r>
        <w:r w:rsidRPr="00434483" w:rsidDel="00820229">
          <w:delText>we get that its not a must that longer jobs have longer interar</w:delText>
        </w:r>
        <w:r w:rsidDel="00820229">
          <w:delText>r</w:delText>
        </w:r>
        <w:r w:rsidRPr="00434483" w:rsidDel="00820229">
          <w:delText>ival time.</w:delText>
        </w:r>
      </w:del>
    </w:p>
    <w:p w14:paraId="2945A418" w14:textId="1AF9AB89" w:rsidR="00B5101A" w:rsidRPr="00B5101A" w:rsidRDefault="00B804BC">
      <w:pPr>
        <w:jc w:val="left"/>
        <w:pPrChange w:id="262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63" w:author="יובל תמיר" w:date="2021-01-27T22:31:00Z">
        <w:r w:rsidR="00751FB1" w:rsidRPr="00434483" w:rsidDel="00306815">
          <w:delText>This can be also noticed in the CDF graph of interarrival times</w:delText>
        </w:r>
        <w:r w:rsidR="00751FB1" w:rsidDel="00306815"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B10313" w:rsidRPr="00EE149D" w:rsidRDefault="00B10313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6-4:  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3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" filled="f" stroked="f">
                <v:textbox inset="0,0,0,0">
                  <w:txbxContent>
                    <w:p w14:paraId="34E78A62" w14:textId="64707C38" w:rsidR="00B10313" w:rsidRPr="00EE149D" w:rsidRDefault="00B10313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6-4:  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B10313" w:rsidRPr="00EE149D" w:rsidRDefault="00B10313" w:rsidP="00EE149D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 xml:space="preserve">6-3: at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4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" filled="f" stroked="f">
                <v:textbox style="mso-fit-shape-to-text:t" inset="0,0,0,0">
                  <w:txbxContent>
                    <w:p w14:paraId="00D62282" w14:textId="28FC37F7" w:rsidR="00B10313" w:rsidRPr="00EE149D" w:rsidRDefault="00B10313" w:rsidP="00EE149D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 xml:space="preserve">6-3: at </w:t>
                      </w:r>
                      <w:r>
                        <w:rPr>
                          <w:rFonts w:hint="cs"/>
                          <w:rtl/>
                        </w:rPr>
                        <w:t>500000</w:t>
                      </w:r>
                      <w: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B10313" w:rsidRPr="004866C4" w:rsidRDefault="00B10313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5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xyYMAIAAGgEAAAOAAAAZHJzL2Uyb0RvYy54bWysVE2P2yAQvVfqf0DcG+dDWaV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AN3HJg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B10313" w:rsidRPr="004866C4" w:rsidRDefault="00B10313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2"/>
      </w:pPr>
      <w:bookmarkStart w:id="264" w:name="_Toc63019121"/>
      <w:r w:rsidRPr="00D909C1">
        <w:lastRenderedPageBreak/>
        <w:t>MATLAB-Log File</w:t>
      </w:r>
      <w:bookmarkEnd w:id="264"/>
    </w:p>
    <w:p w14:paraId="06B47E9E" w14:textId="0C4360A3" w:rsidR="0022198F" w:rsidRPr="0022198F" w:rsidDel="0022198F" w:rsidRDefault="00751FB1" w:rsidP="00490C43">
      <w:pPr>
        <w:jc w:val="right"/>
        <w:rPr>
          <w:del w:id="265" w:author="יובל תמיר" w:date="2021-01-27T22:40:00Z"/>
          <w:rFonts w:cstheme="minorHAnsi"/>
        </w:rPr>
      </w:pPr>
      <w:del w:id="266" w:author="יובל תמיר" w:date="2021-01-27T22:40:00Z">
        <w:r w:rsidDel="0022198F">
          <w:rPr>
            <w:rFonts w:cstheme="minorHAnsi"/>
            <w:b/>
            <w:bCs/>
            <w:u w:val="single"/>
          </w:rPr>
          <w:delText>Run Times – Think Times Correlation Coefficient:</w:delText>
        </w:r>
        <w:r w:rsidDel="0022198F">
          <w:rPr>
            <w:rFonts w:cstheme="minorHAnsi"/>
          </w:rPr>
          <w:delText xml:space="preserve"> -</w:delText>
        </w:r>
        <w:r w:rsidRPr="00434483" w:rsidDel="0022198F">
          <w:rPr>
            <w:rFonts w:cstheme="minorHAnsi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</w:rPr>
        <w:pPrChange w:id="26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B10313" w:rsidRPr="004866C4" w:rsidRDefault="00B10313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6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" stroked="f">
                <v:textbox style="mso-fit-shape-to-text:t" inset="0,0,0,0">
                  <w:txbxContent>
                    <w:p w14:paraId="5E971527" w14:textId="275DACDA" w:rsidR="00B10313" w:rsidRPr="004866C4" w:rsidRDefault="00B10313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8" w:author="יובל תמיר" w:date="2021-01-27T22:40:00Z">
        <w:r>
          <w:rPr>
            <w:rFonts w:cstheme="minorHAnsi" w:hint="cs"/>
            <w:rtl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</w:rPr>
          <w:t>-</w:t>
        </w:r>
        <w:r w:rsidRPr="00434483">
          <w:rPr>
            <w:rFonts w:cstheme="minorHAnsi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</w:rPr>
      </w:pPr>
      <w:r>
        <w:rPr>
          <w:rFonts w:cstheme="minorHAnsi"/>
          <w:noProof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1"/>
        <w:rPr>
          <w:rtl/>
        </w:rPr>
      </w:pPr>
      <w:bookmarkStart w:id="26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6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B10313" w:rsidRPr="004866C4" w:rsidRDefault="00B10313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67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" stroked="f">
                <v:textbox style="mso-fit-shape-to-text:t" inset="0,0,0,0">
                  <w:txbxContent>
                    <w:p w14:paraId="497DF1A0" w14:textId="663193AC" w:rsidR="00B10313" w:rsidRPr="004866C4" w:rsidRDefault="00B10313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B10313" w:rsidRPr="004866C4" w:rsidRDefault="00B10313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68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YdLwIAAGgEAAAOAAAAZHJzL2Uyb0RvYy54bWysVMGO2jAQvVfqP1i+lwAtK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" stroked="f">
                <v:textbox style="mso-fit-shape-to-text:t" inset="0,0,0,0">
                  <w:txbxContent>
                    <w:p w14:paraId="059C9509" w14:textId="7F04E64D" w:rsidR="00B10313" w:rsidRPr="004866C4" w:rsidRDefault="00B10313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bidi="ar-SA"/>
        </w:rPr>
        <w:t>Hyper Distribution</w:t>
      </w:r>
      <w:r>
        <w:rPr>
          <w:rFonts w:hint="cs"/>
          <w:rtl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B10313" w:rsidRPr="004866C4" w:rsidRDefault="00B10313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70" w:name="_Hlk63021359"/>
                            <w:bookmarkStart w:id="27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69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qnet4T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B10313" w:rsidRPr="004866C4" w:rsidRDefault="00B10313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72" w:name="_Hlk63021359"/>
                      <w:bookmarkStart w:id="27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72"/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r>
        <w:rPr>
          <w:rFonts w:cs="Calibri Light"/>
          <w:lang w:bidi="ar-SA"/>
        </w:rPr>
        <w:t>EM_Code</w:t>
      </w:r>
      <w:r>
        <w:rPr>
          <w:rFonts w:cs="Calibri Light" w:hint="cs"/>
          <w:rtl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B10313" w:rsidRPr="00FD2A69" w:rsidRDefault="00B10313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0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8QKNgIAAGwEAAAOAAAAZHJzL2Uyb0RvYy54bWysVMFuGjEQvVfqP1i+lwWaU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LSWW&#10;GRRpJ9pIPkNLkg8ZalyYYeLWYWpsMYBK9/6AzgS8ld6kL0IiGEeuz1d+UzmOzo/TyafRLYY4xsaT&#10;4d00ly9eTzsf4hcBhiSjpB71y7Sy0yZEfAmm9inpsgBaVWulddqkwEp7cmKodVOrKNIb8cRvWdqm&#10;XAvpVBdOniJB7KAkK7b7NpNyc9P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Acu8QK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B10313" w:rsidRPr="00FD2A69" w:rsidRDefault="00B10313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</w:rPr>
        <w:t>לפייתון</w:t>
      </w:r>
      <w:proofErr w:type="spellEnd"/>
      <w:r>
        <w:rPr>
          <w:rFonts w:hint="cs"/>
          <w:rtl/>
        </w:rPr>
        <w:t xml:space="preserve">, ואכן בנינו את שתי ההתפלגויות, </w:t>
      </w:r>
      <w:proofErr w:type="spellStart"/>
      <w:r>
        <w:rPr>
          <w:rFonts w:hint="cs"/>
          <w:rtl/>
        </w:rPr>
        <w:t>גאוסיאנית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ולוגלוגיסטית</w:t>
      </w:r>
      <w:proofErr w:type="spellEnd"/>
      <w:r>
        <w:rPr>
          <w:rFonts w:hint="cs"/>
          <w:rtl/>
        </w:rPr>
        <w:t xml:space="preserve">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37F6A2A1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B10313" w:rsidRPr="00FD2A69" w:rsidRDefault="00B10313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bidi="ar-SA"/>
                              </w:rPr>
                              <w:t>: Loop runs until the difference in the parameters 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1" type="#_x0000_t202" style="position:absolute;left:0;text-align:left;margin-left:0;margin-top:479.45pt;width:363.75pt;height:36.3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BcVoUC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B10313" w:rsidRPr="00FD2A69" w:rsidRDefault="00B10313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bidi="ar-SA"/>
                        </w:rPr>
                        <w:t>: Loop runs until the difference in the parameters 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r w:rsidRPr="00802CAE">
        <w:t>(</w:t>
      </w:r>
      <w:r w:rsidR="009D7C47" w:rsidRPr="009D7C47">
        <w:t xml:space="preserve"> </w:t>
      </w:r>
      <w:r w:rsidR="009D7C47">
        <w:t>mu=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(1,loc</w:t>
      </w:r>
      <w:r w:rsidR="009D7C47">
        <w:t>ation</w:t>
      </w:r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1"/>
        <w:rPr>
          <w:rtl/>
        </w:rPr>
      </w:pPr>
      <w:bookmarkStart w:id="274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74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bidi="ar-SA"/>
        </w:rPr>
        <w:t>K-MEANS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>ו</w:t>
      </w:r>
      <w:r w:rsidR="0042309A">
        <w:rPr>
          <w:rFonts w:hint="cs"/>
          <w:rtl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</w:rPr>
        <w:t>, ו</w:t>
      </w:r>
      <w:r>
        <w:rPr>
          <w:rFonts w:hint="cs"/>
          <w:rtl/>
        </w:rPr>
        <w:t>-</w:t>
      </w:r>
      <w:r w:rsidR="0042309A">
        <w:rPr>
          <w:rFonts w:hint="cs"/>
          <w:rtl/>
        </w:rPr>
        <w:t xml:space="preserve">10% מהכמות הזו היא בערך 7 </w:t>
      </w:r>
      <w:r>
        <w:t>Users</w:t>
      </w:r>
      <w:r>
        <w:rPr>
          <w:rFonts w:hint="cs"/>
          <w:rtl/>
        </w:rPr>
        <w:t>)</w:t>
      </w:r>
      <w:r w:rsidR="0042309A">
        <w:rPr>
          <w:rFonts w:hint="cs"/>
          <w:rtl/>
        </w:rPr>
        <w:t>. לאחר מכן, בחנו את הקבוצות שקיבלנו, בחרנו נציגים מכל קבוצה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 xml:space="preserve">על מנת לדאוג </w:t>
      </w:r>
      <w:r w:rsidR="0042309A">
        <w:rPr>
          <w:rFonts w:hint="cs"/>
          <w:rtl/>
        </w:rPr>
        <w:t xml:space="preserve">שהיה לנו לפחות שני </w:t>
      </w:r>
      <w:r>
        <w:t>Long term users</w:t>
      </w:r>
      <w:r w:rsidR="0042309A">
        <w:rPr>
          <w:rFonts w:hint="cs"/>
          <w:rtl/>
        </w:rPr>
        <w:t>, וה</w:t>
      </w:r>
      <w:r>
        <w:rPr>
          <w:rFonts w:hint="cs"/>
          <w:rtl/>
        </w:rPr>
        <w:t>נותרים יהיו</w:t>
      </w:r>
      <w:r w:rsidR="0042309A">
        <w:rPr>
          <w:rFonts w:hint="cs"/>
          <w:rtl/>
        </w:rPr>
        <w:t xml:space="preserve"> </w:t>
      </w:r>
      <w:r>
        <w:t>Short term users</w:t>
      </w:r>
      <w:r w:rsidR="0042309A">
        <w:rPr>
          <w:rFonts w:hint="cs"/>
          <w:rtl/>
        </w:rPr>
        <w:t>.</w:t>
      </w:r>
    </w:p>
    <w:p w14:paraId="71F22D26" w14:textId="381FC9A4" w:rsidR="0042309A" w:rsidRDefault="0042309A" w:rsidP="006772F5">
      <w:pPr>
        <w:jc w:val="left"/>
        <w:rPr>
          <w:rtl/>
        </w:rPr>
      </w:pPr>
      <w:r>
        <w:rPr>
          <w:rFonts w:hint="cs"/>
          <w:rtl/>
        </w:rPr>
        <w:t xml:space="preserve">לאחר מכן, יצרנו קובץ </w:t>
      </w:r>
      <w:r w:rsidR="00FE29C0">
        <w:rPr>
          <w:rFonts w:hint="cs"/>
          <w:rtl/>
        </w:rPr>
        <w:t>קונפיגורצי</w:t>
      </w:r>
      <w:r w:rsidR="00FE29C0">
        <w:rPr>
          <w:rFonts w:hint="eastAsia"/>
          <w:rtl/>
        </w:rPr>
        <w:t>ה</w:t>
      </w:r>
      <w:r>
        <w:rPr>
          <w:rFonts w:hint="cs"/>
          <w:rtl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Random_Seed 1</w:t>
      </w:r>
      <w:r w:rsidRPr="0042309A">
        <w:rPr>
          <w:rFonts w:cs="Calibri Light"/>
          <w:b/>
          <w:bCs/>
          <w:color w:val="C00000"/>
          <w:rtl/>
          <w:lang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The number of users chosen must be 2 long term users (i.e are active the whole time) and 6-7 short-term users (you could add more if you want)</w:t>
      </w:r>
    </w:p>
    <w:p w14:paraId="48E689FA" w14:textId="77777777" w:rsidR="0052585B" w:rsidRDefault="0052585B" w:rsidP="0052585B">
      <w:pPr>
        <w:pStyle w:val="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B10313" w:rsidRPr="00BC7522" w:rsidRDefault="00B10313" w:rsidP="00BC7522">
                            <w:pPr>
                              <w:pStyle w:val="a7"/>
                              <w:jc w:val="left"/>
                            </w:pPr>
                            <w:r>
                              <w:t>Figure 8-1: K-Means clusters with all axis combinations.</w:t>
                            </w:r>
                          </w:p>
                          <w:p w14:paraId="579CE639" w14:textId="77777777" w:rsidR="00B10313" w:rsidRDefault="00B10313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2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DKae6t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B10313" w:rsidRPr="00BC7522" w:rsidRDefault="00B10313" w:rsidP="00BC7522">
                      <w:pPr>
                        <w:pStyle w:val="a7"/>
                        <w:jc w:val="left"/>
                      </w:pPr>
                      <w:r>
                        <w:t>Figure 8-1: K-Means clusters with all axis combinations.</w:t>
                      </w:r>
                    </w:p>
                    <w:p w14:paraId="579CE639" w14:textId="77777777" w:rsidR="00B10313" w:rsidRDefault="00B10313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60DDAE2C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</w:t>
      </w:r>
      <w:r w:rsidR="00C87FF9">
        <w:rPr>
          <w:rFonts w:hint="cs"/>
          <w:noProof/>
          <w:rtl/>
        </w:rPr>
        <w:t xml:space="preserve"> כפול מספר </w:t>
      </w:r>
      <w:r w:rsidR="00C87FF9">
        <w:rPr>
          <w:noProof/>
        </w:rPr>
        <w:t>f</w:t>
      </w:r>
      <w:r>
        <w:rPr>
          <w:noProof/>
          <w:rtl/>
        </w:rPr>
        <w:t xml:space="preserve"> </w:t>
      </w:r>
      <w:r w:rsidR="00C87FF9">
        <w:rPr>
          <w:rFonts w:hint="cs"/>
          <w:noProof/>
          <w:rtl/>
        </w:rPr>
        <w:t xml:space="preserve">שזה הפקטור המוכפל כדי להגיע </w:t>
      </w:r>
      <w:r w:rsidR="0050142F">
        <w:rPr>
          <w:rFonts w:hint="cs"/>
          <w:noProof/>
          <w:rtl/>
        </w:rPr>
        <w:t xml:space="preserve"> ל</w:t>
      </w:r>
      <w:r w:rsidR="002F003C">
        <w:rPr>
          <w:rFonts w:hint="cs"/>
          <w:noProof/>
          <w:rtl/>
        </w:rPr>
        <w:t>ממוצע העומס הדרוש (למדנו את השיטה הזאת בהרצאה האחרונה במצגת כמעט האחרונה),</w:t>
      </w:r>
      <w:r>
        <w:rPr>
          <w:noProof/>
          <w:rtl/>
        </w:rPr>
        <w:t xml:space="preserve">ואז יש סיכוי לא קטן שנקבל מספר לא שלם אז עבדנו לפי שיטה שלמדנו </w:t>
      </w:r>
      <w:r>
        <w:rPr>
          <w:noProof/>
          <w:rtl/>
        </w:rPr>
        <w:lastRenderedPageBreak/>
        <w:t>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a8"/>
        <w:numPr>
          <w:ilvl w:val="0"/>
          <w:numId w:val="8"/>
        </w:numPr>
      </w:pPr>
      <w:r>
        <w:rPr>
          <w:rFonts w:hint="cs"/>
          <w:rtl/>
        </w:rPr>
        <w:t>הציפיה שלנו, שסעיפים 1 ו 2 משלב 9 (</w:t>
      </w:r>
      <w:r w:rsidRPr="006E168F">
        <w:t>Consumption, Runtimes, Interarrivaltimes&amp; User distribution</w:t>
      </w:r>
      <w:r w:rsidRPr="006E168F">
        <w:rPr>
          <w:rFonts w:hint="cs"/>
          <w:rtl/>
        </w:rPr>
        <w:t>) יהיו הבסיס הטריוויאל</w:t>
      </w:r>
      <w:r w:rsidRPr="006E168F">
        <w:rPr>
          <w:rFonts w:hint="eastAsia"/>
          <w:rtl/>
        </w:rPr>
        <w:t>י</w:t>
      </w:r>
      <w:r w:rsidRPr="006E168F">
        <w:rPr>
          <w:rFonts w:hint="cs"/>
          <w:rtl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</w:rPr>
        <w:t>הטרייס</w:t>
      </w:r>
      <w:proofErr w:type="spellEnd"/>
      <w:r w:rsidRPr="006E168F">
        <w:rPr>
          <w:rFonts w:hint="cs"/>
          <w:rtl/>
        </w:rPr>
        <w:t xml:space="preserve"> ושל השחזור שלו.</w:t>
      </w:r>
    </w:p>
    <w:p w14:paraId="65A9F788" w14:textId="6BB3F05C" w:rsidR="006E168F" w:rsidRDefault="006E168F" w:rsidP="006E168F">
      <w:pPr>
        <w:pStyle w:val="a8"/>
        <w:numPr>
          <w:ilvl w:val="0"/>
          <w:numId w:val="8"/>
        </w:numPr>
      </w:pPr>
      <w:r>
        <w:rPr>
          <w:rFonts w:hint="cs"/>
          <w:rtl/>
        </w:rPr>
        <w:t xml:space="preserve">לפי השיטה שלנו, שמסתמכת על דגימה ממשתמשים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נובע מכך שאפשר לשחזר את הקורלציה בין מאפיינים שונים, </w:t>
      </w:r>
      <w:r>
        <w:rPr>
          <w:rFonts w:hint="cs"/>
        </w:rPr>
        <w:t>SELF SIMILARITY</w:t>
      </w:r>
      <w:r>
        <w:rPr>
          <w:rFonts w:hint="cs"/>
          <w:rtl/>
        </w:rPr>
        <w:t xml:space="preserve"> ו- </w:t>
      </w:r>
      <w:r>
        <w:rPr>
          <w:rFonts w:hint="cs"/>
        </w:rPr>
        <w:t>LOCALITY OF SAMPLING</w:t>
      </w:r>
      <w:r>
        <w:rPr>
          <w:rFonts w:hint="cs"/>
          <w:rtl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</w:rPr>
        <w:t>הטרייס</w:t>
      </w:r>
      <w:proofErr w:type="spellEnd"/>
      <w:r>
        <w:rPr>
          <w:rFonts w:hint="cs"/>
          <w:rtl/>
        </w:rPr>
        <w:t>.</w:t>
      </w:r>
    </w:p>
    <w:p w14:paraId="7118E3D1" w14:textId="09D7A33C" w:rsidR="00F12C4E" w:rsidRDefault="00F12C4E" w:rsidP="006E168F">
      <w:pPr>
        <w:pStyle w:val="a8"/>
        <w:numPr>
          <w:ilvl w:val="0"/>
          <w:numId w:val="8"/>
        </w:numPr>
      </w:pPr>
      <w:r>
        <w:rPr>
          <w:rFonts w:hint="cs"/>
          <w:rtl/>
        </w:rPr>
        <w:t xml:space="preserve">לא ציפינו שנוכל להדגים את ה </w:t>
      </w:r>
      <w:r>
        <w:rPr>
          <w:rFonts w:hint="cs"/>
        </w:rPr>
        <w:t>SUBMISSION RATE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 כולם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מהסיבה הפשוטה שאנו מסתמכים על 7 </w:t>
      </w:r>
      <w:proofErr w:type="spellStart"/>
      <w:r>
        <w:rPr>
          <w:rFonts w:hint="cs"/>
          <w:rtl/>
        </w:rPr>
        <w:t>יוזרים</w:t>
      </w:r>
      <w:proofErr w:type="spellEnd"/>
      <w:r>
        <w:rPr>
          <w:rFonts w:hint="cs"/>
          <w:rtl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a8"/>
        <w:numPr>
          <w:ilvl w:val="0"/>
          <w:numId w:val="8"/>
        </w:numPr>
        <w:rPr>
          <w:rtl/>
        </w:rPr>
      </w:pPr>
      <w:proofErr w:type="spellStart"/>
      <w:r>
        <w:rPr>
          <w:rFonts w:hint="cs"/>
          <w:rtl/>
        </w:rPr>
        <w:t>בטרייס</w:t>
      </w:r>
      <w:proofErr w:type="spellEnd"/>
      <w:r>
        <w:rPr>
          <w:rFonts w:hint="cs"/>
          <w:rtl/>
        </w:rPr>
        <w:t xml:space="preserve"> המקורי לא היה לנו </w:t>
      </w:r>
      <w:r>
        <w:rPr>
          <w:rFonts w:hint="cs"/>
        </w:rPr>
        <w:t>WAITTIMES</w:t>
      </w:r>
      <w:r>
        <w:rPr>
          <w:rFonts w:hint="cs"/>
          <w:rtl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1"/>
      </w:pPr>
      <w:bookmarkStart w:id="275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75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a8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B10313" w:rsidRPr="00FE29C0" w:rsidRDefault="00B10313" w:rsidP="00FE29C0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B10313" w:rsidRDefault="00B10313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3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gTY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LcZa13bz&#10;iFK9RT9x6wcnrzWaeytCXAmPCx5GPFrxCz5VY3GYHSTOauv/ec9O/mgaVjnb48Eoefh7J+imaD4Z&#10;tPNsOpvRC5OUGe48KP75yvr5itm1lxZvEgYG2SWR/GMzipW37Ve8bUs6FUvCSJxd8jiKl7F/xvA2&#10;SrVcJqf+Aro1dw7X1jSBR9S9774K7wZ+R3Twsx0JJIpXNO99e9iXmLRKpxkgoHtUwWpSQOYkpZcJ&#10;0oun77mevA5v/cW/AA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8yBNh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4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59" o:title=""/>
                </v:shape>
                <v:shape id="Text Box 22" o:spid="_x0000_s1075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B10313" w:rsidRPr="00FE29C0" w:rsidRDefault="00B10313" w:rsidP="00FE29C0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-4</w:t>
                        </w:r>
                      </w:p>
                      <w:p w14:paraId="18935C19" w14:textId="77777777" w:rsidR="00B10313" w:rsidRDefault="00B10313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bookmarkStart w:id="276" w:name="_Hlk63027757"/>
      <w:r>
        <w:rPr>
          <w:rFonts w:hint="cs"/>
          <w:rtl/>
        </w:rPr>
        <w:t xml:space="preserve">נראה כי </w:t>
      </w:r>
      <w:r w:rsidR="009D635D">
        <w:rPr>
          <w:rFonts w:hint="cs"/>
          <w:rtl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</w:rPr>
        <w:t>.</w:t>
      </w:r>
    </w:p>
    <w:bookmarkEnd w:id="276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B10313" w:rsidRPr="00C473EC" w:rsidRDefault="00B10313" w:rsidP="00C473EC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5</w:t>
                              </w:r>
                            </w:p>
                            <w:p w14:paraId="65DCE02F" w14:textId="77777777" w:rsidR="00B10313" w:rsidRDefault="00B10313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6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VtAdg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ebLqdaNLh9Q&#10;qtXoJ2pwhl9JNPeGOb9mFhc8JvFo+S/4VI3GYXq0KKm1/fe1+eCPpmGVkg4PRkHdjx0LN0XzSaGd&#10;72bzOcL6OJjjzsPAHq5sDlfUrr3QeJMgGGQXzeDvm8msrG6/4W1bhVOxxBTH2QX1k3nhh2cMbyMX&#10;q1V0Gi6gG3VrcG3NIniBunf9N2bNyG+PDn7WE4FY/ozmg+8A+wpKq2TUQAB6QBWsDgOQOVrxZYL1&#10;5Ok7HEevx7f+/D8A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">
                <v:shape id="Picture 20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1" o:title=""/>
                </v:shape>
                <v:shape id="Text Box 24" o:spid="_x0000_s1078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B10313" w:rsidRPr="00C473EC" w:rsidRDefault="00B10313" w:rsidP="00C473EC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5</w:t>
                        </w:r>
                      </w:p>
                      <w:p w14:paraId="65DCE02F" w14:textId="77777777" w:rsidR="00B10313" w:rsidRDefault="00B10313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r>
        <w:rPr>
          <w:rFonts w:hint="cs"/>
          <w:rtl/>
        </w:rPr>
        <w:lastRenderedPageBreak/>
        <w:t xml:space="preserve">באיור </w:t>
      </w:r>
      <w:r w:rsidR="0034637F">
        <w:rPr>
          <w:rFonts w:hint="cs"/>
          <w:rtl/>
        </w:rPr>
        <w:t>9-5</w:t>
      </w:r>
      <w:r>
        <w:rPr>
          <w:rFonts w:hint="cs"/>
          <w:rtl/>
        </w:rPr>
        <w:t>, 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B10313" w:rsidRPr="00C473EC" w:rsidRDefault="00B10313" w:rsidP="00C473EC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6</w:t>
                              </w:r>
                            </w:p>
                            <w:p w14:paraId="6A87C572" w14:textId="77777777" w:rsidR="00B10313" w:rsidRDefault="00B10313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79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DsbhdP3gAAAAcBAAAPAAAAZHJzL2Rv&#10;d25yZXYueG1sTI9BS8NAEIXvgv9hGcGb3aQlWmM2pRT1VIS2gnibJtMkNDsbstsk/feOJz3Oe4/3&#10;vslWk23VQL1vHBuIZxEo4sKVDVcGPg9vD0tQPiCX2DomA1fysMpvbzJMSzfyjoZ9qJSUsE/RQB1C&#10;l2rti5os+pnriMU7ud5ikLOvdNnjKOW21fMoetQWG5aFGjva1FSc9xdr4H3Ecb2IX4ft+bS5fh+S&#10;j69tTMbc303rF1CBpvAXhl98QYdcmI7uwqVXrQF5JBhIFnNQ4j5HcQLqKEKyfAKdZ/o/f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">
                <v:shape id="Picture 21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3" o:title=""/>
                </v:shape>
                <v:shape id="Text Box 26" o:spid="_x0000_s1081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B10313" w:rsidRPr="00C473EC" w:rsidRDefault="00B10313" w:rsidP="00C473EC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6</w:t>
                        </w:r>
                      </w:p>
                      <w:p w14:paraId="6A87C572" w14:textId="77777777" w:rsidR="00B10313" w:rsidRDefault="00B10313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B10313" w:rsidRPr="00C473EC" w:rsidRDefault="00B10313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7</w:t>
                              </w:r>
                            </w:p>
                            <w:p w14:paraId="2BDDC373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2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SVg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9d5MG109YRSrUY/ce84w28kmnvHnF8ziwseRjxa/hM+datxmB4lShpt//2WPfijaVilpMeDUVL3&#10;z46Fm6L9oNDO8/T0NLwwUQF0GRT7fGXzfEXtuiuNNwkDg+yiGPx9O4m11d0XvG2rcCqWmOI4u6R+&#10;Eq/88IzhbeRitYpOwwV0p+4Nrq00gheo+7D/wqwZ+e3RwY96IhArXtF88B14vcKk1TLOwB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4SVg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3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5" o:title=""/>
                </v:shape>
                <v:shape id="Text Box 33" o:spid="_x0000_s1084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B10313" w:rsidRPr="00C473EC" w:rsidRDefault="00B10313" w:rsidP="0083447F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7</w:t>
                        </w:r>
                      </w:p>
                      <w:p w14:paraId="2BDDC373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B10313" w:rsidRPr="00C473EC" w:rsidRDefault="00B10313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8</w:t>
                              </w:r>
                            </w:p>
                            <w:p w14:paraId="7B685CE7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5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">
                <v:shape id="Picture 63" o:spid="_x0000_s1086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7" o:title=""/>
                </v:shape>
                <v:shape id="Text Box 64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B10313" w:rsidRPr="00C473EC" w:rsidRDefault="00B10313" w:rsidP="0083447F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8</w:t>
                        </w:r>
                      </w:p>
                      <w:p w14:paraId="7B685CE7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B10313" w:rsidRPr="00C473EC" w:rsidRDefault="00B10313" w:rsidP="0083447F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9</w:t>
                              </w:r>
                            </w:p>
                            <w:p w14:paraId="7D558F92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88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fBy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qdjrjtVvCJVo1BPvDJWs3uB4j5S67bU4DnHIkaU+4JPWStcpgYpIpUyf31v3duj&#10;aNiNSIvxsI7snwfqH4X6k0Q5V8ls5udJUABdCsWc7+zOd+ShuVWYQOgNRBdEb+/qUSyNar5ikm38&#10;rdiikuHudeRG8db1QwuTkPHNJhj1b82jfNJ4oZIAnqfuc/eVGj3w26GCn9VIIJpf0Ly37Xm9QbOV&#10;IvSAB7pHFaz2CsgcpDCHIL0ZdOd6sDpN9pu/AQ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ptfBy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69" o:title=""/>
                </v:shape>
                <v:shape id="Text Box 67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B10313" w:rsidRPr="00C473EC" w:rsidRDefault="00B10313" w:rsidP="0083447F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9</w:t>
                        </w:r>
                      </w:p>
                      <w:p w14:paraId="7D558F92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</w:rPr>
      </w:pPr>
      <w:r>
        <w:rPr>
          <w:rFonts w:hint="cs"/>
          <w:rtl/>
        </w:rPr>
        <w:t>בהסתכלות כללית על האיורים 9-7 עד 9-9, ניתן לראות שי</w:t>
      </w:r>
      <w:r w:rsidR="00E72F53">
        <w:rPr>
          <w:rFonts w:hint="cs"/>
          <w:rtl/>
        </w:rPr>
        <w:t>שנו</w:t>
      </w:r>
      <w:r>
        <w:rPr>
          <w:rFonts w:hint="cs"/>
          <w:rtl/>
        </w:rPr>
        <w:t xml:space="preserve"> דפוס התפלגות די דומה בין שלושת </w:t>
      </w:r>
      <w:r w:rsidR="00E72F53">
        <w:rPr>
          <w:rFonts w:hint="cs"/>
          <w:rtl/>
        </w:rPr>
        <w:t>ה-</w:t>
      </w:r>
      <w:r w:rsidR="00E72F53">
        <w:t>Traces</w:t>
      </w:r>
      <w:r>
        <w:rPr>
          <w:rFonts w:hint="cs"/>
          <w:rtl/>
        </w:rPr>
        <w:t xml:space="preserve"> לעומת </w:t>
      </w:r>
      <w:r w:rsidR="00E72F53">
        <w:rPr>
          <w:rFonts w:hint="cs"/>
          <w:rtl/>
        </w:rPr>
        <w:t>ה-</w:t>
      </w:r>
      <w:r w:rsidR="00E72F53">
        <w:t>Trace</w:t>
      </w:r>
      <w:r>
        <w:rPr>
          <w:rFonts w:hint="cs"/>
          <w:rtl/>
        </w:rPr>
        <w:t xml:space="preserve"> המקורי. ניתן להבחין שיש</w:t>
      </w:r>
      <w:r w:rsidR="00E72F53">
        <w:rPr>
          <w:rFonts w:hint="cs"/>
          <w:rtl/>
        </w:rPr>
        <w:t>נו</w:t>
      </w:r>
      <w:r>
        <w:rPr>
          <w:rFonts w:hint="cs"/>
          <w:rtl/>
        </w:rPr>
        <w:t xml:space="preserve"> הבדל </w:t>
      </w:r>
      <w:r w:rsidR="00EE565D">
        <w:rPr>
          <w:rFonts w:hint="cs"/>
          <w:rtl/>
        </w:rPr>
        <w:t>בתחום</w:t>
      </w:r>
      <w:r w:rsidR="00E72F53">
        <w:rPr>
          <w:rFonts w:hint="cs"/>
          <w:rtl/>
        </w:rPr>
        <w:t xml:space="preserve"> הזמנים של</w:t>
      </w:r>
      <w:r w:rsidR="00EE56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EE565D">
        <w:rPr>
          <w:rFonts w:eastAsiaTheme="minorEastAsia" w:hint="cs"/>
          <w:rtl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</w:rPr>
        <w:t>יה</w:t>
      </w:r>
      <w:r w:rsidR="00EE565D">
        <w:rPr>
          <w:rFonts w:eastAsiaTheme="minorEastAsia" w:hint="cs"/>
          <w:rtl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7B84B538" w:rsidR="0083447F" w:rsidRDefault="00F56CD9" w:rsidP="0083447F">
      <w:pPr>
        <w:pStyle w:val="a8"/>
        <w:numPr>
          <w:ilvl w:val="1"/>
          <w:numId w:val="6"/>
        </w:numPr>
        <w:spacing w:after="0" w:line="240" w:lineRule="auto"/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765C6CD7">
                <wp:simplePos x="0" y="0"/>
                <wp:positionH relativeFrom="column">
                  <wp:posOffset>9525</wp:posOffset>
                </wp:positionH>
                <wp:positionV relativeFrom="paragraph">
                  <wp:posOffset>366395</wp:posOffset>
                </wp:positionV>
                <wp:extent cx="5717540" cy="3008630"/>
                <wp:effectExtent l="0" t="0" r="0" b="127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8"/>
                          <a:chOff x="5953" y="92"/>
                          <a:chExt cx="5711984" cy="3008553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3" y="92"/>
                            <a:ext cx="5711984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370"/>
                            <a:ext cx="4063084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5FDED8D8" w:rsidR="00B10313" w:rsidRPr="00F56CD9" w:rsidRDefault="00B10313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10</w:t>
                              </w:r>
                              <w:r>
                                <w:rPr>
                                  <w:lang w:val="en-IL"/>
                                </w:rPr>
                                <w:t>: 80% Load user distribution</w:t>
                              </w:r>
                            </w:p>
                            <w:p w14:paraId="56CEBC3E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134998" id="Group 68" o:spid="_x0000_s1091" style="position:absolute;left:0;text-align:left;margin-left:.75pt;margin-top:28.85pt;width:450.2pt;height:236.9pt;z-index:251854848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">
                <v:shape id="Picture 69" o:spid="_x0000_s1092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">
                  <v:imagedata r:id="rId71" o:title=""/>
                </v:shape>
                <v:shape id="Text Box 94" o:spid="_x0000_s1093" type="#_x0000_t202" style="position:absolute;left:7184;top:27133;width:406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5FDED8D8" w:rsidR="00B10313" w:rsidRPr="00F56CD9" w:rsidRDefault="00B10313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10</w:t>
                        </w:r>
                        <w:r>
                          <w:rPr>
                            <w:lang w:val="en-IL"/>
                          </w:rPr>
                          <w:t>: 80% Load user distribution</w:t>
                        </w:r>
                      </w:p>
                      <w:p w14:paraId="56CEBC3E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1EFB"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a8"/>
        <w:spacing w:after="0" w:line="240" w:lineRule="auto"/>
        <w:ind w:left="1440"/>
        <w:rPr>
          <w:rtl/>
        </w:rPr>
      </w:pPr>
    </w:p>
    <w:p w14:paraId="01D0A0F2" w14:textId="059335D4" w:rsidR="0083447F" w:rsidRDefault="0083447F" w:rsidP="008F53C9">
      <w:pPr>
        <w:spacing w:after="0" w:line="240" w:lineRule="auto"/>
        <w:rPr>
          <w:rtl/>
        </w:rPr>
      </w:pPr>
    </w:p>
    <w:p w14:paraId="14631EA9" w14:textId="464021A0" w:rsidR="0083447F" w:rsidRDefault="00F56CD9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52C85DAE">
                <wp:simplePos x="0" y="0"/>
                <wp:positionH relativeFrom="column">
                  <wp:posOffset>9525</wp:posOffset>
                </wp:positionH>
                <wp:positionV relativeFrom="paragraph">
                  <wp:posOffset>186690</wp:posOffset>
                </wp:positionV>
                <wp:extent cx="5717540" cy="3008630"/>
                <wp:effectExtent l="0" t="0" r="0" b="127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6" y="2713370"/>
                            <a:ext cx="4226686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694E2EFB" w:rsidR="00B10313" w:rsidRPr="00F56CD9" w:rsidRDefault="00B10313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11</w:t>
                              </w:r>
                              <w:r>
                                <w:rPr>
                                  <w:lang w:val="en-IL"/>
                                </w:rPr>
                                <w:t>: 100% load user distribution</w:t>
                              </w:r>
                            </w:p>
                            <w:p w14:paraId="16A2599E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E363A8" id="Group 95" o:spid="_x0000_s1094" style="position:absolute;left:0;text-align:left;margin-left:.75pt;margin-top:14.7pt;width:450.2pt;height:236.9pt;z-index:251856896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">
                <v:shape id="Picture 104" o:spid="_x0000_s1095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">
                  <v:imagedata r:id="rId73" o:title=""/>
                </v:shape>
                <v:shape id="Text Box 114" o:spid="_x0000_s1096" type="#_x0000_t202" style="position:absolute;left:7184;top:27133;width:4226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694E2EFB" w:rsidR="00B10313" w:rsidRPr="00F56CD9" w:rsidRDefault="00B10313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11</w:t>
                        </w:r>
                        <w:r>
                          <w:rPr>
                            <w:lang w:val="en-IL"/>
                          </w:rPr>
                          <w:t>: 100% load user distribution</w:t>
                        </w:r>
                      </w:p>
                      <w:p w14:paraId="16A2599E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4B4564" w14:textId="3DA035E3" w:rsidR="0083447F" w:rsidRDefault="0083447F" w:rsidP="008F53C9">
      <w:pPr>
        <w:spacing w:after="0" w:line="240" w:lineRule="auto"/>
        <w:rPr>
          <w:rtl/>
        </w:rPr>
      </w:pP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F56CD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6BBEB380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5717540" cy="3008630"/>
                <wp:effectExtent l="0" t="0" r="0" b="127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6" y="2713370"/>
                            <a:ext cx="45675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082F1698" w:rsidR="00B10313" w:rsidRPr="00F56CD9" w:rsidRDefault="00B10313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  <w:r>
                                <w:rPr>
                                  <w:lang w:val="en-IL"/>
                                </w:rPr>
                                <w:t xml:space="preserve">: 120% load user distribution </w:t>
                              </w:r>
                            </w:p>
                            <w:p w14:paraId="57BB0391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1AC50AE" id="Group 121" o:spid="_x0000_s1097" style="position:absolute;left:0;text-align:left;margin-left:.75pt;margin-top:0;width:450.2pt;height:236.9pt;z-index:251858944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">
                <v:shape id="Picture 122" o:spid="_x0000_s1098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">
                  <v:imagedata r:id="rId75" o:title=""/>
                </v:shape>
                <v:shape id="Text Box 123" o:spid="_x0000_s1099" type="#_x0000_t202" style="position:absolute;left:7184;top:27133;width:4567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082F1698" w:rsidR="00B10313" w:rsidRPr="00F56CD9" w:rsidRDefault="00B10313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12</w:t>
                        </w:r>
                        <w:r>
                          <w:rPr>
                            <w:lang w:val="en-IL"/>
                          </w:rPr>
                          <w:t xml:space="preserve">: 120% load user distribution </w:t>
                        </w:r>
                      </w:p>
                      <w:p w14:paraId="57BB0391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a8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a8"/>
        <w:spacing w:after="0" w:line="240" w:lineRule="auto"/>
      </w:pPr>
    </w:p>
    <w:p w14:paraId="5A2DFC16" w14:textId="3B01D6A5" w:rsidR="00BC1AF6" w:rsidRDefault="00233BF8" w:rsidP="005D4872">
      <w:pPr>
        <w:pStyle w:val="a8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B10313" w:rsidRPr="00C473EC" w:rsidRDefault="00B10313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  <w:p w14:paraId="5B79912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0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">
                <v:shape id="Picture 124" o:spid="_x0000_s1101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7" o:title="Chart, scatter chart&#10;&#10;Description automatically generated"/>
                </v:shape>
                <v:shape id="Text Box 125" o:spid="_x0000_s1102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B10313" w:rsidRPr="00C473EC" w:rsidRDefault="00B10313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13</w:t>
                        </w:r>
                      </w:p>
                      <w:p w14:paraId="5B79912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B10313" w:rsidRPr="00C473EC" w:rsidRDefault="00B10313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14</w:t>
                              </w:r>
                            </w:p>
                            <w:p w14:paraId="2C2805B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3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">
                <v:shape id="Picture 128" o:spid="_x0000_s1104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79" o:title=""/>
                </v:shape>
                <v:shape id="Text Box 129" o:spid="_x0000_s1105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B10313" w:rsidRPr="00C473EC" w:rsidRDefault="00B10313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14</w:t>
                        </w:r>
                      </w:p>
                      <w:p w14:paraId="2C2805B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B10313" w:rsidRPr="00C473EC" w:rsidRDefault="00B10313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16</w:t>
                              </w:r>
                            </w:p>
                            <w:p w14:paraId="58EB0F5A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6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Ik+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Z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zwiT5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07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1" o:title=""/>
                </v:shape>
                <v:shape id="Text Box 135" o:spid="_x0000_s1108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B10313" w:rsidRPr="00C473EC" w:rsidRDefault="00B10313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16</w:t>
                        </w:r>
                      </w:p>
                      <w:p w14:paraId="58EB0F5A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B10313" w:rsidRPr="00C473EC" w:rsidRDefault="00B10313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  <w:p w14:paraId="0DF69129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09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dMZaw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">
                <v:shape id="Picture 131" o:spid="_x0000_s1110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3" o:title=""/>
                </v:shape>
                <v:shape id="Text Box 132" o:spid="_x0000_s1111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B10313" w:rsidRPr="00C473EC" w:rsidRDefault="00B10313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15</w:t>
                        </w:r>
                      </w:p>
                      <w:p w14:paraId="0DF69129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B10313" w:rsidRPr="00C473EC" w:rsidRDefault="00B10313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17</w:t>
                              </w:r>
                            </w:p>
                            <w:p w14:paraId="3AE576A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2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nCpF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3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5" o:title=""/>
                </v:shape>
                <v:shape id="Text Box 138" o:spid="_x0000_s1114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B10313" w:rsidRPr="00C473EC" w:rsidRDefault="00B10313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17</w:t>
                        </w:r>
                      </w:p>
                      <w:p w14:paraId="3AE576A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B10313" w:rsidRPr="00C473EC" w:rsidRDefault="00B10313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  <w:p w14:paraId="00B9CACF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5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Ei3yX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6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7" o:title=""/>
                </v:shape>
                <v:shape id="Text Box 141" o:spid="_x0000_s1117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B10313" w:rsidRPr="00C473EC" w:rsidRDefault="00B10313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18</w:t>
                        </w:r>
                      </w:p>
                      <w:p w14:paraId="00B9CACF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B10313" w:rsidRPr="00C473EC" w:rsidRDefault="00B10313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20</w:t>
                              </w:r>
                            </w:p>
                            <w:p w14:paraId="76F75582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18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7TtdQ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">
                <v:shape id="Picture 146" o:spid="_x0000_s1119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89" o:title=""/>
                </v:shape>
                <v:shape id="Text Box 147" o:spid="_x0000_s1120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B10313" w:rsidRPr="00C473EC" w:rsidRDefault="00B10313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20</w:t>
                        </w:r>
                      </w:p>
                      <w:p w14:paraId="76F75582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B10313" w:rsidRPr="00C473EC" w:rsidRDefault="00B10313" w:rsidP="007520C9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19</w:t>
                              </w:r>
                            </w:p>
                            <w:p w14:paraId="11CAE5AF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1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9rmdcQ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">
                <v:shape id="Picture 143" o:spid="_x0000_s1122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1" o:title=""/>
                </v:shape>
                <v:shape id="Text Box 144" o:spid="_x0000_s1123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B10313" w:rsidRPr="00C473EC" w:rsidRDefault="00B10313" w:rsidP="007520C9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19</w:t>
                        </w:r>
                      </w:p>
                      <w:p w14:paraId="11CAE5AF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B10313" w:rsidRPr="00C473EC" w:rsidRDefault="00B10313" w:rsidP="001944B8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22</w:t>
                              </w:r>
                            </w:p>
                            <w:p w14:paraId="607F17FF" w14:textId="77777777" w:rsidR="00B10313" w:rsidRDefault="00B10313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4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">
                <v:shape id="Picture 152" o:spid="_x0000_s1125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3" o:title=""/>
                </v:shape>
                <v:shape id="Text Box 153" o:spid="_x0000_s1126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B10313" w:rsidRPr="00C473EC" w:rsidRDefault="00B10313" w:rsidP="001944B8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22</w:t>
                        </w:r>
                      </w:p>
                      <w:p w14:paraId="607F17FF" w14:textId="77777777" w:rsidR="00B10313" w:rsidRDefault="00B10313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B10313" w:rsidRPr="00C473EC" w:rsidRDefault="00B10313" w:rsidP="001944B8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21</w:t>
                              </w:r>
                            </w:p>
                            <w:p w14:paraId="48679E62" w14:textId="77777777" w:rsidR="00B10313" w:rsidRDefault="00B10313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27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NSYdX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28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5" o:title="" croptop="3715f" cropbottom="9f" cropleft="1f" cropright="4f"/>
                </v:shape>
                <v:shape id="Text Box 150" o:spid="_x0000_s1129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B10313" w:rsidRPr="00C473EC" w:rsidRDefault="00B10313" w:rsidP="001944B8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21</w:t>
                        </w:r>
                      </w:p>
                      <w:p w14:paraId="48679E62" w14:textId="77777777" w:rsidR="00B10313" w:rsidRDefault="00B10313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a8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a8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B10313" w:rsidRPr="00C473EC" w:rsidRDefault="00B10313" w:rsidP="005D4872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23</w:t>
                              </w:r>
                            </w:p>
                            <w:p w14:paraId="692E5EEB" w14:textId="77777777" w:rsidR="00B10313" w:rsidRDefault="00B10313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0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SIV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2OtG719RqlWo124&#10;KZzhtxK9u2fOr5nFpYxNPDT+Cz5lrRFM91IcVdp+f2+f7NE2aOPogEt+Gbt/9owGu/6k0NBFmtOt&#10;5MMin8wyLOy5ZnOuUfvmWuMdSUN2QSR7Xw9iaXXzFe/RiqJCxRRH7GXsB/Had08P3jMuVqtg1N0X&#10;9+rB4JZJA3jEzMf2K7Om74NHBz/rgUJvWNzZEr2VXu29LmWgOAHdodrjDzoHKbwmkF48V+frYHV6&#10;n6/+B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vxIhV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1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7" o:title=""/>
                </v:shape>
                <v:shape id="Text Box 186" o:spid="_x0000_s1132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B10313" w:rsidRPr="00C473EC" w:rsidRDefault="00B10313" w:rsidP="005D4872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23</w:t>
                        </w:r>
                      </w:p>
                      <w:p w14:paraId="692E5EEB" w14:textId="77777777" w:rsidR="00B10313" w:rsidRDefault="00B10313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24</w:t>
                              </w:r>
                            </w:p>
                            <w:p w14:paraId="31E246C3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3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">
                <v:shape id="Picture 188" o:spid="_x0000_s1134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99" o:title=""/>
                </v:shape>
                <v:shape id="Text Box 189" o:spid="_x0000_s1135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24</w:t>
                        </w:r>
                      </w:p>
                      <w:p w14:paraId="31E246C3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25</w:t>
                              </w:r>
                            </w:p>
                            <w:p w14:paraId="534F44C0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6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3HTzp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37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1" o:title=""/>
                </v:shape>
                <v:shape id="Text Box 192" o:spid="_x0000_s1138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25</w:t>
                        </w:r>
                      </w:p>
                      <w:p w14:paraId="534F44C0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26</w:t>
                              </w:r>
                            </w:p>
                            <w:p w14:paraId="0BBC1077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39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/EwR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0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3" o:title="" croptop="3165f"/>
                </v:shape>
                <v:shape id="Text Box 195" o:spid="_x0000_s1141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26</w:t>
                        </w:r>
                      </w:p>
                      <w:p w14:paraId="0BBC1077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28</w:t>
                              </w:r>
                            </w:p>
                            <w:p w14:paraId="0CE902C9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2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DFv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xZnI+wtNabR5QKSscbyBl+JdG7G+b8ilnc6BguvFL+Kz5lrXGY7iVK&#10;Km2/v7Ue/NE2WCnZ44VYUPf/joXroP6s0NB5OpmEJyUqk3yWQbFPLeunFrVrLjQIj5YhuygGf18P&#10;Yml1c4/HbBlOhYkpjrMX1A/ihYcGAx5DLpbLKHe3zI26NbibuhEOnL1r75k1fR88OvhFDxRixQsW&#10;d76hC0ovd16XMlL8iGqPP+gcpfgUQXr21j3Vo9fxcT//AQ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+Qx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3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5" o:title="" croptop="3853f" cropbottom="3f" cropleft="1688f" cropright="1f"/>
                </v:shape>
                <v:shape id="Text Box 201" o:spid="_x0000_s1144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28</w:t>
                        </w:r>
                      </w:p>
                      <w:p w14:paraId="0CE902C9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27</w:t>
                              </w:r>
                            </w:p>
                            <w:p w14:paraId="62E02A85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5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3dF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UMdvrdXmCamCveGxsZpdC9Tullq3ogaPN54IDCT3FZ+6VbhMDVJEGmX+e2/f26Ns0EZk&#10;j2GwiOy/O+o7v/0sUdAynUz89AiLyXSeYWFONetTjdx1lwrzJsXo0yyI3t61o1gb1T1gbi39rVBR&#10;yXD3InKjeOn6EYW5x/hyGYz6B+VW3mk8Q323embeHx6o0QN9HSr4RY0UotUrFve2vgpSLXdO1SJQ&#10;/BnVAX/QOUhh6kB6MdZO18HqeY5f/A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w&#10;a3dF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6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7" o:title="" croptop="2581f"/>
                </v:shape>
                <v:shape id="Text Box 198" o:spid="_x0000_s1147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27</w:t>
                        </w:r>
                      </w:p>
                      <w:p w14:paraId="62E02A85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29</w:t>
                              </w:r>
                            </w:p>
                            <w:p w14:paraId="08B6CE67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48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">
                <v:shape id="Picture 203" o:spid="_x0000_s1149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09" o:title="" croptop="4439f" cropbottom="15f" cropright="3f"/>
                </v:shape>
                <v:shape id="Text Box 204" o:spid="_x0000_s1150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29</w:t>
                        </w:r>
                      </w:p>
                      <w:p w14:paraId="08B6CE67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30</w:t>
                              </w:r>
                            </w:p>
                            <w:p w14:paraId="34333736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1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">
                <v:shape id="Picture 206" o:spid="_x0000_s1152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1" o:title="" croptop="4200f"/>
                </v:shape>
                <v:shape id="Text Box 207" o:spid="_x0000_s1153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30</w:t>
                        </w:r>
                      </w:p>
                      <w:p w14:paraId="34333736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32</w:t>
                              </w:r>
                            </w:p>
                            <w:p w14:paraId="20E7C8FB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4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UGr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Zn2oS716RKRWI1t4IpzhFxKpu2LOL5jFa4xNTBh/g09RaVymO4mSUtsf&#10;v9oP9sgatJRs8brPqPu+YaGpq88K+ZymWRbGQVxk48MhFva5Zvlcozb1mcYASSO6KAZ7X/ViYXX9&#10;DYNoHm6FiimOu2fU9+KZb2cOBhkX83k0at+KK3Vr8MKkkbxQmHfNN2ZNV70eCbzWfQXtFXFrG6pb&#10;6fnG60LGCg9Et6x2/KOaoxTHCKQXc+r5Olo9DeaTnwA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">
                <v:shape id="Picture 212" o:spid="_x0000_s1155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3" o:title=""/>
                </v:shape>
                <v:shape id="Text Box 213" o:spid="_x0000_s1156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32</w:t>
                        </w:r>
                      </w:p>
                      <w:p w14:paraId="20E7C8FB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31</w:t>
                              </w:r>
                            </w:p>
                            <w:p w14:paraId="6F590ECB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57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">
                <v:shape id="Picture 209" o:spid="_x0000_s1158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5" o:title=""/>
                </v:shape>
                <v:shape id="Text Box 210" o:spid="_x0000_s1159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31</w:t>
                        </w:r>
                      </w:p>
                      <w:p w14:paraId="6F590ECB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B10313" w:rsidRPr="00C473EC" w:rsidRDefault="00B10313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0A06D9DC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0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T9Wcg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">
                <v:shape id="Picture 158" o:spid="_x0000_s116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7" o:title="" cropleft="3021f" cropright="3021f"/>
                </v:shape>
                <v:shape id="Text Box 159" o:spid="_x0000_s116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B10313" w:rsidRPr="00C473EC" w:rsidRDefault="00B10313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0A06D9DC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B10313" w:rsidRPr="00C473EC" w:rsidRDefault="00B10313" w:rsidP="004B7D0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3C337918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3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a+iwn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19" o:title="" cropright="6036f"/>
                </v:shape>
                <v:shape id="Text Box 214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B10313" w:rsidRPr="00C473EC" w:rsidRDefault="00B10313" w:rsidP="004B7D0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3C337918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B10313" w:rsidRPr="00C473EC" w:rsidRDefault="00B10313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34</w:t>
                              </w:r>
                            </w:p>
                            <w:p w14:paraId="0BBCAD04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6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8iD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p3Pua6NpsnpOoMKgqp&#10;eStvKpT3TviwEg43OibxSoXP+BS1wWFmsDgrjfv+o3nyR9mwylmLF2LB/bedoIuh/qBR0Hk6nSJs&#10;iIPp2buMNH68sj5e0bvmyqAX0O9AF03yD/VoFs40X/CYLelULAktcfaCh9G8ChhhAY+hVMtltPv7&#10;5k7fW9xSaSSPqvDQfRHODgoPKOAnM0pI5C+E3vv2yl6i14oqdgER3bMKXdMAco5WfIpgPXvrjsfR&#10;6/C4X/4L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bbyIN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1" o:title="" cropleft="3021f" cropright="3021f"/>
                </v:shape>
                <v:shape id="Text Box 162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B10313" w:rsidRPr="00C473EC" w:rsidRDefault="00B10313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34</w:t>
                        </w:r>
                      </w:p>
                      <w:p w14:paraId="0BBCAD04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B10313" w:rsidRPr="00C473EC" w:rsidRDefault="00B10313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35</w:t>
                              </w:r>
                            </w:p>
                            <w:p w14:paraId="40E94D0B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69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">
                <v:shape id="Picture 164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3" o:title="" cropleft="3021f" cropright="3021f"/>
                </v:shape>
                <v:shape id="Text Box 165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B10313" w:rsidRPr="00C473EC" w:rsidRDefault="00B10313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35</w:t>
                        </w:r>
                      </w:p>
                      <w:p w14:paraId="40E94D0B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B10313" w:rsidRPr="00C473EC" w:rsidRDefault="00B10313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6901D138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2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EzZbw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">
                <v:shape id="Picture 173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5" o:title="" cropleft="3021f" cropright="3021f"/>
                </v:shape>
                <v:shape id="Text Box 174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B10313" w:rsidRPr="00C473EC" w:rsidRDefault="00B10313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6901D138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B10313" w:rsidRPr="00C473EC" w:rsidRDefault="00B10313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62C60E12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5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87jbw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">
                <v:shape id="Picture 176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7" o:title="" cropleft="3021f" cropright="3021f"/>
                </v:shape>
                <v:shape id="Text Box 177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B10313" w:rsidRPr="00C473EC" w:rsidRDefault="00B10313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62C60E12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B10313" w:rsidRPr="00C473EC" w:rsidRDefault="00B10313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36</w:t>
                              </w:r>
                            </w:p>
                            <w:p w14:paraId="3484E06D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78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">
                <v:shape id="Picture 167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29" o:title="" cropleft="3021f" cropright="3021f"/>
                </v:shape>
                <v:shape id="Text Box 168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B10313" w:rsidRPr="00C473EC" w:rsidRDefault="00B10313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36</w:t>
                        </w:r>
                      </w:p>
                      <w:p w14:paraId="3484E06D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B10313" w:rsidRPr="00C473EC" w:rsidRDefault="00B10313" w:rsidP="000C6DEE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37</w:t>
                              </w:r>
                            </w:p>
                            <w:p w14:paraId="6F44BD96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1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MpKcQ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">
                <v:shape id="Picture 170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1" o:title="" cropleft="3021f" cropright="3021f"/>
                </v:shape>
                <v:shape id="Text Box 171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B10313" w:rsidRPr="00C473EC" w:rsidRDefault="00B10313" w:rsidP="000C6DEE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37</w:t>
                        </w:r>
                      </w:p>
                      <w:p w14:paraId="6F44BD96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B10313" w:rsidRPr="00C473EC" w:rsidRDefault="00B10313" w:rsidP="00B6205E">
                              <w:pPr>
                                <w:pStyle w:val="a7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7D3C6447" w14:textId="77777777" w:rsidR="00B10313" w:rsidRDefault="00B10313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4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Oepcw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">
                <v:shape id="Picture 235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7" o:title="" cropleft="3021f" cropright="3021f"/>
                </v:shape>
                <v:shape id="Text Box 236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B10313" w:rsidRPr="00C473EC" w:rsidRDefault="00B10313" w:rsidP="00B6205E">
                        <w:pPr>
                          <w:pStyle w:val="a7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7D3C6447" w14:textId="77777777" w:rsidR="00B10313" w:rsidRDefault="00B10313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B10313" w:rsidRPr="00C473EC" w:rsidRDefault="00B10313" w:rsidP="00B6205E">
                              <w:pPr>
                                <w:pStyle w:val="a7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471250F7" w14:textId="77777777" w:rsidR="00B10313" w:rsidRDefault="00B10313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87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">
                <v:shape id="Picture 229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5" o:title="" cropleft="3021f" cropright="3021f"/>
                </v:shape>
                <v:shape id="Text Box 230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B10313" w:rsidRPr="00C473EC" w:rsidRDefault="00B10313" w:rsidP="00B6205E">
                        <w:pPr>
                          <w:pStyle w:val="a7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471250F7" w14:textId="77777777" w:rsidR="00B10313" w:rsidRDefault="00B10313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B10313" w:rsidRPr="00C473EC" w:rsidRDefault="00B10313" w:rsidP="00AB5A40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41</w:t>
                              </w:r>
                            </w:p>
                            <w:p w14:paraId="7547DBAE" w14:textId="77777777" w:rsidR="00B10313" w:rsidRDefault="00B10313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0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QlicQ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">
                <v:shape id="Picture 225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3" o:title="" cropleft="3021f" cropright="3021f"/>
                </v:shape>
                <v:shape id="Text Box 226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B10313" w:rsidRPr="00C473EC" w:rsidRDefault="00B10313" w:rsidP="00AB5A40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41</w:t>
                        </w:r>
                      </w:p>
                      <w:p w14:paraId="7547DBAE" w14:textId="77777777" w:rsidR="00B10313" w:rsidRDefault="00B10313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B10313" w:rsidRPr="00C473EC" w:rsidRDefault="00B10313" w:rsidP="00AB5A40">
                              <w:pPr>
                                <w:pStyle w:val="a7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40</w:t>
                              </w:r>
                            </w:p>
                            <w:p w14:paraId="712C7D49" w14:textId="77777777" w:rsidR="00B10313" w:rsidRDefault="00B10313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3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3tE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XV3tE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5" o:title="" cropleft="3021f" cropright="3021f"/>
                </v:shape>
                <v:shape id="Text Box 223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B10313" w:rsidRPr="00C473EC" w:rsidRDefault="00B10313" w:rsidP="00AB5A40">
                        <w:pPr>
                          <w:pStyle w:val="a7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40</w:t>
                        </w:r>
                      </w:p>
                      <w:p w14:paraId="712C7D49" w14:textId="77777777" w:rsidR="00B10313" w:rsidRDefault="00B10313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af2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39461B84" w14:textId="794E52BE" w:rsidR="00990549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A8C1A3E" w:rsidR="00990549" w:rsidRDefault="00990549" w:rsidP="00990549">
      <w:pPr>
        <w:ind w:left="720"/>
        <w:rPr>
          <w:rtl/>
        </w:rPr>
      </w:pPr>
      <w:r>
        <w:rPr>
          <w:rFonts w:hint="cs"/>
          <w:rtl/>
        </w:rPr>
        <w:t xml:space="preserve">בגרפים מוצגים </w:t>
      </w:r>
      <w:r w:rsidR="006434DA">
        <w:t>Job Sizes</w:t>
      </w:r>
      <w:r>
        <w:rPr>
          <w:rFonts w:hint="cs"/>
          <w:rtl/>
        </w:rPr>
        <w:t xml:space="preserve"> כפונקציה של </w:t>
      </w:r>
      <w:r w:rsidR="006434DA">
        <w:t>Submit Times</w:t>
      </w:r>
      <w:r>
        <w:rPr>
          <w:rFonts w:hint="cs"/>
          <w:rtl/>
        </w:rPr>
        <w:t xml:space="preserve">: </w:t>
      </w:r>
    </w:p>
    <w:p w14:paraId="7BC3A516" w14:textId="3BD7770B" w:rsidR="00990549" w:rsidRPr="00990549" w:rsidRDefault="00602298" w:rsidP="00990549">
      <w:pPr>
        <w:ind w:left="720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4CDD9434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4311650" cy="2530475"/>
                <wp:effectExtent l="0" t="0" r="0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650" cy="2530475"/>
                          <a:chOff x="-960186" y="-1"/>
                          <a:chExt cx="4224225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8" r="7358"/>
                          <a:stretch/>
                        </pic:blipFill>
                        <pic:spPr bwMode="auto">
                          <a:xfrm>
                            <a:off x="-960186" y="-1"/>
                            <a:ext cx="422422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42</w:t>
                              </w:r>
                            </w:p>
                            <w:p w14:paraId="3B414A28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6" style="position:absolute;left:0;text-align:left;margin-left:0;margin-top:20.95pt;width:339.5pt;height:199.25pt;z-index:251924480;mso-position-horizontal:center;mso-position-horizontal-relative:margin;mso-width-relative:margin;mso-height-relative:margin" coordorigin="-9601" coordsize="4224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">
                <v:shape id="Picture 232" o:spid="_x0000_s1197" type="#_x0000_t75" style="position:absolute;left:-9601;width:4224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">
                  <v:imagedata r:id="rId137" o:title="" cropleft="4822f" cropright="4822f"/>
                </v:shape>
                <v:shape id="Text Box 233" o:spid="_x0000_s119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42</w:t>
                        </w:r>
                      </w:p>
                      <w:p w14:paraId="3B414A28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4001FE1D" w:rsidR="004B7D0E" w:rsidRDefault="004B7D0E" w:rsidP="00490C43">
      <w:pPr>
        <w:spacing w:after="0" w:line="240" w:lineRule="auto"/>
        <w:rPr>
          <w:rtl/>
        </w:rPr>
      </w:pPr>
    </w:p>
    <w:p w14:paraId="586D9643" w14:textId="65872BDE" w:rsidR="004B7D0E" w:rsidRDefault="004B7D0E" w:rsidP="00490C43">
      <w:pPr>
        <w:spacing w:after="0" w:line="240" w:lineRule="auto"/>
        <w:rPr>
          <w:rtl/>
        </w:rPr>
      </w:pPr>
    </w:p>
    <w:p w14:paraId="1C21610D" w14:textId="6B8704FE" w:rsidR="004B7D0E" w:rsidRDefault="004B7D0E" w:rsidP="00490C43">
      <w:pPr>
        <w:spacing w:after="0" w:line="240" w:lineRule="auto"/>
        <w:rPr>
          <w:rtl/>
        </w:rPr>
      </w:pPr>
    </w:p>
    <w:p w14:paraId="39B9C0B6" w14:textId="655954F5" w:rsidR="004B7D0E" w:rsidRDefault="004B7D0E" w:rsidP="00490C43">
      <w:pPr>
        <w:spacing w:after="0" w:line="240" w:lineRule="auto"/>
        <w:rPr>
          <w:rtl/>
        </w:rPr>
      </w:pPr>
    </w:p>
    <w:p w14:paraId="232A495A" w14:textId="293899A1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3C7E8080" w:rsidR="004B7D0E" w:rsidRDefault="004B7D0E" w:rsidP="00490C43">
      <w:pPr>
        <w:spacing w:after="0" w:line="240" w:lineRule="auto"/>
        <w:rPr>
          <w:rtl/>
        </w:rPr>
      </w:pPr>
    </w:p>
    <w:p w14:paraId="520EF1DE" w14:textId="3A4A71DE" w:rsidR="004B7D0E" w:rsidRDefault="004B7D0E" w:rsidP="00490C43">
      <w:pPr>
        <w:spacing w:after="0" w:line="240" w:lineRule="auto"/>
        <w:rPr>
          <w:rtl/>
        </w:rPr>
      </w:pPr>
    </w:p>
    <w:p w14:paraId="19753B25" w14:textId="090B1B76" w:rsidR="004B7D0E" w:rsidRDefault="004B7D0E" w:rsidP="00490C43">
      <w:pPr>
        <w:spacing w:after="0" w:line="240" w:lineRule="auto"/>
        <w:rPr>
          <w:rtl/>
        </w:rPr>
      </w:pPr>
    </w:p>
    <w:p w14:paraId="3423479B" w14:textId="73718B5E" w:rsidR="004B7D0E" w:rsidRDefault="004B7D0E" w:rsidP="00490C43">
      <w:pPr>
        <w:spacing w:after="0" w:line="240" w:lineRule="auto"/>
        <w:rPr>
          <w:rtl/>
        </w:rPr>
      </w:pPr>
    </w:p>
    <w:p w14:paraId="4401C079" w14:textId="7B6A721A" w:rsidR="004B7D0E" w:rsidRDefault="00602298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B8B6189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318000" cy="2530475"/>
                <wp:effectExtent l="0" t="0" r="6350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0" cy="2530475"/>
                          <a:chOff x="-939262" y="-1"/>
                          <a:chExt cx="4230885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6" r="7296"/>
                          <a:stretch/>
                        </pic:blipFill>
                        <pic:spPr bwMode="auto">
                          <a:xfrm>
                            <a:off x="-939262" y="-1"/>
                            <a:ext cx="423088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43</w:t>
                              </w:r>
                            </w:p>
                            <w:p w14:paraId="012AA8AA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199" style="position:absolute;left:0;text-align:left;margin-left:0;margin-top:.55pt;width:340pt;height:199.25pt;z-index:251926528;mso-position-horizontal:center;mso-position-horizontal-relative:margin;mso-width-relative:margin;mso-height-relative:margin" coordorigin="-9392" coordsize="4230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">
                <v:shape id="Picture 238" o:spid="_x0000_s1200" type="#_x0000_t75" style="position:absolute;left:-9392;width:4230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">
                  <v:imagedata r:id="rId139" o:title="" cropleft="4782f" cropright="4782f"/>
                </v:shape>
                <v:shape id="Text Box 239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43</w:t>
                        </w:r>
                      </w:p>
                      <w:p w14:paraId="012AA8AA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904B77" w14:textId="78E169C8" w:rsidR="004B7D0E" w:rsidRDefault="004B7D0E" w:rsidP="00490C43">
      <w:pPr>
        <w:spacing w:after="0" w:line="240" w:lineRule="auto"/>
        <w:rPr>
          <w:rtl/>
        </w:rPr>
      </w:pPr>
    </w:p>
    <w:p w14:paraId="36037A7B" w14:textId="631292C9" w:rsidR="0034637F" w:rsidRDefault="0034637F" w:rsidP="00490C43">
      <w:pPr>
        <w:spacing w:after="0" w:line="240" w:lineRule="auto"/>
        <w:rPr>
          <w:rtl/>
        </w:rPr>
      </w:pPr>
    </w:p>
    <w:p w14:paraId="1A8200A9" w14:textId="22B27A0F" w:rsidR="0034637F" w:rsidRDefault="0034637F" w:rsidP="00490C43">
      <w:pPr>
        <w:spacing w:after="0" w:line="240" w:lineRule="auto"/>
        <w:rPr>
          <w:rtl/>
        </w:rPr>
      </w:pPr>
    </w:p>
    <w:p w14:paraId="6BA314C1" w14:textId="79A295D9" w:rsidR="0034637F" w:rsidRDefault="0034637F" w:rsidP="00490C43">
      <w:pPr>
        <w:spacing w:after="0" w:line="240" w:lineRule="auto"/>
        <w:rPr>
          <w:rtl/>
        </w:rPr>
      </w:pPr>
    </w:p>
    <w:p w14:paraId="02873AAA" w14:textId="20659883" w:rsidR="0034637F" w:rsidRDefault="0034637F" w:rsidP="00490C43">
      <w:pPr>
        <w:spacing w:after="0" w:line="240" w:lineRule="auto"/>
        <w:rPr>
          <w:rtl/>
        </w:rPr>
      </w:pPr>
    </w:p>
    <w:p w14:paraId="38FFE539" w14:textId="6D524525" w:rsidR="0034637F" w:rsidRDefault="0034637F" w:rsidP="00490C43">
      <w:pPr>
        <w:spacing w:after="0" w:line="240" w:lineRule="auto"/>
        <w:rPr>
          <w:rtl/>
        </w:rPr>
      </w:pPr>
    </w:p>
    <w:p w14:paraId="27AC62AB" w14:textId="61B966B1" w:rsidR="0034637F" w:rsidRDefault="0034637F" w:rsidP="00490C43">
      <w:pPr>
        <w:spacing w:after="0" w:line="240" w:lineRule="auto"/>
        <w:rPr>
          <w:rtl/>
        </w:rPr>
      </w:pPr>
    </w:p>
    <w:p w14:paraId="36A0D85E" w14:textId="78345EF2" w:rsidR="0034637F" w:rsidRDefault="0034637F" w:rsidP="00490C43">
      <w:pPr>
        <w:spacing w:after="0" w:line="240" w:lineRule="auto"/>
        <w:rPr>
          <w:rtl/>
        </w:rPr>
      </w:pPr>
    </w:p>
    <w:p w14:paraId="3EC42BC1" w14:textId="5DD62903" w:rsidR="0034637F" w:rsidRDefault="0034637F" w:rsidP="00490C43">
      <w:pPr>
        <w:spacing w:after="0" w:line="240" w:lineRule="auto"/>
        <w:rPr>
          <w:rtl/>
        </w:rPr>
      </w:pPr>
    </w:p>
    <w:p w14:paraId="5F04636E" w14:textId="0260B8E8" w:rsidR="0034637F" w:rsidRDefault="0034637F" w:rsidP="00490C43">
      <w:pPr>
        <w:spacing w:after="0" w:line="240" w:lineRule="auto"/>
        <w:rPr>
          <w:rtl/>
        </w:rPr>
      </w:pPr>
    </w:p>
    <w:p w14:paraId="05BA91F9" w14:textId="70159059" w:rsidR="0034637F" w:rsidRDefault="0034637F" w:rsidP="00490C43">
      <w:pPr>
        <w:spacing w:after="0" w:line="240" w:lineRule="auto"/>
        <w:rPr>
          <w:rtl/>
        </w:rPr>
      </w:pPr>
    </w:p>
    <w:p w14:paraId="6A9A3ABE" w14:textId="4B436EC6" w:rsidR="004B7D0E" w:rsidRDefault="004B7D0E" w:rsidP="00490C43">
      <w:pPr>
        <w:spacing w:after="0" w:line="240" w:lineRule="auto"/>
        <w:rPr>
          <w:rtl/>
        </w:rPr>
      </w:pPr>
    </w:p>
    <w:p w14:paraId="7C644E95" w14:textId="53A2585F" w:rsidR="004B7D0E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5D29AC05">
                <wp:simplePos x="0" y="0"/>
                <wp:positionH relativeFrom="margin">
                  <wp:align>center</wp:align>
                </wp:positionH>
                <wp:positionV relativeFrom="paragraph">
                  <wp:posOffset>52070</wp:posOffset>
                </wp:positionV>
                <wp:extent cx="4260850" cy="2530475"/>
                <wp:effectExtent l="0" t="0" r="6350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0850" cy="2530475"/>
                          <a:chOff x="-915352" y="-1"/>
                          <a:chExt cx="4175291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61" r="7861"/>
                          <a:stretch/>
                        </pic:blipFill>
                        <pic:spPr bwMode="auto">
                          <a:xfrm>
                            <a:off x="-915352" y="-1"/>
                            <a:ext cx="417529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44</w:t>
                              </w:r>
                            </w:p>
                            <w:p w14:paraId="27190C8D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2" style="position:absolute;left:0;text-align:left;margin-left:0;margin-top:4.1pt;width:335.5pt;height:199.25pt;z-index:251928576;mso-position-horizontal:center;mso-position-horizontal-relative:margin;mso-width-relative:margin;mso-height-relative:margin" coordorigin="-9153" coordsize="4175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">
                <v:shape id="Picture 241" o:spid="_x0000_s1203" type="#_x0000_t75" style="position:absolute;left:-9153;width:41752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">
                  <v:imagedata r:id="rId141" o:title="" cropleft="5152f" cropright="5152f"/>
                </v:shape>
                <v:shape id="Text Box 242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44</w:t>
                        </w:r>
                      </w:p>
                      <w:p w14:paraId="27190C8D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1E92C4" w14:textId="31F14DFC" w:rsidR="00602298" w:rsidRDefault="00602298" w:rsidP="00490C43">
      <w:pPr>
        <w:spacing w:after="0" w:line="240" w:lineRule="auto"/>
      </w:pPr>
    </w:p>
    <w:p w14:paraId="11497BCA" w14:textId="113CC8DD" w:rsidR="00602298" w:rsidRDefault="00602298" w:rsidP="00490C43">
      <w:pPr>
        <w:spacing w:after="0" w:line="240" w:lineRule="auto"/>
      </w:pPr>
    </w:p>
    <w:p w14:paraId="73DAE06B" w14:textId="5514DA38" w:rsidR="00602298" w:rsidRDefault="00602298" w:rsidP="00490C43">
      <w:pPr>
        <w:spacing w:after="0" w:line="240" w:lineRule="auto"/>
      </w:pPr>
    </w:p>
    <w:p w14:paraId="6DBF429A" w14:textId="5D6AFABD" w:rsidR="00602298" w:rsidRDefault="00602298" w:rsidP="00490C43">
      <w:pPr>
        <w:spacing w:after="0" w:line="240" w:lineRule="auto"/>
      </w:pPr>
    </w:p>
    <w:p w14:paraId="6C221AF8" w14:textId="73719506" w:rsidR="00602298" w:rsidRDefault="00602298" w:rsidP="00490C43">
      <w:pPr>
        <w:spacing w:after="0" w:line="240" w:lineRule="auto"/>
      </w:pPr>
    </w:p>
    <w:p w14:paraId="676F0DF9" w14:textId="2A7800F8" w:rsidR="00602298" w:rsidRDefault="00602298" w:rsidP="00490C43">
      <w:pPr>
        <w:spacing w:after="0" w:line="240" w:lineRule="auto"/>
      </w:pPr>
    </w:p>
    <w:p w14:paraId="58C9F911" w14:textId="5764EC3F" w:rsidR="00602298" w:rsidRDefault="00602298" w:rsidP="00490C43">
      <w:pPr>
        <w:spacing w:after="0" w:line="240" w:lineRule="auto"/>
      </w:pPr>
    </w:p>
    <w:p w14:paraId="55C81C61" w14:textId="78F599DD" w:rsidR="00602298" w:rsidRDefault="00602298" w:rsidP="00490C43">
      <w:pPr>
        <w:spacing w:after="0" w:line="240" w:lineRule="auto"/>
      </w:pPr>
    </w:p>
    <w:p w14:paraId="011CB152" w14:textId="44CB37FB" w:rsidR="00602298" w:rsidRDefault="00602298" w:rsidP="00490C43">
      <w:pPr>
        <w:spacing w:after="0" w:line="240" w:lineRule="auto"/>
      </w:pPr>
    </w:p>
    <w:p w14:paraId="432F83EF" w14:textId="0D346AA8" w:rsidR="00602298" w:rsidRDefault="00602298" w:rsidP="00490C43">
      <w:pPr>
        <w:spacing w:after="0" w:line="240" w:lineRule="auto"/>
      </w:pPr>
    </w:p>
    <w:p w14:paraId="433229AB" w14:textId="76754F72" w:rsidR="00602298" w:rsidRDefault="00602298" w:rsidP="00490C43">
      <w:pPr>
        <w:spacing w:after="0" w:line="240" w:lineRule="auto"/>
      </w:pPr>
    </w:p>
    <w:p w14:paraId="0D75CFD0" w14:textId="7BB21ABA" w:rsidR="00602298" w:rsidRDefault="00602298" w:rsidP="00490C43">
      <w:pPr>
        <w:spacing w:after="0" w:line="240" w:lineRule="auto"/>
      </w:pPr>
    </w:p>
    <w:p w14:paraId="0E07DE1A" w14:textId="77777777" w:rsidR="00B7353D" w:rsidRDefault="00B7353D" w:rsidP="00490C43">
      <w:pPr>
        <w:spacing w:after="0" w:line="240" w:lineRule="auto"/>
      </w:pPr>
    </w:p>
    <w:p w14:paraId="5A1769B6" w14:textId="77777777" w:rsidR="00B7353D" w:rsidRDefault="00B7353D" w:rsidP="00490C43">
      <w:pPr>
        <w:spacing w:after="0" w:line="240" w:lineRule="auto"/>
      </w:pPr>
    </w:p>
    <w:p w14:paraId="7AB84C4D" w14:textId="4F3F3F56" w:rsidR="00602298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22B92159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197350" cy="2530475"/>
                <wp:effectExtent l="0" t="0" r="0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7350" cy="2530475"/>
                          <a:chOff x="-883265" y="-1"/>
                          <a:chExt cx="4112670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9" r="8489"/>
                          <a:stretch/>
                        </pic:blipFill>
                        <pic:spPr bwMode="auto">
                          <a:xfrm>
                            <a:off x="-883265" y="-1"/>
                            <a:ext cx="411267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45</w:t>
                              </w:r>
                            </w:p>
                            <w:p w14:paraId="46D38115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5" style="position:absolute;left:0;text-align:left;margin-left:0;margin-top:.5pt;width:330.5pt;height:199.25pt;z-index:251929600;mso-position-horizontal:center;mso-position-horizontal-relative:margin;mso-width-relative:margin;mso-height-relative:margin" coordorigin="-8832" coordsize="41126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">
                <v:shape id="Picture 244" o:spid="_x0000_s1206" type="#_x0000_t75" style="position:absolute;left:-8832;width:411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">
                  <v:imagedata r:id="rId143" o:title="" cropleft="5563f" cropright="5563f"/>
                </v:shape>
                <v:shape id="Text Box 245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45</w:t>
                        </w:r>
                      </w:p>
                      <w:p w14:paraId="46D38115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3977D22" w14:textId="55A85951" w:rsidR="00602298" w:rsidRDefault="00602298" w:rsidP="00490C43">
      <w:pPr>
        <w:spacing w:after="0" w:line="240" w:lineRule="auto"/>
      </w:pPr>
    </w:p>
    <w:p w14:paraId="36775BB5" w14:textId="1FD67854" w:rsidR="00602298" w:rsidRDefault="00602298" w:rsidP="00490C43">
      <w:pPr>
        <w:spacing w:after="0" w:line="240" w:lineRule="auto"/>
      </w:pPr>
    </w:p>
    <w:p w14:paraId="2CA4767D" w14:textId="3C62707A" w:rsidR="00602298" w:rsidRDefault="00602298" w:rsidP="00490C43">
      <w:pPr>
        <w:spacing w:after="0" w:line="240" w:lineRule="auto"/>
      </w:pPr>
    </w:p>
    <w:p w14:paraId="2781D4B5" w14:textId="73266F3C" w:rsidR="00602298" w:rsidRDefault="00602298" w:rsidP="00490C43">
      <w:pPr>
        <w:spacing w:after="0" w:line="240" w:lineRule="auto"/>
      </w:pPr>
    </w:p>
    <w:p w14:paraId="71DBE458" w14:textId="050634E5" w:rsidR="00602298" w:rsidRDefault="00602298" w:rsidP="00490C43">
      <w:pPr>
        <w:spacing w:after="0" w:line="240" w:lineRule="auto"/>
      </w:pPr>
    </w:p>
    <w:p w14:paraId="2FDBFBDE" w14:textId="1B947279" w:rsidR="00602298" w:rsidRDefault="00602298" w:rsidP="00490C43">
      <w:pPr>
        <w:spacing w:after="0" w:line="240" w:lineRule="auto"/>
      </w:pPr>
    </w:p>
    <w:p w14:paraId="12DD3749" w14:textId="1C7E7421" w:rsidR="00602298" w:rsidRDefault="00602298" w:rsidP="00490C43">
      <w:pPr>
        <w:spacing w:after="0" w:line="240" w:lineRule="auto"/>
      </w:pPr>
    </w:p>
    <w:p w14:paraId="20DBBC13" w14:textId="3E64C3F9" w:rsidR="00602298" w:rsidRDefault="00602298" w:rsidP="00490C43">
      <w:pPr>
        <w:spacing w:after="0" w:line="240" w:lineRule="auto"/>
      </w:pPr>
    </w:p>
    <w:p w14:paraId="0DB2BB2D" w14:textId="1CC354EA" w:rsidR="00602298" w:rsidRDefault="00602298" w:rsidP="00490C43">
      <w:pPr>
        <w:spacing w:after="0" w:line="240" w:lineRule="auto"/>
      </w:pPr>
    </w:p>
    <w:p w14:paraId="0C9D44E4" w14:textId="086894EE" w:rsidR="00602298" w:rsidRDefault="00602298" w:rsidP="00490C43">
      <w:pPr>
        <w:spacing w:after="0" w:line="240" w:lineRule="auto"/>
      </w:pPr>
    </w:p>
    <w:p w14:paraId="2F26277C" w14:textId="65C57C4A" w:rsidR="00602298" w:rsidRDefault="00602298" w:rsidP="00490C43">
      <w:pPr>
        <w:spacing w:after="0" w:line="240" w:lineRule="auto"/>
      </w:pPr>
    </w:p>
    <w:p w14:paraId="643DFE38" w14:textId="394E944B" w:rsidR="00602298" w:rsidRDefault="00602298" w:rsidP="00490C43">
      <w:pPr>
        <w:spacing w:after="0" w:line="240" w:lineRule="auto"/>
      </w:pPr>
    </w:p>
    <w:p w14:paraId="169BD4F2" w14:textId="7344F744" w:rsidR="00602298" w:rsidRDefault="00602298" w:rsidP="00490C43">
      <w:pPr>
        <w:spacing w:after="0" w:line="240" w:lineRule="auto"/>
      </w:pPr>
    </w:p>
    <w:p w14:paraId="37CEE41D" w14:textId="1712027B" w:rsidR="00602298" w:rsidRDefault="00602298" w:rsidP="00490C43">
      <w:pPr>
        <w:spacing w:after="0" w:line="240" w:lineRule="auto"/>
      </w:pPr>
    </w:p>
    <w:p w14:paraId="742210EE" w14:textId="59F063E2" w:rsidR="00602298" w:rsidRDefault="00602298" w:rsidP="00490C43">
      <w:pPr>
        <w:spacing w:after="0" w:line="240" w:lineRule="auto"/>
      </w:pPr>
    </w:p>
    <w:p w14:paraId="7634C4D1" w14:textId="77777777" w:rsidR="00602298" w:rsidRDefault="00602298" w:rsidP="00490C43">
      <w:pPr>
        <w:spacing w:after="0" w:line="240" w:lineRule="auto"/>
        <w:rPr>
          <w:rtl/>
        </w:rPr>
      </w:pPr>
    </w:p>
    <w:p w14:paraId="74CEB137" w14:textId="698493AC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33410B8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298950" cy="2530475"/>
                <wp:effectExtent l="0" t="0" r="635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2530475"/>
                          <a:chOff x="-902469" y="-1"/>
                          <a:chExt cx="4212842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4" r="7484"/>
                          <a:stretch/>
                        </pic:blipFill>
                        <pic:spPr bwMode="auto">
                          <a:xfrm>
                            <a:off x="-902469" y="-1"/>
                            <a:ext cx="421284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46</w:t>
                              </w:r>
                            </w:p>
                            <w:p w14:paraId="764D1342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08" style="position:absolute;left:0;text-align:left;margin-left:0;margin-top:.5pt;width:338.5pt;height:199.25pt;z-index:251931648;mso-position-horizontal:center;mso-position-horizontal-relative:margin;mso-width-relative:margin;mso-height-relative:margin" coordorigin="-9024" coordsize="4212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">
                <v:shape id="Picture 247" o:spid="_x0000_s1209" type="#_x0000_t75" style="position:absolute;left:-9024;width:42127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">
                  <v:imagedata r:id="rId145" o:title="" cropleft="4905f" cropright="4905f"/>
                </v:shape>
                <v:shape id="Text Box 248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46</w:t>
                        </w:r>
                      </w:p>
                      <w:p w14:paraId="764D1342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0FBD2F" w14:textId="2E7EF7BF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0C6A720E" w:rsidR="00065EA5" w:rsidRDefault="00065EA5" w:rsidP="00490C43">
      <w:pPr>
        <w:spacing w:after="0" w:line="240" w:lineRule="auto"/>
        <w:rPr>
          <w:rtl/>
        </w:rPr>
      </w:pPr>
    </w:p>
    <w:p w14:paraId="78FC9341" w14:textId="4005D5B1" w:rsidR="00065EA5" w:rsidRDefault="00065EA5" w:rsidP="00490C43">
      <w:pPr>
        <w:spacing w:after="0" w:line="240" w:lineRule="auto"/>
        <w:rPr>
          <w:rtl/>
        </w:rPr>
      </w:pPr>
    </w:p>
    <w:p w14:paraId="7253E5B6" w14:textId="5BD6DF92" w:rsidR="00065EA5" w:rsidRDefault="00065EA5" w:rsidP="00490C43">
      <w:pPr>
        <w:spacing w:after="0" w:line="240" w:lineRule="auto"/>
        <w:rPr>
          <w:rtl/>
        </w:rPr>
      </w:pPr>
    </w:p>
    <w:p w14:paraId="7EAD1D89" w14:textId="78394E88" w:rsidR="00065EA5" w:rsidRDefault="00065EA5" w:rsidP="00490C43">
      <w:pPr>
        <w:spacing w:after="0" w:line="240" w:lineRule="auto"/>
        <w:rPr>
          <w:rtl/>
        </w:rPr>
      </w:pPr>
    </w:p>
    <w:p w14:paraId="55F02719" w14:textId="2B51F54C" w:rsidR="00065EA5" w:rsidRDefault="00065EA5" w:rsidP="00490C43">
      <w:pPr>
        <w:spacing w:after="0" w:line="240" w:lineRule="auto"/>
        <w:rPr>
          <w:rtl/>
        </w:rPr>
      </w:pPr>
    </w:p>
    <w:p w14:paraId="1C8A54FE" w14:textId="66650A38" w:rsidR="004B7D0E" w:rsidRDefault="004B7D0E" w:rsidP="00490C43">
      <w:pPr>
        <w:spacing w:after="0" w:line="240" w:lineRule="auto"/>
        <w:rPr>
          <w:rtl/>
        </w:rPr>
      </w:pPr>
    </w:p>
    <w:p w14:paraId="12A0AB41" w14:textId="00F1DFA3" w:rsidR="004B7D0E" w:rsidRDefault="004B7D0E" w:rsidP="00490C43">
      <w:pPr>
        <w:spacing w:after="0" w:line="240" w:lineRule="auto"/>
        <w:rPr>
          <w:rtl/>
        </w:rPr>
      </w:pPr>
    </w:p>
    <w:p w14:paraId="04842C0C" w14:textId="694E44EB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3D733843" w:rsidR="00490C43" w:rsidRDefault="00490C43" w:rsidP="00490C43">
      <w:pPr>
        <w:spacing w:after="0" w:line="240" w:lineRule="auto"/>
        <w:rPr>
          <w:rtl/>
        </w:rPr>
      </w:pPr>
    </w:p>
    <w:p w14:paraId="684CFD08" w14:textId="2E02091E" w:rsidR="00065EA5" w:rsidRDefault="00065EA5" w:rsidP="00490C43">
      <w:pPr>
        <w:spacing w:after="0" w:line="240" w:lineRule="auto"/>
        <w:rPr>
          <w:rtl/>
        </w:rPr>
      </w:pPr>
    </w:p>
    <w:p w14:paraId="0691AC2B" w14:textId="517435AE" w:rsidR="00065EA5" w:rsidRDefault="00065EA5" w:rsidP="00490C43">
      <w:pPr>
        <w:spacing w:after="0" w:line="240" w:lineRule="auto"/>
        <w:rPr>
          <w:rtl/>
        </w:rPr>
      </w:pPr>
    </w:p>
    <w:p w14:paraId="53D5EB9C" w14:textId="723C37A3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61641CB9">
                <wp:simplePos x="0" y="0"/>
                <wp:positionH relativeFrom="margin">
                  <wp:align>center</wp:align>
                </wp:positionH>
                <wp:positionV relativeFrom="paragraph">
                  <wp:posOffset>8065</wp:posOffset>
                </wp:positionV>
                <wp:extent cx="4264319" cy="2530475"/>
                <wp:effectExtent l="0" t="0" r="317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319" cy="2530475"/>
                          <a:chOff x="-900455" y="-1"/>
                          <a:chExt cx="4179121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6" r="7826"/>
                          <a:stretch/>
                        </pic:blipFill>
                        <pic:spPr bwMode="auto">
                          <a:xfrm>
                            <a:off x="-900455" y="-1"/>
                            <a:ext cx="417912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47</w:t>
                              </w:r>
                            </w:p>
                            <w:p w14:paraId="37EE187A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0;margin-top:.65pt;width:335.75pt;height:199.25pt;z-index:251932672;mso-position-horizontal:center;mso-position-horizontal-relative:margin;mso-width-relative:margin;mso-height-relative:margin" coordorigin="-9004" coordsize="41791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">
                <v:shape id="Picture 250" o:spid="_x0000_s1212" type="#_x0000_t75" style="position:absolute;left:-9004;width:4179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">
                  <v:imagedata r:id="rId147" o:title="" cropleft="5129f" cropright="5129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47</w:t>
                        </w:r>
                      </w:p>
                      <w:p w14:paraId="37EE187A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F79E9E" w14:textId="50174D67" w:rsidR="00065EA5" w:rsidRDefault="00065EA5" w:rsidP="00490C43">
      <w:pPr>
        <w:spacing w:after="0" w:line="240" w:lineRule="auto"/>
        <w:rPr>
          <w:rtl/>
        </w:rPr>
      </w:pPr>
    </w:p>
    <w:p w14:paraId="12C07487" w14:textId="20DBDBA8" w:rsidR="00065EA5" w:rsidRDefault="00065EA5" w:rsidP="00490C43">
      <w:pPr>
        <w:spacing w:after="0" w:line="240" w:lineRule="auto"/>
        <w:rPr>
          <w:rtl/>
        </w:rPr>
      </w:pPr>
    </w:p>
    <w:p w14:paraId="35A2D90C" w14:textId="0A144D45" w:rsidR="00065EA5" w:rsidRDefault="00065EA5" w:rsidP="00490C43">
      <w:pPr>
        <w:spacing w:after="0" w:line="240" w:lineRule="auto"/>
        <w:rPr>
          <w:rtl/>
        </w:rPr>
      </w:pPr>
    </w:p>
    <w:p w14:paraId="59A36AA1" w14:textId="36601EC2" w:rsidR="00065EA5" w:rsidRDefault="00065EA5" w:rsidP="00490C43">
      <w:pPr>
        <w:spacing w:after="0" w:line="240" w:lineRule="auto"/>
        <w:rPr>
          <w:rtl/>
        </w:rPr>
      </w:pPr>
    </w:p>
    <w:p w14:paraId="14145315" w14:textId="68792AF6" w:rsidR="00065EA5" w:rsidRDefault="00065EA5" w:rsidP="00490C43">
      <w:pPr>
        <w:spacing w:after="0" w:line="240" w:lineRule="auto"/>
        <w:rPr>
          <w:rtl/>
        </w:rPr>
      </w:pPr>
    </w:p>
    <w:p w14:paraId="7F193CE3" w14:textId="38FA1956" w:rsidR="00065EA5" w:rsidRDefault="00065EA5" w:rsidP="00490C43">
      <w:pPr>
        <w:spacing w:after="0" w:line="240" w:lineRule="auto"/>
        <w:rPr>
          <w:rtl/>
        </w:rPr>
      </w:pPr>
    </w:p>
    <w:p w14:paraId="2576474D" w14:textId="334A241A" w:rsidR="00065EA5" w:rsidRDefault="00065EA5" w:rsidP="00490C43">
      <w:pPr>
        <w:spacing w:after="0" w:line="240" w:lineRule="auto"/>
        <w:rPr>
          <w:rtl/>
        </w:rPr>
      </w:pPr>
    </w:p>
    <w:p w14:paraId="452E2851" w14:textId="05707B79" w:rsidR="00065EA5" w:rsidRDefault="00065EA5" w:rsidP="00490C43">
      <w:pPr>
        <w:spacing w:after="0" w:line="240" w:lineRule="auto"/>
        <w:rPr>
          <w:rtl/>
        </w:rPr>
      </w:pPr>
    </w:p>
    <w:p w14:paraId="629B949C" w14:textId="2E891A1D" w:rsidR="00065EA5" w:rsidRDefault="00065EA5" w:rsidP="00490C43">
      <w:pPr>
        <w:spacing w:after="0" w:line="240" w:lineRule="auto"/>
        <w:rPr>
          <w:rtl/>
        </w:rPr>
      </w:pPr>
    </w:p>
    <w:p w14:paraId="0FBD71D2" w14:textId="178E35B5" w:rsidR="00065EA5" w:rsidRDefault="00065EA5" w:rsidP="00490C43">
      <w:pPr>
        <w:spacing w:after="0" w:line="240" w:lineRule="auto"/>
        <w:rPr>
          <w:rtl/>
        </w:rPr>
      </w:pPr>
    </w:p>
    <w:p w14:paraId="110D1A01" w14:textId="7F6CBC3C" w:rsidR="00065EA5" w:rsidRDefault="00065EA5" w:rsidP="00490C43">
      <w:pPr>
        <w:spacing w:after="0" w:line="240" w:lineRule="auto"/>
        <w:rPr>
          <w:rtl/>
        </w:rPr>
      </w:pPr>
    </w:p>
    <w:p w14:paraId="50325E9E" w14:textId="7C18E23A" w:rsidR="00065EA5" w:rsidRDefault="00065EA5" w:rsidP="00490C43">
      <w:pPr>
        <w:spacing w:after="0" w:line="240" w:lineRule="auto"/>
        <w:rPr>
          <w:rtl/>
        </w:rPr>
      </w:pPr>
    </w:p>
    <w:p w14:paraId="02FE428D" w14:textId="2A81496F" w:rsidR="00065EA5" w:rsidRDefault="00065EA5" w:rsidP="00490C43">
      <w:pPr>
        <w:spacing w:after="0" w:line="240" w:lineRule="auto"/>
        <w:rPr>
          <w:rtl/>
        </w:rPr>
      </w:pPr>
    </w:p>
    <w:p w14:paraId="4ADAF3FA" w14:textId="3F17912F" w:rsidR="00065EA5" w:rsidRDefault="00065EA5" w:rsidP="00490C43">
      <w:pPr>
        <w:spacing w:after="0" w:line="240" w:lineRule="auto"/>
        <w:rPr>
          <w:rtl/>
        </w:rPr>
      </w:pPr>
    </w:p>
    <w:p w14:paraId="2CA2BFCF" w14:textId="45AF2577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58AEC783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435428" cy="2530475"/>
                <wp:effectExtent l="0" t="0" r="381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5428" cy="2530475"/>
                          <a:chOff x="-987273" y="-1"/>
                          <a:chExt cx="4345946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4" r="6134"/>
                          <a:stretch/>
                        </pic:blipFill>
                        <pic:spPr bwMode="auto">
                          <a:xfrm>
                            <a:off x="-987273" y="-1"/>
                            <a:ext cx="434594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48</w:t>
                              </w:r>
                            </w:p>
                            <w:p w14:paraId="5A1EC3A7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14" style="position:absolute;left:0;text-align:left;margin-left:0;margin-top:.55pt;width:349.25pt;height:199.25pt;z-index:251934720;mso-position-horizontal:center;mso-position-horizontal-relative:margin;mso-width-relative:margin;mso-height-relative:margin" coordorigin="-9872" coordsize="43459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">
                <v:shape id="Picture 253" o:spid="_x0000_s1215" type="#_x0000_t75" style="position:absolute;left:-9872;width:4345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">
                  <v:imagedata r:id="rId149" o:title="" cropleft="4020f" cropright="4020f"/>
                </v:shape>
                <v:shape id="Text Box 254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48</w:t>
                        </w:r>
                      </w:p>
                      <w:p w14:paraId="5A1EC3A7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95DA4F" w14:textId="4E858DDF" w:rsidR="00065EA5" w:rsidRDefault="00065EA5" w:rsidP="00490C43">
      <w:pPr>
        <w:spacing w:after="0" w:line="240" w:lineRule="auto"/>
        <w:rPr>
          <w:rtl/>
        </w:rPr>
      </w:pPr>
    </w:p>
    <w:p w14:paraId="3EAEBE04" w14:textId="15F86311" w:rsidR="00065EA5" w:rsidRDefault="00065EA5" w:rsidP="00490C43">
      <w:pPr>
        <w:spacing w:after="0" w:line="240" w:lineRule="auto"/>
        <w:rPr>
          <w:rtl/>
        </w:rPr>
      </w:pPr>
    </w:p>
    <w:p w14:paraId="69E7BF85" w14:textId="262615FC" w:rsidR="00065EA5" w:rsidRDefault="00065EA5" w:rsidP="00490C43">
      <w:pPr>
        <w:spacing w:after="0" w:line="240" w:lineRule="auto"/>
        <w:rPr>
          <w:rtl/>
        </w:rPr>
      </w:pPr>
    </w:p>
    <w:p w14:paraId="1591D8F6" w14:textId="2B1DFAC7" w:rsidR="00065EA5" w:rsidRDefault="00065EA5" w:rsidP="00490C43">
      <w:pPr>
        <w:spacing w:after="0" w:line="240" w:lineRule="auto"/>
        <w:rPr>
          <w:rtl/>
        </w:rPr>
      </w:pPr>
    </w:p>
    <w:p w14:paraId="1201720B" w14:textId="3295846C" w:rsidR="00065EA5" w:rsidRDefault="00065EA5" w:rsidP="00490C43">
      <w:pPr>
        <w:spacing w:after="0" w:line="240" w:lineRule="auto"/>
        <w:rPr>
          <w:rtl/>
        </w:rPr>
      </w:pPr>
    </w:p>
    <w:p w14:paraId="52E62223" w14:textId="4E431162" w:rsidR="00065EA5" w:rsidRDefault="00065EA5" w:rsidP="00490C43">
      <w:pPr>
        <w:spacing w:after="0" w:line="240" w:lineRule="auto"/>
        <w:rPr>
          <w:rtl/>
        </w:rPr>
      </w:pPr>
    </w:p>
    <w:p w14:paraId="7BBC2701" w14:textId="49F46F96" w:rsidR="00065EA5" w:rsidRDefault="00065EA5" w:rsidP="00490C43">
      <w:pPr>
        <w:spacing w:after="0" w:line="240" w:lineRule="auto"/>
        <w:rPr>
          <w:rtl/>
        </w:rPr>
      </w:pPr>
    </w:p>
    <w:p w14:paraId="0BAB527F" w14:textId="0517F822" w:rsidR="00065EA5" w:rsidRDefault="00065EA5" w:rsidP="00490C43">
      <w:pPr>
        <w:spacing w:after="0" w:line="240" w:lineRule="auto"/>
        <w:rPr>
          <w:rtl/>
        </w:rPr>
      </w:pPr>
    </w:p>
    <w:p w14:paraId="002F960E" w14:textId="71986767" w:rsidR="00065EA5" w:rsidRDefault="00065EA5" w:rsidP="00490C43">
      <w:pPr>
        <w:spacing w:after="0" w:line="240" w:lineRule="auto"/>
        <w:rPr>
          <w:rtl/>
        </w:rPr>
      </w:pPr>
    </w:p>
    <w:p w14:paraId="50F11E7D" w14:textId="1D6AB4A7" w:rsidR="00065EA5" w:rsidRDefault="00065EA5" w:rsidP="00490C43">
      <w:pPr>
        <w:spacing w:after="0" w:line="240" w:lineRule="auto"/>
        <w:rPr>
          <w:rtl/>
        </w:rPr>
      </w:pPr>
    </w:p>
    <w:p w14:paraId="1874944E" w14:textId="3C2234BD" w:rsidR="00065EA5" w:rsidRDefault="00065EA5" w:rsidP="00490C43">
      <w:pPr>
        <w:spacing w:after="0" w:line="240" w:lineRule="auto"/>
        <w:rPr>
          <w:rtl/>
        </w:rPr>
      </w:pPr>
    </w:p>
    <w:p w14:paraId="1EC3EFE2" w14:textId="2B303861" w:rsidR="00B10313" w:rsidRDefault="00B10313" w:rsidP="00490C43">
      <w:pPr>
        <w:spacing w:after="0" w:line="240" w:lineRule="auto"/>
      </w:pPr>
    </w:p>
    <w:p w14:paraId="0516D0DB" w14:textId="38397B7D" w:rsidR="00B10313" w:rsidRDefault="00B10313" w:rsidP="00490C43">
      <w:pPr>
        <w:spacing w:after="0" w:line="240" w:lineRule="auto"/>
      </w:pPr>
    </w:p>
    <w:p w14:paraId="41E3168C" w14:textId="7EC3CACF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4428D26B">
                <wp:simplePos x="0" y="0"/>
                <wp:positionH relativeFrom="margin">
                  <wp:align>center</wp:align>
                </wp:positionH>
                <wp:positionV relativeFrom="paragraph">
                  <wp:posOffset>179212</wp:posOffset>
                </wp:positionV>
                <wp:extent cx="4537492" cy="2530475"/>
                <wp:effectExtent l="0" t="0" r="0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492" cy="2530475"/>
                          <a:chOff x="-1014075" y="-1"/>
                          <a:chExt cx="4446377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5" r="5125"/>
                          <a:stretch/>
                        </pic:blipFill>
                        <pic:spPr bwMode="auto">
                          <a:xfrm>
                            <a:off x="-1014075" y="-1"/>
                            <a:ext cx="4446377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49</w:t>
                              </w:r>
                            </w:p>
                            <w:p w14:paraId="0C9C37DB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0;margin-top:14.1pt;width:357.3pt;height:199.25pt;z-index:251935744;mso-position-horizontal:center;mso-position-horizontal-relative:margin;mso-width-relative:margin;mso-height-relative:margin" coordorigin="-10140" coordsize="44463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">
                <v:shape id="Picture 256" o:spid="_x0000_s1218" type="#_x0000_t75" style="position:absolute;left:-10140;width:4446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">
                  <v:imagedata r:id="rId151" o:title="" cropleft="3359f" cropright="3359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49</w:t>
                        </w:r>
                      </w:p>
                      <w:p w14:paraId="0C9C37DB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748FC26" w14:textId="5FE2750C" w:rsidR="00B10313" w:rsidRDefault="00B10313" w:rsidP="00490C43">
      <w:pPr>
        <w:spacing w:after="0" w:line="240" w:lineRule="auto"/>
      </w:pPr>
    </w:p>
    <w:p w14:paraId="10C99C03" w14:textId="1F00B985" w:rsidR="00B10313" w:rsidRDefault="00B10313" w:rsidP="00490C43">
      <w:pPr>
        <w:spacing w:after="0" w:line="240" w:lineRule="auto"/>
      </w:pPr>
    </w:p>
    <w:p w14:paraId="4E0D4A73" w14:textId="5DFB62CA" w:rsidR="00B10313" w:rsidRDefault="00B10313" w:rsidP="00490C43">
      <w:pPr>
        <w:spacing w:after="0" w:line="240" w:lineRule="auto"/>
      </w:pPr>
    </w:p>
    <w:p w14:paraId="3ADC7316" w14:textId="120EF615" w:rsidR="00B10313" w:rsidRDefault="00B10313" w:rsidP="00490C43">
      <w:pPr>
        <w:spacing w:after="0" w:line="240" w:lineRule="auto"/>
      </w:pPr>
    </w:p>
    <w:p w14:paraId="1A8BFD21" w14:textId="6CA70E7B" w:rsidR="00B10313" w:rsidRDefault="00B10313" w:rsidP="00490C43">
      <w:pPr>
        <w:spacing w:after="0" w:line="240" w:lineRule="auto"/>
      </w:pPr>
    </w:p>
    <w:p w14:paraId="08726676" w14:textId="27D16747" w:rsidR="00B10313" w:rsidRDefault="00B10313" w:rsidP="00490C43">
      <w:pPr>
        <w:spacing w:after="0" w:line="240" w:lineRule="auto"/>
      </w:pPr>
    </w:p>
    <w:p w14:paraId="2773E14A" w14:textId="21C1D701" w:rsidR="00B10313" w:rsidRDefault="00B10313" w:rsidP="00490C43">
      <w:pPr>
        <w:spacing w:after="0" w:line="240" w:lineRule="auto"/>
      </w:pPr>
    </w:p>
    <w:p w14:paraId="667F44C8" w14:textId="005F2EA8" w:rsidR="00B10313" w:rsidRDefault="00B10313" w:rsidP="00490C43">
      <w:pPr>
        <w:spacing w:after="0" w:line="240" w:lineRule="auto"/>
      </w:pPr>
    </w:p>
    <w:p w14:paraId="043BF6CC" w14:textId="55D32BBF" w:rsidR="00B10313" w:rsidRDefault="00B10313" w:rsidP="00490C43">
      <w:pPr>
        <w:spacing w:after="0" w:line="240" w:lineRule="auto"/>
      </w:pPr>
    </w:p>
    <w:p w14:paraId="0960D0EF" w14:textId="02C24313" w:rsidR="00B10313" w:rsidRDefault="00B10313" w:rsidP="00490C43">
      <w:pPr>
        <w:spacing w:after="0" w:line="240" w:lineRule="auto"/>
      </w:pPr>
    </w:p>
    <w:p w14:paraId="34FACA1F" w14:textId="671F27B8" w:rsidR="00B10313" w:rsidRDefault="00B10313" w:rsidP="00490C43">
      <w:pPr>
        <w:spacing w:after="0" w:line="240" w:lineRule="auto"/>
      </w:pPr>
    </w:p>
    <w:p w14:paraId="7D8768AD" w14:textId="4EC7B7AC" w:rsidR="00B10313" w:rsidRDefault="00B10313" w:rsidP="00490C43">
      <w:pPr>
        <w:spacing w:after="0" w:line="240" w:lineRule="auto"/>
      </w:pPr>
    </w:p>
    <w:p w14:paraId="5EDE2104" w14:textId="0AA58700" w:rsidR="00B10313" w:rsidRDefault="00B10313" w:rsidP="00490C43">
      <w:pPr>
        <w:spacing w:after="0" w:line="240" w:lineRule="auto"/>
      </w:pPr>
    </w:p>
    <w:p w14:paraId="0B38B7BC" w14:textId="0274FB31" w:rsidR="00B10313" w:rsidRDefault="00B10313" w:rsidP="00490C43">
      <w:pPr>
        <w:spacing w:after="0" w:line="240" w:lineRule="auto"/>
      </w:pPr>
    </w:p>
    <w:p w14:paraId="4446F281" w14:textId="026EA8C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D1D26F0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203046" cy="2530475"/>
                <wp:effectExtent l="0" t="0" r="7620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046" cy="2530475"/>
                          <a:chOff x="-887079" y="-1"/>
                          <a:chExt cx="4119072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2" r="8432"/>
                          <a:stretch/>
                        </pic:blipFill>
                        <pic:spPr bwMode="auto">
                          <a:xfrm>
                            <a:off x="-887079" y="-1"/>
                            <a:ext cx="411907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50</w:t>
                              </w:r>
                            </w:p>
                            <w:p w14:paraId="3B837D26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0" style="position:absolute;left:0;text-align:left;margin-left:0;margin-top:.35pt;width:330.95pt;height:199.25pt;z-index:251937792;mso-position-horizontal:center;mso-position-horizontal-relative:margin;mso-width-relative:margin;mso-height-relative:margin" coordorigin="-8870" coordsize="4119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">
                <v:shape id="Picture 259" o:spid="_x0000_s1221" type="#_x0000_t75" style="position:absolute;left:-8870;width:41189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">
                  <v:imagedata r:id="rId153" o:title="" cropleft="5526f" cropright="5526f"/>
                </v:shape>
                <v:shape id="Text Box 260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50</w:t>
                        </w:r>
                      </w:p>
                      <w:p w14:paraId="3B837D26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FF2F17" w14:textId="6A25D20C" w:rsidR="00B10313" w:rsidRDefault="00B10313" w:rsidP="00490C43">
      <w:pPr>
        <w:spacing w:after="0" w:line="240" w:lineRule="auto"/>
      </w:pPr>
    </w:p>
    <w:p w14:paraId="473A1421" w14:textId="4DBAD7C7" w:rsidR="00B10313" w:rsidRDefault="00B10313" w:rsidP="00490C43">
      <w:pPr>
        <w:spacing w:after="0" w:line="240" w:lineRule="auto"/>
      </w:pPr>
    </w:p>
    <w:p w14:paraId="4E7F058C" w14:textId="4472C7FA" w:rsidR="00B10313" w:rsidRDefault="00B10313" w:rsidP="00490C43">
      <w:pPr>
        <w:spacing w:after="0" w:line="240" w:lineRule="auto"/>
      </w:pPr>
    </w:p>
    <w:p w14:paraId="2280313B" w14:textId="02783204" w:rsidR="00B10313" w:rsidRDefault="00B10313" w:rsidP="00490C43">
      <w:pPr>
        <w:spacing w:after="0" w:line="240" w:lineRule="auto"/>
      </w:pPr>
    </w:p>
    <w:p w14:paraId="7251A946" w14:textId="3D600E22" w:rsidR="00B10313" w:rsidRDefault="00B10313" w:rsidP="00490C43">
      <w:pPr>
        <w:spacing w:after="0" w:line="240" w:lineRule="auto"/>
      </w:pPr>
    </w:p>
    <w:p w14:paraId="10A8836A" w14:textId="69DFD0D3" w:rsidR="00B10313" w:rsidRDefault="00B10313" w:rsidP="00490C43">
      <w:pPr>
        <w:spacing w:after="0" w:line="240" w:lineRule="auto"/>
      </w:pPr>
    </w:p>
    <w:p w14:paraId="6D7EE84B" w14:textId="086BE9F5" w:rsidR="00B10313" w:rsidRDefault="00B10313" w:rsidP="00490C43">
      <w:pPr>
        <w:spacing w:after="0" w:line="240" w:lineRule="auto"/>
      </w:pPr>
    </w:p>
    <w:p w14:paraId="4B769AAA" w14:textId="7A0EF16D" w:rsidR="00B10313" w:rsidRDefault="00B10313" w:rsidP="00490C43">
      <w:pPr>
        <w:spacing w:after="0" w:line="240" w:lineRule="auto"/>
      </w:pPr>
    </w:p>
    <w:p w14:paraId="5C4186A0" w14:textId="0434C913" w:rsidR="00B10313" w:rsidRDefault="00B10313" w:rsidP="00490C43">
      <w:pPr>
        <w:spacing w:after="0" w:line="240" w:lineRule="auto"/>
      </w:pPr>
    </w:p>
    <w:p w14:paraId="3B8EEC83" w14:textId="24E7721E" w:rsidR="00B10313" w:rsidRDefault="00B10313" w:rsidP="00490C43">
      <w:pPr>
        <w:spacing w:after="0" w:line="240" w:lineRule="auto"/>
      </w:pPr>
    </w:p>
    <w:p w14:paraId="20D388D6" w14:textId="1111C709" w:rsidR="00B10313" w:rsidRDefault="00B10313" w:rsidP="00490C43">
      <w:pPr>
        <w:spacing w:after="0" w:line="240" w:lineRule="auto"/>
      </w:pPr>
    </w:p>
    <w:p w14:paraId="0D531E22" w14:textId="54A78457" w:rsidR="00B10313" w:rsidRDefault="00B10313" w:rsidP="00490C43">
      <w:pPr>
        <w:spacing w:after="0" w:line="240" w:lineRule="auto"/>
      </w:pPr>
    </w:p>
    <w:p w14:paraId="4C614A57" w14:textId="67BB150A" w:rsidR="00B10313" w:rsidRDefault="00B10313" w:rsidP="00490C43">
      <w:pPr>
        <w:spacing w:after="0" w:line="240" w:lineRule="auto"/>
      </w:pPr>
    </w:p>
    <w:p w14:paraId="0F231DD7" w14:textId="513C8896" w:rsidR="00B7353D" w:rsidRDefault="00B7353D" w:rsidP="00490C43">
      <w:pPr>
        <w:spacing w:after="0" w:line="240" w:lineRule="auto"/>
      </w:pPr>
    </w:p>
    <w:p w14:paraId="1A50C746" w14:textId="27F987AC" w:rsidR="00B7353D" w:rsidRDefault="00B7353D" w:rsidP="00490C43">
      <w:pPr>
        <w:spacing w:after="0" w:line="240" w:lineRule="auto"/>
      </w:pPr>
    </w:p>
    <w:p w14:paraId="2AD690A7" w14:textId="77777777" w:rsidR="00B7353D" w:rsidRDefault="00B7353D" w:rsidP="00490C43">
      <w:pPr>
        <w:spacing w:after="0" w:line="240" w:lineRule="auto"/>
      </w:pPr>
    </w:p>
    <w:p w14:paraId="4CDABC7C" w14:textId="693FB4D3" w:rsidR="00B10313" w:rsidRDefault="00B10313" w:rsidP="00490C43">
      <w:pPr>
        <w:spacing w:after="0" w:line="240" w:lineRule="auto"/>
      </w:pPr>
    </w:p>
    <w:p w14:paraId="36667FEF" w14:textId="2A50E36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126BBDC0">
                <wp:simplePos x="0" y="0"/>
                <wp:positionH relativeFrom="margin">
                  <wp:align>center</wp:align>
                </wp:positionH>
                <wp:positionV relativeFrom="paragraph">
                  <wp:posOffset>45152</wp:posOffset>
                </wp:positionV>
                <wp:extent cx="4101086" cy="2530475"/>
                <wp:effectExtent l="0" t="0" r="0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1086" cy="2530475"/>
                          <a:chOff x="-977802" y="-1"/>
                          <a:chExt cx="3827540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41" r="9441"/>
                          <a:stretch/>
                        </pic:blipFill>
                        <pic:spPr bwMode="auto">
                          <a:xfrm>
                            <a:off x="-977802" y="-1"/>
                            <a:ext cx="382754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B10313" w:rsidRPr="00C473EC" w:rsidRDefault="00B10313" w:rsidP="00065EA5">
                              <w:pPr>
                                <w:pStyle w:val="a7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51</w:t>
                              </w:r>
                            </w:p>
                            <w:p w14:paraId="21E376F0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3" style="position:absolute;left:0;text-align:left;margin-left:0;margin-top:3.55pt;width:322.9pt;height:199.25pt;z-index:251938816;mso-position-horizontal:center;mso-position-horizontal-relative:margin;mso-width-relative:margin;mso-height-relative:margin" coordorigin="-9778" coordsize="38275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">
                <v:shape id="Picture 262" o:spid="_x0000_s1224" type="#_x0000_t75" style="position:absolute;left:-9778;width:38275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">
                  <v:imagedata r:id="rId155" o:title="" cropleft="6187f" cropright="6187f"/>
                </v:shape>
                <v:shape id="Text Box 263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B10313" w:rsidRPr="00C473EC" w:rsidRDefault="00B10313" w:rsidP="00065EA5">
                        <w:pPr>
                          <w:pStyle w:val="a7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51</w:t>
                        </w:r>
                      </w:p>
                      <w:p w14:paraId="21E376F0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E85477" w14:textId="29FD3EE9" w:rsidR="00B10313" w:rsidRDefault="00B10313" w:rsidP="00490C43">
      <w:pPr>
        <w:spacing w:after="0" w:line="240" w:lineRule="auto"/>
      </w:pPr>
    </w:p>
    <w:p w14:paraId="736336C6" w14:textId="40394ABB" w:rsidR="00B10313" w:rsidRDefault="00B10313" w:rsidP="00490C43">
      <w:pPr>
        <w:spacing w:after="0" w:line="240" w:lineRule="auto"/>
      </w:pPr>
    </w:p>
    <w:p w14:paraId="70F4CB10" w14:textId="7A1F0A90" w:rsidR="00B10313" w:rsidRDefault="00B10313" w:rsidP="00490C43">
      <w:pPr>
        <w:spacing w:after="0" w:line="240" w:lineRule="auto"/>
      </w:pPr>
    </w:p>
    <w:p w14:paraId="13E529EE" w14:textId="59864D6D" w:rsidR="00B10313" w:rsidRDefault="00B10313" w:rsidP="00490C43">
      <w:pPr>
        <w:spacing w:after="0" w:line="240" w:lineRule="auto"/>
      </w:pPr>
    </w:p>
    <w:p w14:paraId="105530C2" w14:textId="2F3C3401" w:rsidR="00B10313" w:rsidRDefault="00B10313" w:rsidP="00490C43">
      <w:pPr>
        <w:spacing w:after="0" w:line="240" w:lineRule="auto"/>
      </w:pPr>
    </w:p>
    <w:p w14:paraId="33A3E6AD" w14:textId="31D54C4C" w:rsidR="00B10313" w:rsidRDefault="00B10313" w:rsidP="00490C43">
      <w:pPr>
        <w:spacing w:after="0" w:line="240" w:lineRule="auto"/>
      </w:pPr>
    </w:p>
    <w:p w14:paraId="5EDCC418" w14:textId="565BA74E" w:rsidR="00B10313" w:rsidRDefault="00B10313" w:rsidP="00490C43">
      <w:pPr>
        <w:spacing w:after="0" w:line="240" w:lineRule="auto"/>
      </w:pPr>
    </w:p>
    <w:p w14:paraId="152E4C55" w14:textId="2C33090F" w:rsidR="00B10313" w:rsidRDefault="00B10313" w:rsidP="00490C43">
      <w:pPr>
        <w:spacing w:after="0" w:line="240" w:lineRule="auto"/>
      </w:pPr>
    </w:p>
    <w:p w14:paraId="3CEF566C" w14:textId="44D33C22" w:rsidR="00B10313" w:rsidRDefault="00B10313" w:rsidP="00490C43">
      <w:pPr>
        <w:spacing w:after="0" w:line="240" w:lineRule="auto"/>
      </w:pPr>
    </w:p>
    <w:p w14:paraId="76B6C874" w14:textId="5D34FDC1" w:rsidR="00B10313" w:rsidRDefault="00B10313" w:rsidP="00490C43">
      <w:pPr>
        <w:spacing w:after="0" w:line="240" w:lineRule="auto"/>
      </w:pPr>
    </w:p>
    <w:p w14:paraId="54F7B971" w14:textId="3E920635" w:rsidR="00B10313" w:rsidRDefault="00B10313" w:rsidP="00490C43">
      <w:pPr>
        <w:spacing w:after="0" w:line="240" w:lineRule="auto"/>
      </w:pPr>
    </w:p>
    <w:p w14:paraId="0304F726" w14:textId="77777777" w:rsidR="00B10313" w:rsidRDefault="00B10313" w:rsidP="00490C43">
      <w:pPr>
        <w:spacing w:after="0" w:line="240" w:lineRule="auto"/>
      </w:pPr>
    </w:p>
    <w:p w14:paraId="1B996CA3" w14:textId="77777777" w:rsidR="00B10313" w:rsidRDefault="00B10313" w:rsidP="00490C43">
      <w:pPr>
        <w:spacing w:after="0" w:line="240" w:lineRule="auto"/>
      </w:pPr>
    </w:p>
    <w:p w14:paraId="42696987" w14:textId="67E9769D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0D1C0F41" w:rsidR="00065EA5" w:rsidRDefault="0053745E" w:rsidP="00014632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אם נסתכל </w:t>
      </w:r>
      <w:r w:rsidR="00014632">
        <w:rPr>
          <w:rFonts w:hint="cs"/>
          <w:rtl/>
        </w:rPr>
        <w:t>על איור 9-42 ועד 9-51, נראה</w:t>
      </w:r>
      <w:r>
        <w:rPr>
          <w:rFonts w:eastAsiaTheme="minorEastAsia" w:hint="cs"/>
          <w:rtl/>
        </w:rPr>
        <w:t xml:space="preserve">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af2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6580E409" w:rsidR="00065EA5" w:rsidRDefault="00065EA5" w:rsidP="00490C43">
      <w:pPr>
        <w:spacing w:after="0" w:line="240" w:lineRule="auto"/>
      </w:pPr>
    </w:p>
    <w:p w14:paraId="1CB91319" w14:textId="031E7A28" w:rsidR="00B7353D" w:rsidRDefault="00B7353D" w:rsidP="00490C43">
      <w:pPr>
        <w:spacing w:after="0" w:line="240" w:lineRule="auto"/>
      </w:pPr>
    </w:p>
    <w:p w14:paraId="4340FC5D" w14:textId="2F1E5F98" w:rsidR="00B7353D" w:rsidRDefault="00B7353D" w:rsidP="00490C43">
      <w:pPr>
        <w:spacing w:after="0" w:line="240" w:lineRule="auto"/>
      </w:pPr>
    </w:p>
    <w:p w14:paraId="3B46129A" w14:textId="0A446342" w:rsidR="00B7353D" w:rsidRDefault="00B7353D" w:rsidP="00490C43">
      <w:pPr>
        <w:spacing w:after="0" w:line="240" w:lineRule="auto"/>
      </w:pPr>
    </w:p>
    <w:p w14:paraId="7CA08F20" w14:textId="369FA8A6" w:rsidR="00B7353D" w:rsidRDefault="00B7353D" w:rsidP="00490C43">
      <w:pPr>
        <w:spacing w:after="0" w:line="240" w:lineRule="auto"/>
      </w:pPr>
    </w:p>
    <w:p w14:paraId="2615C30B" w14:textId="2BE85590" w:rsidR="00B7353D" w:rsidRDefault="00B7353D" w:rsidP="00490C43">
      <w:pPr>
        <w:spacing w:after="0" w:line="240" w:lineRule="auto"/>
      </w:pPr>
    </w:p>
    <w:p w14:paraId="0B27439E" w14:textId="7C59B0C1" w:rsidR="00B7353D" w:rsidRDefault="00B7353D" w:rsidP="00490C43">
      <w:pPr>
        <w:spacing w:after="0" w:line="240" w:lineRule="auto"/>
      </w:pPr>
    </w:p>
    <w:p w14:paraId="17DECA56" w14:textId="59050036" w:rsidR="00B7353D" w:rsidRDefault="00B7353D" w:rsidP="00490C43">
      <w:pPr>
        <w:spacing w:after="0" w:line="240" w:lineRule="auto"/>
      </w:pPr>
    </w:p>
    <w:p w14:paraId="2FE5EF96" w14:textId="23250A69" w:rsidR="00B7353D" w:rsidRDefault="00B7353D" w:rsidP="00490C43">
      <w:pPr>
        <w:spacing w:after="0" w:line="240" w:lineRule="auto"/>
      </w:pPr>
    </w:p>
    <w:p w14:paraId="5F0D2B78" w14:textId="174985D2" w:rsidR="00B7353D" w:rsidRDefault="00B7353D" w:rsidP="00490C43">
      <w:pPr>
        <w:spacing w:after="0" w:line="240" w:lineRule="auto"/>
      </w:pPr>
    </w:p>
    <w:p w14:paraId="7A9F79FD" w14:textId="5317E1A9" w:rsidR="00B7353D" w:rsidRDefault="00B7353D" w:rsidP="00490C43">
      <w:pPr>
        <w:spacing w:after="0" w:line="240" w:lineRule="auto"/>
      </w:pPr>
    </w:p>
    <w:p w14:paraId="5638E8E2" w14:textId="604B13CC" w:rsidR="00B7353D" w:rsidRDefault="00B7353D" w:rsidP="00490C43">
      <w:pPr>
        <w:spacing w:after="0" w:line="240" w:lineRule="auto"/>
      </w:pPr>
    </w:p>
    <w:p w14:paraId="3B434FF4" w14:textId="205F0B20" w:rsidR="00B7353D" w:rsidRDefault="00B7353D" w:rsidP="00490C43">
      <w:pPr>
        <w:spacing w:after="0" w:line="240" w:lineRule="auto"/>
      </w:pPr>
    </w:p>
    <w:p w14:paraId="793A8909" w14:textId="55A82A3C" w:rsidR="00B7353D" w:rsidRDefault="00B7353D" w:rsidP="00490C43">
      <w:pPr>
        <w:spacing w:after="0" w:line="240" w:lineRule="auto"/>
      </w:pPr>
    </w:p>
    <w:p w14:paraId="2F692553" w14:textId="6FC9BFB6" w:rsidR="00B7353D" w:rsidRDefault="00B7353D" w:rsidP="00490C43">
      <w:pPr>
        <w:spacing w:after="0" w:line="240" w:lineRule="auto"/>
      </w:pPr>
    </w:p>
    <w:p w14:paraId="29CC8BCD" w14:textId="271BF37E" w:rsidR="00B7353D" w:rsidRDefault="00B7353D" w:rsidP="00490C43">
      <w:pPr>
        <w:spacing w:after="0" w:line="240" w:lineRule="auto"/>
      </w:pPr>
    </w:p>
    <w:p w14:paraId="7658EF34" w14:textId="77777777" w:rsidR="00B7353D" w:rsidRDefault="00B7353D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04084A37" w:rsidR="00065EA5" w:rsidRDefault="00065EA5" w:rsidP="00490C43">
      <w:pPr>
        <w:spacing w:after="0" w:line="240" w:lineRule="auto"/>
        <w:rPr>
          <w:rtl/>
        </w:rPr>
      </w:pPr>
    </w:p>
    <w:p w14:paraId="4D13DB9F" w14:textId="77777777" w:rsidR="00650ADA" w:rsidRPr="00E65112" w:rsidRDefault="00650ADA" w:rsidP="00490C43">
      <w:pPr>
        <w:spacing w:after="0" w:line="240" w:lineRule="auto"/>
        <w:rPr>
          <w:lang w:val="en-IL"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Submission Rate</w:t>
      </w:r>
    </w:p>
    <w:p w14:paraId="6048B12B" w14:textId="167E93CF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מספר תתי גרפים (</w:t>
      </w:r>
      <w:r w:rsidR="00D34B7B">
        <w:t>PDF, CDF, ECDF, Submissions</w:t>
      </w:r>
      <w:r w:rsidR="00D34B7B">
        <w:rPr>
          <w:rFonts w:hint="cs"/>
          <w:rtl/>
        </w:rPr>
        <w:t xml:space="preserve">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</w:p>
    <w:p w14:paraId="38E7F37B" w14:textId="7DAC834C" w:rsidR="00731661" w:rsidRDefault="00E65112" w:rsidP="00A602A8">
      <w:pPr>
        <w:spacing w:after="0" w:line="240" w:lineRule="auto"/>
        <w:jc w:val="left"/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74656" behindDoc="0" locked="0" layoutInCell="1" allowOverlap="1" wp14:anchorId="6CD2BA39" wp14:editId="5A35C0BE">
            <wp:simplePos x="0" y="0"/>
            <wp:positionH relativeFrom="column">
              <wp:posOffset>631825</wp:posOffset>
            </wp:positionH>
            <wp:positionV relativeFrom="paragraph">
              <wp:posOffset>3746500</wp:posOffset>
            </wp:positionV>
            <wp:extent cx="4537710" cy="3403600"/>
            <wp:effectExtent l="0" t="0" r="0" b="6350"/>
            <wp:wrapTopAndBottom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he-IL"/>
        </w:rPr>
        <w:drawing>
          <wp:anchor distT="0" distB="0" distL="114300" distR="114300" simplePos="0" relativeHeight="251973632" behindDoc="0" locked="0" layoutInCell="1" allowOverlap="1" wp14:anchorId="3026F34F" wp14:editId="5534B998">
            <wp:simplePos x="0" y="0"/>
            <wp:positionH relativeFrom="column">
              <wp:posOffset>684530</wp:posOffset>
            </wp:positionH>
            <wp:positionV relativeFrom="paragraph">
              <wp:posOffset>222250</wp:posOffset>
            </wp:positionV>
            <wp:extent cx="4491355" cy="3368040"/>
            <wp:effectExtent l="0" t="0" r="4445" b="3810"/>
            <wp:wrapTopAndBottom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5D498D8B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B10313" w:rsidRPr="00C473EC" w:rsidRDefault="00B10313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6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Agleyj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B10313" w:rsidRPr="00C473EC" w:rsidRDefault="00B10313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8F591E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B10313" w:rsidRPr="0079021A" w:rsidRDefault="00B10313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27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" filled="f" stroked="f" strokeweight=".5pt">
                <v:textbox>
                  <w:txbxContent>
                    <w:p w14:paraId="14014724" w14:textId="1DC62C90" w:rsidR="00B10313" w:rsidRPr="0079021A" w:rsidRDefault="00B10313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209E6F" w14:textId="070248B9" w:rsidR="00731661" w:rsidRDefault="00731661" w:rsidP="007C7FB6">
      <w:pPr>
        <w:spacing w:after="0" w:line="240" w:lineRule="auto"/>
        <w:jc w:val="left"/>
        <w:rPr>
          <w:rtl/>
        </w:rPr>
      </w:pPr>
    </w:p>
    <w:p w14:paraId="5A7616CD" w14:textId="614D128D" w:rsidR="00731661" w:rsidRDefault="00E65112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85920" behindDoc="0" locked="0" layoutInCell="1" allowOverlap="1" wp14:anchorId="15BA71B6" wp14:editId="5B1EA74A">
            <wp:simplePos x="0" y="0"/>
            <wp:positionH relativeFrom="column">
              <wp:posOffset>500380</wp:posOffset>
            </wp:positionH>
            <wp:positionV relativeFrom="paragraph">
              <wp:posOffset>4114800</wp:posOffset>
            </wp:positionV>
            <wp:extent cx="4732020" cy="3549015"/>
            <wp:effectExtent l="0" t="0" r="0" b="0"/>
            <wp:wrapTopAndBottom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he-IL"/>
        </w:rPr>
        <w:drawing>
          <wp:anchor distT="0" distB="0" distL="114300" distR="114300" simplePos="0" relativeHeight="251983872" behindDoc="0" locked="0" layoutInCell="1" allowOverlap="1" wp14:anchorId="2E29A388" wp14:editId="7FE9E55F">
            <wp:simplePos x="0" y="0"/>
            <wp:positionH relativeFrom="column">
              <wp:posOffset>501650</wp:posOffset>
            </wp:positionH>
            <wp:positionV relativeFrom="paragraph">
              <wp:posOffset>0</wp:posOffset>
            </wp:positionV>
            <wp:extent cx="4794250" cy="3596005"/>
            <wp:effectExtent l="0" t="0" r="6350" b="4445"/>
            <wp:wrapTopAndBottom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D43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2A661734">
                <wp:simplePos x="0" y="0"/>
                <wp:positionH relativeFrom="column">
                  <wp:posOffset>154236</wp:posOffset>
                </wp:positionH>
                <wp:positionV relativeFrom="paragraph">
                  <wp:posOffset>7673248</wp:posOffset>
                </wp:positionV>
                <wp:extent cx="3442771" cy="34036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B10313" w:rsidRPr="00C473EC" w:rsidRDefault="00B10313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28" type="#_x0000_t202" style="position:absolute;left:0;text-align:left;margin-left:12.15pt;margin-top:604.2pt;width:271.1pt;height:26.8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" filled="f" stroked="f" strokeweight=".5pt">
                <v:textbox>
                  <w:txbxContent>
                    <w:p w14:paraId="79878125" w14:textId="648C177D" w:rsidR="00B10313" w:rsidRPr="00C473EC" w:rsidRDefault="00B10313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5D43"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64CDA0C9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B10313" w:rsidRPr="00C473EC" w:rsidRDefault="00B10313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29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" filled="f" stroked="f" strokeweight=".5pt">
                <v:textbox>
                  <w:txbxContent>
                    <w:p w14:paraId="43B0A26D" w14:textId="4F927D29" w:rsidR="00B10313" w:rsidRPr="00C473EC" w:rsidRDefault="00B10313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AE741BC" w14:textId="42049833" w:rsidR="00731661" w:rsidRDefault="00731661" w:rsidP="00812450">
      <w:pPr>
        <w:spacing w:after="0" w:line="240" w:lineRule="auto"/>
        <w:ind w:left="360"/>
        <w:jc w:val="left"/>
      </w:pPr>
    </w:p>
    <w:p w14:paraId="454FBFF5" w14:textId="77777777" w:rsidR="00E65112" w:rsidRDefault="00E65112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18972A0B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BE16B0E" wp14:editId="7AAE6AF8">
                <wp:simplePos x="0" y="0"/>
                <wp:positionH relativeFrom="column">
                  <wp:posOffset>-27542</wp:posOffset>
                </wp:positionH>
                <wp:positionV relativeFrom="paragraph">
                  <wp:posOffset>3508872</wp:posOffset>
                </wp:positionV>
                <wp:extent cx="2919470" cy="340602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947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7AD1" w14:textId="18A436E3" w:rsidR="00B10313" w:rsidRPr="00C473EC" w:rsidRDefault="00B10313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56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3D60A76D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16B0E" id="Text Box 283" o:spid="_x0000_s1230" type="#_x0000_t202" style="position:absolute;left:0;text-align:left;margin-left:-2.15pt;margin-top:276.3pt;width:229.9pt;height:26.8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" filled="f" stroked="f" strokeweight=".5pt">
                <v:textbox>
                  <w:txbxContent>
                    <w:p w14:paraId="78DC7AD1" w14:textId="18A436E3" w:rsidR="00B10313" w:rsidRPr="00C473EC" w:rsidRDefault="00B10313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56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3D60A76D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814EE64" w14:textId="0E9B3D7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7A349D6B" w:rsidR="00731661" w:rsidRDefault="00731661" w:rsidP="00812450">
      <w:pPr>
        <w:spacing w:after="0" w:line="240" w:lineRule="auto"/>
        <w:ind w:left="360"/>
        <w:jc w:val="left"/>
      </w:pPr>
    </w:p>
    <w:p w14:paraId="4F87FF44" w14:textId="3FCACB14" w:rsidR="00E65112" w:rsidRDefault="00E65112" w:rsidP="00812450">
      <w:pPr>
        <w:spacing w:after="0" w:line="240" w:lineRule="auto"/>
        <w:ind w:left="360"/>
        <w:jc w:val="left"/>
      </w:pPr>
    </w:p>
    <w:p w14:paraId="61DD8BAA" w14:textId="75ED056F" w:rsidR="00E65112" w:rsidRDefault="00E65112" w:rsidP="00812450">
      <w:pPr>
        <w:spacing w:after="0" w:line="240" w:lineRule="auto"/>
        <w:ind w:left="360"/>
        <w:jc w:val="left"/>
      </w:pPr>
      <w:r>
        <w:rPr>
          <w:noProof/>
        </w:rPr>
        <w:lastRenderedPageBreak/>
        <w:drawing>
          <wp:anchor distT="0" distB="0" distL="114300" distR="114300" simplePos="0" relativeHeight="252034048" behindDoc="0" locked="0" layoutInCell="1" allowOverlap="1" wp14:anchorId="1F3D1821" wp14:editId="588E18D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30700" cy="3250745"/>
            <wp:effectExtent l="0" t="0" r="0" b="698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2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9856601" wp14:editId="5758596D">
                <wp:simplePos x="0" y="0"/>
                <wp:positionH relativeFrom="column">
                  <wp:posOffset>369570</wp:posOffset>
                </wp:positionH>
                <wp:positionV relativeFrom="paragraph">
                  <wp:posOffset>3141345</wp:posOffset>
                </wp:positionV>
                <wp:extent cx="2819943" cy="340602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2F75" w14:textId="16D3B834" w:rsidR="00E65112" w:rsidRPr="00E65112" w:rsidRDefault="00E65112" w:rsidP="00E65112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 xml:space="preserve">Load 100%, Trace </w:t>
                            </w:r>
                            <w:r>
                              <w:rPr>
                                <w:lang w:val="en-IL"/>
                              </w:rPr>
                              <w:t>2</w:t>
                            </w:r>
                          </w:p>
                          <w:p w14:paraId="433292CA" w14:textId="77777777" w:rsidR="00E65112" w:rsidRDefault="00E65112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856601" id="Text Box 54" o:spid="_x0000_s1231" type="#_x0000_t202" style="position:absolute;left:0;text-align:left;margin-left:29.1pt;margin-top:247.35pt;width:222.05pt;height:26.8pt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" filled="f" stroked="f" strokeweight=".5pt">
                <v:textbox>
                  <w:txbxContent>
                    <w:p w14:paraId="629D2F75" w14:textId="16D3B834" w:rsidR="00E65112" w:rsidRPr="00E65112" w:rsidRDefault="00E65112" w:rsidP="00E65112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 xml:space="preserve">Load 100%, Trace </w:t>
                      </w:r>
                      <w:r>
                        <w:rPr>
                          <w:lang w:val="en-IL"/>
                        </w:rPr>
                        <w:t>2</w:t>
                      </w:r>
                    </w:p>
                    <w:p w14:paraId="433292CA" w14:textId="77777777" w:rsidR="00E65112" w:rsidRDefault="00E65112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7993F39" w14:textId="5D1B4A78" w:rsidR="00E65112" w:rsidRDefault="00E65112" w:rsidP="00812450">
      <w:pPr>
        <w:spacing w:after="0" w:line="240" w:lineRule="auto"/>
        <w:ind w:left="360"/>
        <w:jc w:val="left"/>
      </w:pPr>
    </w:p>
    <w:p w14:paraId="7B04B27C" w14:textId="35A8822D" w:rsidR="00E65112" w:rsidRDefault="00E65112" w:rsidP="00812450">
      <w:pPr>
        <w:spacing w:after="0" w:line="240" w:lineRule="auto"/>
        <w:ind w:left="360"/>
        <w:jc w:val="left"/>
      </w:pPr>
      <w:r>
        <w:rPr>
          <w:noProof/>
          <w:rtl/>
          <w:lang w:val="he-IL"/>
        </w:rPr>
        <w:drawing>
          <wp:anchor distT="0" distB="0" distL="114300" distR="114300" simplePos="0" relativeHeight="251987968" behindDoc="0" locked="0" layoutInCell="1" allowOverlap="1" wp14:anchorId="0FDD5AE7" wp14:editId="5C43987A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4884420" cy="3663315"/>
            <wp:effectExtent l="0" t="0" r="0" b="0"/>
            <wp:wrapTopAndBottom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78144" w14:textId="4C0DC78F" w:rsidR="00731661" w:rsidRDefault="00E65112" w:rsidP="00E65112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2730AE">
                <wp:simplePos x="0" y="0"/>
                <wp:positionH relativeFrom="column">
                  <wp:posOffset>64770</wp:posOffset>
                </wp:positionH>
                <wp:positionV relativeFrom="paragraph">
                  <wp:posOffset>3726180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7767D8BF" w:rsidR="00B10313" w:rsidRPr="00C473EC" w:rsidRDefault="00B10313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2" type="#_x0000_t202" style="position:absolute;left:0;text-align:left;margin-left:5.1pt;margin-top:293.4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C8NA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" filled="f" stroked="f" strokeweight=".5pt">
                <v:textbox>
                  <w:txbxContent>
                    <w:p w14:paraId="54E6C17A" w14:textId="7767D8BF" w:rsidR="00B10313" w:rsidRPr="00C473EC" w:rsidRDefault="00B10313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A1F82D" w14:textId="77777777" w:rsidR="00E65112" w:rsidRDefault="00E65112" w:rsidP="00E65112">
      <w:pPr>
        <w:spacing w:after="0" w:line="240" w:lineRule="auto"/>
        <w:jc w:val="left"/>
        <w:rPr>
          <w:rtl/>
        </w:rPr>
      </w:pPr>
    </w:p>
    <w:p w14:paraId="31E2E956" w14:textId="1773AE9C" w:rsidR="00731661" w:rsidRDefault="00E65112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92064" behindDoc="0" locked="0" layoutInCell="1" allowOverlap="1" wp14:anchorId="2140E897" wp14:editId="2B9437AC">
            <wp:simplePos x="0" y="0"/>
            <wp:positionH relativeFrom="column">
              <wp:posOffset>521970</wp:posOffset>
            </wp:positionH>
            <wp:positionV relativeFrom="paragraph">
              <wp:posOffset>0</wp:posOffset>
            </wp:positionV>
            <wp:extent cx="4578350" cy="3434080"/>
            <wp:effectExtent l="0" t="0" r="0" b="0"/>
            <wp:wrapTopAndBottom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FB6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4BFE6220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B10313" w:rsidRPr="00C473EC" w:rsidRDefault="00B10313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3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o0MMw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" filled="f" stroked="f" strokeweight=".5pt">
                <v:textbox>
                  <w:txbxContent>
                    <w:p w14:paraId="423AB68B" w14:textId="117B1A7A" w:rsidR="00B10313" w:rsidRPr="00C473EC" w:rsidRDefault="00B10313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15D7C4" w14:textId="7216B08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B6CD74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07100EFC" w:rsidR="00731661" w:rsidRDefault="00E65112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80800" behindDoc="0" locked="0" layoutInCell="1" allowOverlap="1" wp14:anchorId="4985FBE7" wp14:editId="13D73C13">
            <wp:simplePos x="0" y="0"/>
            <wp:positionH relativeFrom="column">
              <wp:posOffset>408940</wp:posOffset>
            </wp:positionH>
            <wp:positionV relativeFrom="paragraph">
              <wp:posOffset>186055</wp:posOffset>
            </wp:positionV>
            <wp:extent cx="4884420" cy="3663315"/>
            <wp:effectExtent l="0" t="0" r="0" b="0"/>
            <wp:wrapTopAndBottom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FB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0E1B80F6">
                <wp:simplePos x="0" y="0"/>
                <wp:positionH relativeFrom="column">
                  <wp:posOffset>209320</wp:posOffset>
                </wp:positionH>
                <wp:positionV relativeFrom="paragraph">
                  <wp:posOffset>3785663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B10313" w:rsidRPr="007C7FB6" w:rsidRDefault="00B10313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4" type="#_x0000_t202" style="position:absolute;left:0;text-align:left;margin-left:16.5pt;margin-top:298.1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" filled="f" stroked="f" strokeweight=".5pt">
                <v:textbox>
                  <w:txbxContent>
                    <w:p w14:paraId="41E01545" w14:textId="6335B9F0" w:rsidR="00B10313" w:rsidRPr="007C7FB6" w:rsidRDefault="00B10313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22B5D45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E757091" w14:textId="769FD19B" w:rsidR="00731661" w:rsidRDefault="00E65112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94112" behindDoc="0" locked="0" layoutInCell="1" allowOverlap="1" wp14:anchorId="158BEF84" wp14:editId="3A20AE4E">
            <wp:simplePos x="0" y="0"/>
            <wp:positionH relativeFrom="column">
              <wp:posOffset>419735</wp:posOffset>
            </wp:positionH>
            <wp:positionV relativeFrom="paragraph">
              <wp:posOffset>76200</wp:posOffset>
            </wp:positionV>
            <wp:extent cx="4795520" cy="3596640"/>
            <wp:effectExtent l="0" t="0" r="5080" b="3810"/>
            <wp:wrapTopAndBottom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FB6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6C390FE8">
                <wp:simplePos x="0" y="0"/>
                <wp:positionH relativeFrom="column">
                  <wp:posOffset>242371</wp:posOffset>
                </wp:positionH>
                <wp:positionV relativeFrom="paragraph">
                  <wp:posOffset>3668617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B10313" w:rsidRPr="00C473EC" w:rsidRDefault="00B10313" w:rsidP="007C7FB6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5" type="#_x0000_t202" style="position:absolute;left:0;text-align:left;margin-left:19.1pt;margin-top:288.8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" filled="f" stroked="f" strokeweight=".5pt">
                <v:textbox>
                  <w:txbxContent>
                    <w:p w14:paraId="4A98CA64" w14:textId="2AAF13CC" w:rsidR="00B10313" w:rsidRPr="00C473EC" w:rsidRDefault="00B10313" w:rsidP="007C7FB6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16BA8BA" w14:textId="7B00B3E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25628584" w14:textId="28A833AD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D12E2F8" w14:textId="406A6BF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48C9D52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2F903BE" w14:textId="048ACF3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3B603E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8AB1212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A8E4117" w14:textId="6E0CDE2E" w:rsidR="00731661" w:rsidRDefault="00731661" w:rsidP="00731661">
      <w:pPr>
        <w:spacing w:after="0" w:line="240" w:lineRule="auto"/>
        <w:jc w:val="left"/>
        <w:rPr>
          <w:rtl/>
        </w:rPr>
      </w:pPr>
    </w:p>
    <w:p w14:paraId="249DC964" w14:textId="48FC3E9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749443E" w14:textId="77E3D9D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5696E48" w14:textId="7D7705E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D9ACC6" w14:textId="32E65DE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0DD7B2A" w14:textId="035B1B0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br w:type="page"/>
      </w:r>
    </w:p>
    <w:p w14:paraId="5CEEECEA" w14:textId="1B9204F6" w:rsidR="00897312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B10313" w:rsidRPr="00C473EC" w:rsidRDefault="00B10313" w:rsidP="00995565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61</w:t>
                            </w:r>
                          </w:p>
                          <w:p w14:paraId="4569B66B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6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JrB3J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B10313" w:rsidRPr="00C473EC" w:rsidRDefault="00B10313" w:rsidP="00995565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61</w:t>
                      </w:r>
                    </w:p>
                    <w:p w14:paraId="4569B66B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B10313" w:rsidRPr="00C473EC" w:rsidRDefault="00B10313" w:rsidP="00995565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62</w:t>
                            </w:r>
                          </w:p>
                          <w:p w14:paraId="2A9384E3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7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CnTOiH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B10313" w:rsidRPr="00C473EC" w:rsidRDefault="00B10313" w:rsidP="00995565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62</w:t>
                      </w:r>
                    </w:p>
                    <w:p w14:paraId="2A9384E3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B10313" w:rsidRPr="00995565" w:rsidRDefault="00B10313" w:rsidP="00995565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63</w:t>
                            </w:r>
                          </w:p>
                          <w:p w14:paraId="058590D2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38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" filled="f" stroked="f" strokeweight=".5pt">
                <v:textbox>
                  <w:txbxContent>
                    <w:p w14:paraId="71452ABD" w14:textId="565EE9D2" w:rsidR="00B10313" w:rsidRPr="00995565" w:rsidRDefault="00B10313" w:rsidP="00995565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63</w:t>
                      </w:r>
                    </w:p>
                    <w:p w14:paraId="058590D2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B10313" w:rsidRPr="00995565" w:rsidRDefault="00B10313" w:rsidP="005B39DF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64</w:t>
                            </w:r>
                          </w:p>
                          <w:p w14:paraId="7D5F064E" w14:textId="77777777" w:rsidR="00B10313" w:rsidRDefault="00B10313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39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zLI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" filled="f" stroked="f" strokeweight=".5pt">
                <v:textbox>
                  <w:txbxContent>
                    <w:p w14:paraId="7B4ABDC4" w14:textId="17E78FF3" w:rsidR="00B10313" w:rsidRPr="00995565" w:rsidRDefault="00B10313" w:rsidP="005B39DF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64</w:t>
                      </w:r>
                    </w:p>
                    <w:p w14:paraId="7D5F064E" w14:textId="77777777" w:rsidR="00B10313" w:rsidRDefault="00B10313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B10313" w:rsidRPr="00995565" w:rsidRDefault="00B10313" w:rsidP="0039383A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65</w:t>
                            </w:r>
                          </w:p>
                          <w:p w14:paraId="63A14E3A" w14:textId="77777777" w:rsidR="00B10313" w:rsidRDefault="00B10313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40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" filled="f" stroked="f" strokeweight=".5pt">
                <v:textbox>
                  <w:txbxContent>
                    <w:p w14:paraId="286FC9E6" w14:textId="747F50E1" w:rsidR="00B10313" w:rsidRPr="00995565" w:rsidRDefault="00B10313" w:rsidP="0039383A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65</w:t>
                      </w:r>
                    </w:p>
                    <w:p w14:paraId="63A14E3A" w14:textId="77777777" w:rsidR="00B10313" w:rsidRDefault="00B10313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B10313" w:rsidRPr="00995565" w:rsidRDefault="00B10313" w:rsidP="00FB7F63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66</w:t>
                            </w:r>
                          </w:p>
                          <w:p w14:paraId="0E9024F5" w14:textId="77777777" w:rsidR="00B10313" w:rsidRDefault="00B10313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1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sFwNAIAAF0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" filled="f" stroked="f" strokeweight=".5pt">
                <v:textbox>
                  <w:txbxContent>
                    <w:p w14:paraId="2127CA7F" w14:textId="333FE897" w:rsidR="00B10313" w:rsidRPr="00995565" w:rsidRDefault="00B10313" w:rsidP="00FB7F63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66</w:t>
                      </w:r>
                    </w:p>
                    <w:p w14:paraId="0E9024F5" w14:textId="77777777" w:rsidR="00B10313" w:rsidRDefault="00B10313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B10313" w:rsidRPr="00995565" w:rsidRDefault="00B10313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67</w:t>
                            </w:r>
                          </w:p>
                          <w:p w14:paraId="1B85C41D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2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9wz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Y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" filled="f" stroked="f" strokeweight=".5pt">
                <v:textbox>
                  <w:txbxContent>
                    <w:p w14:paraId="079FE0F5" w14:textId="591EC643" w:rsidR="00B10313" w:rsidRPr="00995565" w:rsidRDefault="00B10313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67</w:t>
                      </w:r>
                    </w:p>
                    <w:p w14:paraId="1B85C41D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B10313" w:rsidRPr="00995565" w:rsidRDefault="00B10313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68</w:t>
                            </w:r>
                          </w:p>
                          <w:p w14:paraId="3173D938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3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l9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" filled="f" stroked="f" strokeweight=".5pt">
                <v:textbox>
                  <w:txbxContent>
                    <w:p w14:paraId="141980EE" w14:textId="6A36523C" w:rsidR="00B10313" w:rsidRPr="00995565" w:rsidRDefault="00B10313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68</w:t>
                      </w:r>
                    </w:p>
                    <w:p w14:paraId="3173D938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B10313" w:rsidRPr="00995565" w:rsidRDefault="00B10313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69</w:t>
                            </w:r>
                          </w:p>
                          <w:p w14:paraId="090863AE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4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eu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E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" filled="f" stroked="f" strokeweight=".5pt">
                <v:textbox>
                  <w:txbxContent>
                    <w:p w14:paraId="5128105B" w14:textId="7A530DFB" w:rsidR="00B10313" w:rsidRPr="00995565" w:rsidRDefault="00B10313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69</w:t>
                      </w:r>
                    </w:p>
                    <w:p w14:paraId="090863AE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a8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3BA46D9" wp14:editId="36933760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B10313" w:rsidRDefault="00B10313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45" type="#_x0000_t202" style="position:absolute;left:0;text-align:left;margin-left:0;margin-top:280.75pt;width:129.35pt;height:20.6pt;z-index:252033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" fillcolor="white [3201]" strokeweight=".5pt">
                <v:textbox>
                  <w:txbxContent>
                    <w:p w14:paraId="7DB5C955" w14:textId="77777777" w:rsidR="00B10313" w:rsidRDefault="00B10313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B10313" w:rsidRPr="00995565" w:rsidRDefault="00B10313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70</w:t>
                            </w:r>
                          </w:p>
                          <w:p w14:paraId="0EC043F5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6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" filled="f" stroked="f" strokeweight=".5pt">
                <v:textbox>
                  <w:txbxContent>
                    <w:p w14:paraId="5F4C575C" w14:textId="3B771414" w:rsidR="00B10313" w:rsidRPr="00995565" w:rsidRDefault="00B10313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70</w:t>
                      </w:r>
                    </w:p>
                    <w:p w14:paraId="0EC043F5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8C4DF1" wp14:editId="0A195EFC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B10313" w:rsidRDefault="00B10313" w:rsidP="00B215E1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47" type="#_x0000_t202" style="position:absolute;left:0;text-align:left;margin-left:0;margin-top:269.1pt;width:129.35pt;height:20.6pt;z-index:252030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" fillcolor="white [3201]" strokeweight=".5pt">
                <v:textbox>
                  <w:txbxContent>
                    <w:p w14:paraId="5A43A9E2" w14:textId="63057859" w:rsidR="00B10313" w:rsidRDefault="00B10313" w:rsidP="00B215E1">
                      <w:r>
                        <w:t>Time in seconds /1e7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B10313" w:rsidRPr="00995565" w:rsidRDefault="00B10313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71</w:t>
                            </w:r>
                          </w:p>
                          <w:p w14:paraId="1DC403EF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48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" filled="f" stroked="f" strokeweight=".5pt">
                <v:textbox>
                  <w:txbxContent>
                    <w:p w14:paraId="1C0598CF" w14:textId="58966995" w:rsidR="00B10313" w:rsidRPr="00995565" w:rsidRDefault="00B10313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71</w:t>
                      </w:r>
                    </w:p>
                    <w:p w14:paraId="1DC403EF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834B28F" wp14:editId="4B6BE527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B10313" w:rsidRDefault="00B10313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49" type="#_x0000_t202" style="position:absolute;left:0;text-align:left;margin-left:169.9pt;margin-top:548.1pt;width:129.35pt;height:20.6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" fillcolor="white [3201]" strokeweight=".5pt">
                <v:textbox>
                  <w:txbxContent>
                    <w:p w14:paraId="1E45923D" w14:textId="29B95937" w:rsidR="00B10313" w:rsidRDefault="00B10313">
                      <w:r>
                        <w:t>Time in seconds /1e7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6E07FD22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B10313" w:rsidRPr="00995565" w:rsidRDefault="00B10313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72</w:t>
                            </w:r>
                          </w:p>
                          <w:p w14:paraId="07A4F070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50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" filled="f" stroked="f" strokeweight=".5pt">
                <v:textbox>
                  <w:txbxContent>
                    <w:p w14:paraId="14B1E4D8" w14:textId="66124FD6" w:rsidR="00B10313" w:rsidRPr="00995565" w:rsidRDefault="00B10313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72</w:t>
                      </w:r>
                    </w:p>
                    <w:p w14:paraId="07A4F070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7C5ED611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1"/>
        <w:rPr>
          <w:rtl/>
        </w:rPr>
      </w:pPr>
      <w:bookmarkStart w:id="283" w:name="_Toc63019125"/>
    </w:p>
    <w:p w14:paraId="42ACA038" w14:textId="219DD209" w:rsidR="00F2393F" w:rsidRDefault="00F2393F" w:rsidP="00F2393F">
      <w:pPr>
        <w:pStyle w:val="1"/>
        <w:rPr>
          <w:ins w:id="284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83"/>
    </w:p>
    <w:p w14:paraId="7B665E3C" w14:textId="213A1517" w:rsidR="0022198F" w:rsidRDefault="0022198F" w:rsidP="0022198F">
      <w:pPr>
        <w:rPr>
          <w:ins w:id="285" w:author="יובל תמיר" w:date="2021-01-27T22:45:00Z"/>
        </w:rPr>
      </w:pPr>
    </w:p>
    <w:p w14:paraId="4C47DF68" w14:textId="2AE13ACE" w:rsidR="0022198F" w:rsidRDefault="005F5D07" w:rsidP="005F5D07">
      <w:pPr>
        <w:pStyle w:val="a8"/>
        <w:numPr>
          <w:ilvl w:val="0"/>
          <w:numId w:val="4"/>
        </w:numPr>
        <w:bidi w:val="0"/>
        <w:rPr>
          <w:ins w:id="286" w:author="יובל תמיר" w:date="2021-01-27T22:46:00Z"/>
        </w:rPr>
      </w:pPr>
      <w:proofErr w:type="spellStart"/>
      <w:ins w:id="287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88" w:author="יובל תמיר" w:date="2021-01-27T22:46:00Z"/>
        </w:rPr>
      </w:pPr>
    </w:p>
    <w:p w14:paraId="142FBF31" w14:textId="16048275" w:rsidR="005F5D07" w:rsidRDefault="005F5D07" w:rsidP="005F5D07">
      <w:pPr>
        <w:pStyle w:val="1"/>
        <w:bidi w:val="0"/>
        <w:rPr>
          <w:ins w:id="289" w:author="יובל תמיר" w:date="2021-01-27T22:47:00Z"/>
        </w:rPr>
      </w:pPr>
      <w:bookmarkStart w:id="290" w:name="_Toc63019126"/>
      <w:ins w:id="291" w:author="יובל תמיר" w:date="2021-01-27T22:47:00Z">
        <w:r>
          <w:t>C</w:t>
        </w:r>
        <w:r w:rsidRPr="005F5D07">
          <w:t>olophon</w:t>
        </w:r>
        <w:bookmarkEnd w:id="290"/>
      </w:ins>
    </w:p>
    <w:p w14:paraId="460D8AA9" w14:textId="48C41977" w:rsidR="005F5D07" w:rsidRDefault="005F5D07" w:rsidP="005F5D07">
      <w:pPr>
        <w:bidi w:val="0"/>
        <w:rPr>
          <w:ins w:id="292" w:author="יובל תמיר" w:date="2021-01-27T22:47:00Z"/>
        </w:rPr>
      </w:pPr>
    </w:p>
    <w:p w14:paraId="79937930" w14:textId="77777777" w:rsidR="00B10CDF" w:rsidRDefault="005F5D07">
      <w:pPr>
        <w:pStyle w:val="a8"/>
        <w:numPr>
          <w:ilvl w:val="0"/>
          <w:numId w:val="4"/>
        </w:numPr>
        <w:bidi w:val="0"/>
        <w:jc w:val="left"/>
        <w:rPr>
          <w:ins w:id="293" w:author="יובל תמיר" w:date="2021-01-27T22:49:00Z"/>
        </w:rPr>
        <w:pPrChange w:id="294" w:author="יובל תמיר" w:date="2021-01-27T22:49:00Z">
          <w:pPr>
            <w:pStyle w:val="a8"/>
            <w:numPr>
              <w:numId w:val="4"/>
            </w:numPr>
            <w:ind w:left="360" w:hanging="360"/>
          </w:pPr>
        </w:pPrChange>
      </w:pPr>
      <w:proofErr w:type="spellStart"/>
      <w:ins w:id="295" w:author="יובל תמיר" w:date="2021-01-27T22:47:00Z">
        <w:r>
          <w:t>Pycharm</w:t>
        </w:r>
        <w:proofErr w:type="spellEnd"/>
        <w:r>
          <w:t xml:space="preserve">, </w:t>
        </w:r>
      </w:ins>
      <w:ins w:id="296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a8"/>
        <w:numPr>
          <w:ilvl w:val="0"/>
          <w:numId w:val="4"/>
        </w:numPr>
        <w:bidi w:val="0"/>
        <w:jc w:val="left"/>
      </w:pPr>
      <w:ins w:id="297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r w:rsidR="007F0DA7">
        <w:t xml:space="preserve">IDE </w:t>
      </w:r>
      <w:ins w:id="298" w:author="יובל תמיר" w:date="2021-01-27T22:49:00Z">
        <w:r>
          <w:t>,</w:t>
        </w:r>
      </w:ins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a8"/>
        <w:numPr>
          <w:ilvl w:val="0"/>
          <w:numId w:val="4"/>
        </w:numPr>
        <w:bidi w:val="0"/>
        <w:jc w:val="left"/>
        <w:rPr>
          <w:ins w:id="299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a8"/>
        <w:bidi w:val="0"/>
        <w:ind w:left="360"/>
        <w:jc w:val="left"/>
        <w:rPr>
          <w:rtl/>
        </w:rPr>
        <w:pPrChange w:id="300" w:author="יובל תמיר" w:date="2021-01-27T22:49:00Z">
          <w:pPr>
            <w:pStyle w:val="1"/>
          </w:pPr>
        </w:pPrChange>
      </w:pPr>
    </w:p>
    <w:sectPr w:rsidR="00B10CDF" w:rsidRPr="00490C43" w:rsidSect="00D34877">
      <w:footerReference w:type="even" r:id="rId177"/>
      <w:footerReference w:type="default" r:id="rId17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77DE28" w14:textId="77777777" w:rsidR="00E41E8C" w:rsidRDefault="00E41E8C" w:rsidP="008043F5">
      <w:pPr>
        <w:spacing w:after="0" w:line="240" w:lineRule="auto"/>
      </w:pPr>
      <w:r>
        <w:separator/>
      </w:r>
    </w:p>
  </w:endnote>
  <w:endnote w:type="continuationSeparator" w:id="0">
    <w:p w14:paraId="77D8D640" w14:textId="77777777" w:rsidR="00E41E8C" w:rsidRDefault="00E41E8C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641997518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60BCB4A1" w14:textId="062768E4" w:rsidR="00B10313" w:rsidRDefault="00B10313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end"/>
        </w:r>
      </w:p>
    </w:sdtContent>
  </w:sdt>
  <w:p w14:paraId="6549F158" w14:textId="77777777" w:rsidR="00B10313" w:rsidRDefault="00B1031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54115575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3CD144C8" w14:textId="428233FA" w:rsidR="00B10313" w:rsidRDefault="00B10313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separate"/>
        </w:r>
        <w:r>
          <w:rPr>
            <w:rStyle w:val="ab"/>
            <w:noProof/>
            <w:rtl/>
          </w:rPr>
          <w:t>1</w:t>
        </w:r>
        <w:r>
          <w:rPr>
            <w:rStyle w:val="ab"/>
            <w:rtl/>
          </w:rPr>
          <w:fldChar w:fldCharType="end"/>
        </w:r>
      </w:p>
    </w:sdtContent>
  </w:sdt>
  <w:p w14:paraId="0093AFF0" w14:textId="77777777" w:rsidR="00B10313" w:rsidRDefault="00B1031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6712B2" w14:textId="77777777" w:rsidR="00E41E8C" w:rsidRDefault="00E41E8C" w:rsidP="008043F5">
      <w:pPr>
        <w:spacing w:after="0" w:line="240" w:lineRule="auto"/>
      </w:pPr>
      <w:r>
        <w:separator/>
      </w:r>
    </w:p>
  </w:footnote>
  <w:footnote w:type="continuationSeparator" w:id="0">
    <w:p w14:paraId="297D9A3B" w14:textId="77777777" w:rsidR="00E41E8C" w:rsidRDefault="00E41E8C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B10313" w:rsidRDefault="00B10313">
      <w:pPr>
        <w:pStyle w:val="af0"/>
      </w:pPr>
      <w:ins w:id="166" w:author="יובל תמיר" w:date="2021-01-27T22:34:00Z">
        <w:r>
          <w:rPr>
            <w:rStyle w:val="af2"/>
          </w:rPr>
          <w:footnoteRef/>
        </w:r>
        <w:r>
          <w:rPr>
            <w:rtl/>
          </w:rPr>
          <w:t xml:space="preserve"> </w:t>
        </w:r>
      </w:ins>
      <w:bookmarkStart w:id="167" w:name="_Hlk63083783"/>
      <w:ins w:id="168" w:author="יובל תמיר" w:date="2021-01-27T22:36:00Z">
        <w:r>
          <w:t xml:space="preserve">Dror G. Feitelson, “Workload Modeling: Computer Systems </w:t>
        </w:r>
      </w:ins>
      <w:ins w:id="169" w:author="יובל תמיר" w:date="2021-01-27T22:37:00Z">
        <w:r>
          <w:t>Performance Evaluation”, p. 50 section 2</w:t>
        </w:r>
      </w:ins>
      <w:bookmarkEnd w:id="167"/>
    </w:p>
  </w:footnote>
  <w:footnote w:id="2">
    <w:p w14:paraId="5E9435CE" w14:textId="3E5C352F" w:rsidR="00B10313" w:rsidRDefault="00B10313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77" w:author="יובל תמיר" w:date="2021-01-27T22:36:00Z">
        <w:r>
          <w:t xml:space="preserve">Dror G. Feitelson, “Workload Modeling: Computer Systems </w:t>
        </w:r>
      </w:ins>
      <w:ins w:id="278" w:author="יובל תמיר" w:date="2021-01-27T22:37:00Z">
        <w:r>
          <w:t xml:space="preserve">Performance Evaluation”, p. </w:t>
        </w:r>
      </w:ins>
      <w:r>
        <w:t>340</w:t>
      </w:r>
      <w:ins w:id="279" w:author="יובל תמיר" w:date="2021-01-27T22:37:00Z">
        <w:r>
          <w:t xml:space="preserve"> </w:t>
        </w:r>
      </w:ins>
    </w:p>
  </w:footnote>
  <w:footnote w:id="3">
    <w:p w14:paraId="620A2C02" w14:textId="69415E7A" w:rsidR="00B10313" w:rsidRDefault="00B10313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80" w:author="יובל תמיר" w:date="2021-01-27T22:36:00Z">
        <w:r>
          <w:t xml:space="preserve">Dror G. Feitelson, “Workload Modeling: Computer Systems </w:t>
        </w:r>
      </w:ins>
      <w:ins w:id="281" w:author="יובל תמיר" w:date="2021-01-27T22:37:00Z">
        <w:r>
          <w:t xml:space="preserve">Performance Evaluation”, p. </w:t>
        </w:r>
      </w:ins>
      <w:r>
        <w:rPr>
          <w:lang w:bidi="ar-SA"/>
        </w:rPr>
        <w:t>247</w:t>
      </w:r>
      <w:ins w:id="282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07C09"/>
    <w:rsid w:val="00014632"/>
    <w:rsid w:val="0004430F"/>
    <w:rsid w:val="00065EA5"/>
    <w:rsid w:val="00072650"/>
    <w:rsid w:val="00074B48"/>
    <w:rsid w:val="000753D4"/>
    <w:rsid w:val="00077D69"/>
    <w:rsid w:val="00083B5F"/>
    <w:rsid w:val="000A358F"/>
    <w:rsid w:val="000B32CC"/>
    <w:rsid w:val="000C3D34"/>
    <w:rsid w:val="000C3D92"/>
    <w:rsid w:val="000C6DEE"/>
    <w:rsid w:val="000D4290"/>
    <w:rsid w:val="000E41D1"/>
    <w:rsid w:val="00121839"/>
    <w:rsid w:val="00147DEC"/>
    <w:rsid w:val="0016604E"/>
    <w:rsid w:val="001909F1"/>
    <w:rsid w:val="001944B8"/>
    <w:rsid w:val="001C0796"/>
    <w:rsid w:val="001E5DA7"/>
    <w:rsid w:val="002014BE"/>
    <w:rsid w:val="0022198F"/>
    <w:rsid w:val="00233BF8"/>
    <w:rsid w:val="00244A47"/>
    <w:rsid w:val="00252543"/>
    <w:rsid w:val="00257E34"/>
    <w:rsid w:val="002607B4"/>
    <w:rsid w:val="00277EFB"/>
    <w:rsid w:val="00285811"/>
    <w:rsid w:val="002A1D8A"/>
    <w:rsid w:val="002B4110"/>
    <w:rsid w:val="002F003C"/>
    <w:rsid w:val="002F5024"/>
    <w:rsid w:val="00304F5D"/>
    <w:rsid w:val="00306645"/>
    <w:rsid w:val="00306815"/>
    <w:rsid w:val="00315610"/>
    <w:rsid w:val="00336618"/>
    <w:rsid w:val="0034637F"/>
    <w:rsid w:val="00347FC8"/>
    <w:rsid w:val="003712C1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03105"/>
    <w:rsid w:val="00411CFE"/>
    <w:rsid w:val="0042309A"/>
    <w:rsid w:val="00435FEC"/>
    <w:rsid w:val="00464754"/>
    <w:rsid w:val="00470EAB"/>
    <w:rsid w:val="00490C43"/>
    <w:rsid w:val="004911C7"/>
    <w:rsid w:val="004B7D0E"/>
    <w:rsid w:val="004C04A4"/>
    <w:rsid w:val="004E27EA"/>
    <w:rsid w:val="004E60CA"/>
    <w:rsid w:val="004F0FC4"/>
    <w:rsid w:val="0050142F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A14D0"/>
    <w:rsid w:val="005B39DF"/>
    <w:rsid w:val="005C0A0A"/>
    <w:rsid w:val="005C0EAB"/>
    <w:rsid w:val="005D4872"/>
    <w:rsid w:val="005F5D07"/>
    <w:rsid w:val="00602298"/>
    <w:rsid w:val="00611C6A"/>
    <w:rsid w:val="00631B34"/>
    <w:rsid w:val="006434DA"/>
    <w:rsid w:val="00650ADA"/>
    <w:rsid w:val="00651CE1"/>
    <w:rsid w:val="00653BCD"/>
    <w:rsid w:val="00653FEB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9517B"/>
    <w:rsid w:val="007A44AE"/>
    <w:rsid w:val="007A6D28"/>
    <w:rsid w:val="007C7FB6"/>
    <w:rsid w:val="007F07FD"/>
    <w:rsid w:val="007F085E"/>
    <w:rsid w:val="007F0DA7"/>
    <w:rsid w:val="007F5D43"/>
    <w:rsid w:val="00802CAE"/>
    <w:rsid w:val="008043F5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635D"/>
    <w:rsid w:val="009D79D3"/>
    <w:rsid w:val="009D7C47"/>
    <w:rsid w:val="009E2C27"/>
    <w:rsid w:val="009E7B1D"/>
    <w:rsid w:val="00A10E36"/>
    <w:rsid w:val="00A20006"/>
    <w:rsid w:val="00A2397C"/>
    <w:rsid w:val="00A4125B"/>
    <w:rsid w:val="00A602A8"/>
    <w:rsid w:val="00A662AA"/>
    <w:rsid w:val="00A74B9F"/>
    <w:rsid w:val="00A941EE"/>
    <w:rsid w:val="00AB5A40"/>
    <w:rsid w:val="00AB5A95"/>
    <w:rsid w:val="00B10313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7353D"/>
    <w:rsid w:val="00B804BC"/>
    <w:rsid w:val="00BA670B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8736F"/>
    <w:rsid w:val="00C87FF9"/>
    <w:rsid w:val="00C95EEF"/>
    <w:rsid w:val="00CB5B83"/>
    <w:rsid w:val="00CB5E07"/>
    <w:rsid w:val="00CC7644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41E8C"/>
    <w:rsid w:val="00E43631"/>
    <w:rsid w:val="00E65112"/>
    <w:rsid w:val="00E6539B"/>
    <w:rsid w:val="00E72F53"/>
    <w:rsid w:val="00E77545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56CD9"/>
    <w:rsid w:val="00F73C18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</w:rPr>
  </w:style>
  <w:style w:type="paragraph" w:styleId="1">
    <w:name w:val="heading 1"/>
    <w:basedOn w:val="a0"/>
    <w:next w:val="a"/>
    <w:link w:val="10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link w:val="a5"/>
    <w:uiPriority w:val="1"/>
    <w:qFormat/>
    <w:rsid w:val="00547701"/>
    <w:rPr>
      <w:rFonts w:eastAsiaTheme="minorEastAsia"/>
      <w:sz w:val="22"/>
      <w:szCs w:val="22"/>
      <w:lang w:bidi="ar-SA"/>
    </w:rPr>
  </w:style>
  <w:style w:type="character" w:customStyle="1" w:styleId="a5">
    <w:name w:val="ללא מרווח תו"/>
    <w:basedOn w:val="a1"/>
    <w:link w:val="a4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a0">
    <w:name w:val="header"/>
    <w:basedOn w:val="a"/>
    <w:link w:val="a6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עליונה תו"/>
    <w:basedOn w:val="a1"/>
    <w:link w:val="a0"/>
    <w:uiPriority w:val="99"/>
    <w:rsid w:val="00547701"/>
    <w:rPr>
      <w:sz w:val="22"/>
      <w:szCs w:val="22"/>
      <w:lang w:val="x-none" w:bidi="ar-SA"/>
    </w:rPr>
  </w:style>
  <w:style w:type="character" w:customStyle="1" w:styleId="10">
    <w:name w:val="כותרת 1 תו"/>
    <w:basedOn w:val="a1"/>
    <w:link w:val="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20">
    <w:name w:val="כותרת 2 תו"/>
    <w:basedOn w:val="a1"/>
    <w:link w:val="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30">
    <w:name w:val="כותרת 3 תו"/>
    <w:basedOn w:val="a1"/>
    <w:link w:val="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a7">
    <w:name w:val="caption"/>
    <w:basedOn w:val="a"/>
    <w:next w:val="a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a8">
    <w:name w:val="List Paragraph"/>
    <w:basedOn w:val="a"/>
    <w:uiPriority w:val="34"/>
    <w:qFormat/>
    <w:rsid w:val="00EE2DA7"/>
    <w:pPr>
      <w:ind w:left="720"/>
      <w:contextualSpacing/>
    </w:pPr>
  </w:style>
  <w:style w:type="paragraph" w:styleId="a9">
    <w:name w:val="footer"/>
    <w:basedOn w:val="a"/>
    <w:link w:val="aa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כותרת תחתונה תו"/>
    <w:basedOn w:val="a1"/>
    <w:link w:val="a9"/>
    <w:uiPriority w:val="99"/>
    <w:rsid w:val="008043F5"/>
    <w:rPr>
      <w:rFonts w:asciiTheme="majorHAnsi" w:hAnsiTheme="majorHAnsi" w:cstheme="majorHAnsi"/>
      <w:lang w:val="en-US"/>
    </w:rPr>
  </w:style>
  <w:style w:type="character" w:styleId="ab">
    <w:name w:val="page number"/>
    <w:basedOn w:val="a1"/>
    <w:uiPriority w:val="99"/>
    <w:semiHidden/>
    <w:unhideWhenUsed/>
    <w:rsid w:val="008043F5"/>
  </w:style>
  <w:style w:type="paragraph" w:styleId="ac">
    <w:name w:val="TOC Heading"/>
    <w:basedOn w:val="1"/>
    <w:next w:val="a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a1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e">
    <w:name w:val="טקסט בלונים תו"/>
    <w:basedOn w:val="a1"/>
    <w:link w:val="ad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af">
    <w:name w:val="Placeholder Text"/>
    <w:basedOn w:val="a1"/>
    <w:uiPriority w:val="99"/>
    <w:semiHidden/>
    <w:rsid w:val="00B7235C"/>
    <w:rPr>
      <w:color w:val="808080"/>
    </w:rPr>
  </w:style>
  <w:style w:type="paragraph" w:styleId="af0">
    <w:name w:val="footnote text"/>
    <w:basedOn w:val="a"/>
    <w:link w:val="af1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af1">
    <w:name w:val="טקסט הערת שוליים תו"/>
    <w:basedOn w:val="a1"/>
    <w:link w:val="af0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af2">
    <w:name w:val="footnote reference"/>
    <w:basedOn w:val="a1"/>
    <w:uiPriority w:val="99"/>
    <w:semiHidden/>
    <w:unhideWhenUsed/>
    <w:rsid w:val="009E7B1D"/>
    <w:rPr>
      <w:vertAlign w:val="superscript"/>
    </w:rPr>
  </w:style>
  <w:style w:type="paragraph" w:styleId="af3">
    <w:name w:val="Revision"/>
    <w:hidden/>
    <w:uiPriority w:val="99"/>
    <w:semiHidden/>
    <w:rsid w:val="00490C43"/>
    <w:rPr>
      <w:rFonts w:asciiTheme="majorHAnsi" w:hAnsiTheme="majorHAnsi" w:cstheme="majorHAnsi"/>
    </w:rPr>
  </w:style>
  <w:style w:type="table" w:styleId="af4">
    <w:name w:val="Table Grid"/>
    <w:basedOn w:val="a2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endnote text"/>
    <w:basedOn w:val="a"/>
    <w:link w:val="af6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af6">
    <w:name w:val="טקסט הערת סיום תו"/>
    <w:basedOn w:val="a1"/>
    <w:link w:val="af5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af7">
    <w:name w:val="endnote reference"/>
    <w:basedOn w:val="a1"/>
    <w:uiPriority w:val="99"/>
    <w:semiHidden/>
    <w:unhideWhenUsed/>
    <w:rsid w:val="00D64D79"/>
    <w:rPr>
      <w:vertAlign w:val="superscript"/>
    </w:rPr>
  </w:style>
  <w:style w:type="character" w:styleId="af8">
    <w:name w:val="annotation reference"/>
    <w:basedOn w:val="a1"/>
    <w:uiPriority w:val="99"/>
    <w:semiHidden/>
    <w:unhideWhenUsed/>
    <w:rsid w:val="00945086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afa">
    <w:name w:val="טקסט הערה תו"/>
    <w:basedOn w:val="a1"/>
    <w:link w:val="af9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945086"/>
    <w:rPr>
      <w:b/>
      <w:bCs/>
    </w:rPr>
  </w:style>
  <w:style w:type="character" w:customStyle="1" w:styleId="afc">
    <w:name w:val="נושא הערה תו"/>
    <w:basedOn w:val="afa"/>
    <w:link w:val="afb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5.png"/><Relationship Id="rId180" Type="http://schemas.microsoft.com/office/2011/relationships/people" Target="peop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ntTable" Target="fontTable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66</Pages>
  <Words>3369</Words>
  <Characters>19207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Julian</cp:lastModifiedBy>
  <cp:revision>9</cp:revision>
  <dcterms:created xsi:type="dcterms:W3CDTF">2021-02-09T18:57:00Z</dcterms:created>
  <dcterms:modified xsi:type="dcterms:W3CDTF">2021-02-10T15:39:00Z</dcterms:modified>
</cp:coreProperties>
</file>