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6192" behindDoc="0" locked="0" layoutInCell="1" allowOverlap="1" wp14:anchorId="1FD7DB90" wp14:editId="5CED58E7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658240" behindDoc="0" locked="0" layoutInCell="1" allowOverlap="1" wp14:anchorId="03B7F966" wp14:editId="1878857D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24ED752" wp14:editId="62A5D1A4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F31D15" w:rsidRPr="00257E34" w:rsidRDefault="00F31D15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F31D15" w:rsidRPr="008043F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F31D15" w:rsidRDefault="00F31D15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F31D15" w:rsidRPr="008043F5" w:rsidRDefault="00F31D15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F31D15" w:rsidRPr="008043F5" w:rsidRDefault="00F31D15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F31D15" w:rsidRPr="008043F5" w:rsidRDefault="00F31D15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F31D15" w:rsidRPr="008043F5" w:rsidRDefault="00F31D15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F31D15" w:rsidRPr="00257E34" w:rsidRDefault="00F31D15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F31D15" w:rsidRPr="008043F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F31D15" w:rsidRDefault="00F31D15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F31D15" w:rsidRPr="008043F5" w:rsidRDefault="00F31D15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F31D15" w:rsidRPr="008043F5" w:rsidRDefault="00F31D15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F31D15" w:rsidRPr="008043F5" w:rsidRDefault="00F31D15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F31D15" w:rsidRPr="008043F5" w:rsidRDefault="00F31D15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F31D15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F31D15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F31D15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F31D15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F31D15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F31D15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 xml:space="preserve">שלב 9- </w:t>
        </w:r>
        <w:r w:rsidR="00490C43" w:rsidRPr="00365286">
          <w:rPr>
            <w:rStyle w:val="Hyperlink"/>
            <w:noProof/>
            <w:rtl/>
          </w:rPr>
          <w:t>א</w:t>
        </w:r>
        <w:r w:rsidR="00490C43" w:rsidRPr="00365286">
          <w:rPr>
            <w:rStyle w:val="Hyperlink"/>
            <w:noProof/>
            <w:rtl/>
          </w:rPr>
          <w:t>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F31D15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5C1B5108" wp14:editId="74A57FCE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F31D15" w:rsidRPr="00F2393F" w:rsidRDefault="00F31D15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F31D15" w:rsidRPr="00F2393F" w:rsidRDefault="00F31D15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564032" behindDoc="0" locked="0" layoutInCell="1" allowOverlap="1" wp14:anchorId="4C3BF63B" wp14:editId="0C24F887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566080" behindDoc="0" locked="0" layoutInCell="1" allowOverlap="1" wp14:anchorId="36E6A6AC" wp14:editId="015EFBBC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13C008A1" wp14:editId="33EC009D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68B772A2" wp14:editId="7FE04C0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565056" behindDoc="0" locked="0" layoutInCell="1" allowOverlap="1" wp14:anchorId="06E55AD1" wp14:editId="5AD23280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34351EC" wp14:editId="4CE83B54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567104" behindDoc="0" locked="0" layoutInCell="1" allowOverlap="1" wp14:anchorId="2E67FEB1" wp14:editId="0438F5C3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569AC69" wp14:editId="1838F111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568128" behindDoc="0" locked="0" layoutInCell="1" allowOverlap="1" wp14:anchorId="4F519A27" wp14:editId="5B84C7A1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574272" behindDoc="0" locked="0" layoutInCell="1" allowOverlap="1" wp14:anchorId="1988E49C" wp14:editId="0FEB5D02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576320" behindDoc="0" locked="0" layoutInCell="1" allowOverlap="1" wp14:anchorId="6156840B" wp14:editId="535BD05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150D4D55" wp14:editId="0453B548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1A542BF0" wp14:editId="1A5E3651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F31D15" w:rsidRPr="004866C4" w:rsidRDefault="00F31D15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F31D15" w:rsidRPr="004866C4" w:rsidRDefault="00F31D15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2B568CE1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01EDFCA5" wp14:editId="32676A35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F31D15" w:rsidRPr="004866C4" w:rsidRDefault="00F31D15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F31D15" w:rsidRPr="004866C4" w:rsidRDefault="00F31D15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BF6A3F9" wp14:editId="44623E42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F31D15" w:rsidRPr="004866C4" w:rsidRDefault="00F31D15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F31D15" w:rsidRPr="004866C4" w:rsidRDefault="00F31D15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580416" behindDoc="0" locked="0" layoutInCell="1" allowOverlap="1" wp14:anchorId="6DF292BA" wp14:editId="07FB3D00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578368" behindDoc="0" locked="0" layoutInCell="1" allowOverlap="1" wp14:anchorId="4D990757" wp14:editId="4C5FE65E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Heading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582464" behindDoc="0" locked="0" layoutInCell="1" allowOverlap="1" wp14:anchorId="580BD938" wp14:editId="161574ED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034C7751" wp14:editId="5033543B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F31D15" w:rsidRPr="004866C4" w:rsidRDefault="00F31D15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F31D15" w:rsidRPr="004866C4" w:rsidRDefault="00F31D15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586560" behindDoc="0" locked="0" layoutInCell="1" allowOverlap="1" wp14:anchorId="35E05387" wp14:editId="5C3334BF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5AFBAFFE" wp14:editId="337B7102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F31D15" w:rsidRPr="004866C4" w:rsidRDefault="00F31D15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F31D15" w:rsidRPr="004866C4" w:rsidRDefault="00F31D15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584512" behindDoc="0" locked="0" layoutInCell="1" allowOverlap="1" wp14:anchorId="5E38EBC6" wp14:editId="21AB299A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4B4C2306" wp14:editId="3E67C48C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F31D15" w:rsidRPr="004866C4" w:rsidRDefault="00F31D15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F31D15" w:rsidRPr="004866C4" w:rsidRDefault="00F31D15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588608" behindDoc="0" locked="0" layoutInCell="1" allowOverlap="1" wp14:anchorId="5D90A674" wp14:editId="2DEC1344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5A61A82" wp14:editId="54ABDA77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589632" behindDoc="0" locked="0" layoutInCell="1" allowOverlap="1" wp14:anchorId="22C26A6C" wp14:editId="5FE8DB00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0E696133" wp14:editId="03266BB1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3AF15ED4" wp14:editId="73FE0CDC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590656" behindDoc="0" locked="0" layoutInCell="1" allowOverlap="1" wp14:anchorId="07394F3B" wp14:editId="74405087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Heading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B8C9AF9" wp14:editId="625E3E81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6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74EA5A94" wp14:editId="5490D79E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591680" behindDoc="0" locked="0" layoutInCell="1" allowOverlap="1" wp14:anchorId="156C098D" wp14:editId="53ACB2CC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592704" behindDoc="0" locked="0" layoutInCell="1" allowOverlap="1" wp14:anchorId="42787D7A" wp14:editId="23541341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0D3A9FA" wp14:editId="6B73619A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593728" behindDoc="0" locked="0" layoutInCell="1" allowOverlap="1" wp14:anchorId="16272BE8" wp14:editId="44744B9A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FBA3816" w14:textId="7A17ABCC" w:rsidR="008E78F9" w:rsidRPr="008E78F9" w:rsidRDefault="00751FB1" w:rsidP="00805260">
      <w:pPr>
        <w:pStyle w:val="Heading3"/>
        <w:ind w:left="2880"/>
        <w:jc w:val="both"/>
        <w:rPr>
          <w:rtl/>
        </w:rPr>
      </w:pPr>
      <w:bookmarkStart w:id="231" w:name="_Toc63019112"/>
      <w:r w:rsidRPr="00805260">
        <w:rPr>
          <w:u w:val="none"/>
        </w:rPr>
        <w:lastRenderedPageBreak/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08425AC5" wp14:editId="3C853A1F">
                <wp:simplePos x="0" y="0"/>
                <wp:positionH relativeFrom="column">
                  <wp:posOffset>-403860</wp:posOffset>
                </wp:positionH>
                <wp:positionV relativeFrom="paragraph">
                  <wp:posOffset>7257415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31.8pt;margin-top:571.45pt;width:401.95pt;height:.05pt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" stroked="f">
                <v:textbox style="mso-fit-shape-to-text:t" inset="0,0,0,0">
                  <w:txbxContent>
                    <w:p w14:paraId="37FACBD0" w14:textId="3C749D72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05260">
        <w:rPr>
          <w:rFonts w:cstheme="minorHAnsi"/>
          <w:b/>
          <w:bCs/>
          <w:u w:val="none"/>
        </w:rPr>
        <w:drawing>
          <wp:anchor distT="0" distB="0" distL="114300" distR="114300" simplePos="0" relativeHeight="251594752" behindDoc="1" locked="0" layoutInCell="1" allowOverlap="1" wp14:anchorId="4DE3B36A" wp14:editId="5E1395AB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B7DBC05" wp14:editId="3061BC3B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231"/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0F604349" wp14:editId="307EE79F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left:0;text-align:left;margin-left:-21.3pt;margin-top:398.35pt;width:401.95pt;height:.0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232" w:name="_Toc63019114"/>
      <w:r w:rsidRPr="00805260">
        <w:rPr>
          <w:rFonts w:cstheme="minorHAnsi"/>
          <w:b/>
          <w:bCs/>
          <w:sz w:val="34"/>
          <w:szCs w:val="34"/>
          <w:u w:val="none"/>
        </w:rPr>
        <w:drawing>
          <wp:anchor distT="0" distB="0" distL="114300" distR="114300" simplePos="0" relativeHeight="251596800" behindDoc="0" locked="0" layoutInCell="1" allowOverlap="1" wp14:anchorId="2737575B" wp14:editId="0F887D7B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260">
        <w:rPr>
          <w:u w:val="none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BBAF95B" wp14:editId="02428C70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341DA378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8" type="#_x0000_t202" style="position:absolute;left:0;text-align:left;margin-left:.15pt;margin-top:261.05pt;width:401.95pt;height:.0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WjW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i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4W1o1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341DA378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 w:rsidRPr="00805260">
        <w:rPr>
          <w:rFonts w:cstheme="minorHAnsi"/>
          <w:b/>
          <w:bCs/>
          <w:sz w:val="34"/>
          <w:szCs w:val="34"/>
          <w:u w:val="none"/>
        </w:rPr>
        <w:drawing>
          <wp:anchor distT="0" distB="0" distL="114300" distR="114300" simplePos="0" relativeHeight="251595776" behindDoc="0" locked="0" layoutInCell="1" allowOverlap="1" wp14:anchorId="54D8A6A3" wp14:editId="4E12535E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260" w:rsidRPr="00805260">
        <w:rPr>
          <w:u w:val="none"/>
        </w:rPr>
        <w:t xml:space="preserve">      </w:t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5BCCE10" wp14:editId="30151D36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4ED22A31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49" type="#_x0000_t202" style="position:absolute;left:0;text-align:left;margin-left:-4.3pt;margin-top:455.75pt;width:401.95pt;height:.05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CnAMQIAAGc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/ng7n1HCMTa/&#10;mc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CauCnA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4ED22A31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597824" behindDoc="0" locked="0" layoutInCell="1" allowOverlap="1" wp14:anchorId="4273D47F" wp14:editId="350E65DA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Heading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346CD55" wp14:editId="04662FBF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0946C172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0" type="#_x0000_t202" style="position:absolute;left:0;text-align:left;margin-left:-9.45pt;margin-top:266.55pt;width:401.95pt;height:.05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6qWMQIAAGcEAAAOAAAAZHJzL2Uyb0RvYy54bWysVMFu2zAMvQ/YPwi6L06yJtu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" stroked="f">
                <v:textbox style="mso-fit-shape-to-text:t" inset="0,0,0,0">
                  <w:txbxContent>
                    <w:p w14:paraId="7D355724" w14:textId="0946C172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598848" behindDoc="0" locked="0" layoutInCell="1" allowOverlap="1" wp14:anchorId="4742F182" wp14:editId="5F4253CE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87733D6" wp14:editId="0E95E021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6279677E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1" type="#_x0000_t202" style="position:absolute;left:0;text-align:left;margin-left:-16.75pt;margin-top:553.05pt;width:401.95pt;height:.0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DvR+9S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6279677E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599872" behindDoc="0" locked="0" layoutInCell="1" allowOverlap="1" wp14:anchorId="6696D090" wp14:editId="26C400BF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77FCC151" wp14:editId="485D600D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7A22C02A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2" type="#_x0000_t202" style="position:absolute;left:0;text-align:left;margin-left:-16.05pt;margin-top:378.5pt;width:401.95pt;height:.05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IaUBFA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7A22C02A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00896" behindDoc="0" locked="0" layoutInCell="1" allowOverlap="1" wp14:anchorId="6973A6EE" wp14:editId="413AA332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C60DA3E" wp14:editId="01939227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6511EDBD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3" type="#_x0000_t202" style="position:absolute;left:0;text-align:left;margin-left:-10.15pt;margin-top:592.5pt;width:401.95pt;height:.0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BHZMQIAAGkEAAAOAAAAZHJzL2Uyb0RvYy54bWysVFFv2yAQfp+0/4B4X+xkS1p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C1YEdk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6511EDBD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32604B05" wp14:editId="155AA59B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0F1E93B5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4" type="#_x0000_t202" style="position:absolute;left:0;text-align:left;margin-left:-16.75pt;margin-top:263.6pt;width:401.95pt;height:.05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pMqMA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dPKT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Cpqhq9JJh5wQY1m7UA/42ys4y0YYobjXSUN&#10;o7kJ/RjgbHGxXqck7EnLwr3ZWR5Lj8Tuu2fm7CBLQDUfYGxNVrxRp89N+tj1KSDVSbpIbM/iwDf2&#10;cxJ/mL04MK/3KevlD7H6B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BcypMq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0F1E93B5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601920" behindDoc="0" locked="0" layoutInCell="1" allowOverlap="1" wp14:anchorId="6AF70957" wp14:editId="518FF111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02944" behindDoc="0" locked="0" layoutInCell="1" allowOverlap="1" wp14:anchorId="1B434D0D" wp14:editId="1A2002A4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E4F0DCE" wp14:editId="5912071F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47D354D5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5" type="#_x0000_t202" style="position:absolute;left:0;text-align:left;margin-left:-2.8pt;margin-top:374.75pt;width:401.95pt;height:.05pt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" stroked="f">
                <v:textbox style="mso-fit-shape-to-text:t" inset="0,0,0,0">
                  <w:txbxContent>
                    <w:p w14:paraId="53614056" w14:textId="47D354D5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603968" behindDoc="0" locked="0" layoutInCell="1" allowOverlap="1" wp14:anchorId="6996CB63" wp14:editId="23A81D49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3ADAF67E" w:rsidR="00751FB1" w:rsidRPr="00651CE1" w:rsidRDefault="00751FB1" w:rsidP="00651CE1">
      <w:pPr>
        <w:rPr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A65F46F" wp14:editId="03783804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6" type="#_x0000_t202" style="position:absolute;left:0;text-align:left;margin-left:-5.05pt;margin-top:221pt;width:401.95pt;height:.05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" stroked="f">
                <v:textbox style="mso-fit-shape-to-text:t" inset="0,0,0,0">
                  <w:txbxContent>
                    <w:p w14:paraId="27B39E02" w14:textId="7E210576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604992" behindDoc="0" locked="0" layoutInCell="1" allowOverlap="1" wp14:anchorId="5CA6DD3F" wp14:editId="3609914C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DCB1F62" wp14:editId="2817F205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7" type="#_x0000_t202" style="position:absolute;left:0;text-align:left;margin-left:13.65pt;margin-top:562.45pt;width:401.95pt;height:.0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" stroked="f">
                <v:textbox style="mso-fit-shape-to-text:t" inset="0,0,0,0">
                  <w:txbxContent>
                    <w:p w14:paraId="7D469619" w14:textId="196AB204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607040" behindDoc="0" locked="0" layoutInCell="1" allowOverlap="1" wp14:anchorId="42792C4D" wp14:editId="39AC6263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73CA1689" wp14:editId="25474F2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8" type="#_x0000_t202" style="position:absolute;left:0;text-align:left;margin-left:19.95pt;margin-top:393.05pt;width:401.95pt;height:.0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5kzYn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608064" behindDoc="0" locked="0" layoutInCell="1" allowOverlap="1" wp14:anchorId="18D6D2C6" wp14:editId="3BB34C54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AE0F922" wp14:editId="6883F3DA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F31D15" w:rsidRPr="004866C4" w:rsidRDefault="00F31D15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59" type="#_x0000_t202" style="position:absolute;left:0;text-align:left;margin-left:25.85pt;margin-top:368.85pt;width:401.95pt;height:.05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H6m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mcfqY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F31D15" w:rsidRPr="004866C4" w:rsidRDefault="00F31D15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609088" behindDoc="0" locked="0" layoutInCell="1" allowOverlap="1" wp14:anchorId="3230A34C" wp14:editId="292EDB06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Heading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10112" behindDoc="0" locked="0" layoutInCell="1" allowOverlap="1" wp14:anchorId="07C37916" wp14:editId="05952D15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03583A6" wp14:editId="46EF1F13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F31D15" w:rsidRPr="00EE149D" w:rsidRDefault="00F31D15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0" type="#_x0000_t202" style="position:absolute;left:0;text-align:left;margin-left:27.75pt;margin-top:228pt;width:204pt;height:.05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" stroked="f">
                <v:textbox style="mso-fit-shape-to-text:t" inset="0,0,0,0">
                  <w:txbxContent>
                    <w:p w14:paraId="0DF5C768" w14:textId="6460F9F0" w:rsidR="00F31D15" w:rsidRPr="00EE149D" w:rsidRDefault="00F31D15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18B0686" wp14:editId="5E87E854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F31D15" w:rsidRPr="00EE149D" w:rsidRDefault="00F31D15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1" type="#_x0000_t202" style="position:absolute;left:0;text-align:left;margin-left:37.5pt;margin-top:32.25pt;width:219pt;height:.05pt;z-index: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" stroked="f">
                <v:textbox style="mso-fit-shape-to-text:t" inset="0,0,0,0">
                  <w:txbxContent>
                    <w:p w14:paraId="05E51892" w14:textId="1610616F" w:rsidR="00F31D15" w:rsidRPr="00EE149D" w:rsidRDefault="00F31D15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611136" behindDoc="0" locked="0" layoutInCell="1" allowOverlap="1" wp14:anchorId="7DBD269A" wp14:editId="1EE8C2D9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498C68D" wp14:editId="6287BA9F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F31D15" w:rsidRPr="00EE149D" w:rsidRDefault="00F31D15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2" type="#_x0000_t202" style="position:absolute;left:0;text-align:left;margin-left:19.5pt;margin-top:438.75pt;width:354pt;height:20.3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DsNrxO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F31D15" w:rsidRPr="00EE149D" w:rsidRDefault="00F31D15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2A819E9" wp14:editId="0C0F6405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F31D15" w:rsidRPr="00EE149D" w:rsidRDefault="00F31D15" w:rsidP="00EE149D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3" type="#_x0000_t202" style="position:absolute;left:0;text-align:left;margin-left:19.5pt;margin-top:211.5pt;width:403.5pt;height:.05pt;z-index:25164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" filled="f" stroked="f">
                <v:textbox style="mso-fit-shape-to-text:t" inset="0,0,0,0">
                  <w:txbxContent>
                    <w:p w14:paraId="00D62282" w14:textId="28FC37F7" w:rsidR="00F31D15" w:rsidRPr="00EE149D" w:rsidRDefault="00F31D15" w:rsidP="00EE149D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614208" behindDoc="0" locked="0" layoutInCell="1" allowOverlap="1" wp14:anchorId="72978DEE" wp14:editId="457CC9C4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613184" behindDoc="0" locked="0" layoutInCell="1" allowOverlap="1" wp14:anchorId="0AAB251D" wp14:editId="5F5535A6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DFB0E1E" wp14:editId="62F80C27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F31D15" w:rsidRPr="004866C4" w:rsidRDefault="00F31D15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4" type="#_x0000_t202" style="position:absolute;left:0;text-align:left;margin-left:19.75pt;margin-top:621.7pt;width:69.75pt;height:.05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ILQOL0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F31D15" w:rsidRPr="004866C4" w:rsidRDefault="00F31D15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612160" behindDoc="0" locked="0" layoutInCell="1" allowOverlap="1" wp14:anchorId="37A6E06A" wp14:editId="60F70EC1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Heading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3EDE82C" wp14:editId="00FDF31C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F31D15" w:rsidRPr="004866C4" w:rsidRDefault="00F31D15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5" type="#_x0000_t202" style="position:absolute;left:0;text-align:left;margin-left:25.25pt;margin-top:288.05pt;width:69.75pt;height:.05pt;z-index:25164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9vVMQIAAGgEAAAOAAAAZHJzL2Uyb0RvYy54bWysVMFu2zAMvQ/YPwi6r05StM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Ny/nn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D/P29U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F31D15" w:rsidRPr="004866C4" w:rsidRDefault="00F31D15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615232" behindDoc="0" locked="0" layoutInCell="1" allowOverlap="1" wp14:anchorId="0D133691" wp14:editId="2964295A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89718FE" wp14:editId="029333AC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F31D15" w:rsidRPr="004866C4" w:rsidRDefault="00F31D15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6" type="#_x0000_t202" style="position:absolute;margin-left:51.35pt;margin-top:584.7pt;width:69.75pt;height:.05pt;z-index:251654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CnRHvw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F31D15" w:rsidRPr="004866C4" w:rsidRDefault="00F31D15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F7A122C" wp14:editId="64320185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F31D15" w:rsidRPr="004866C4" w:rsidRDefault="00F31D15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7" type="#_x0000_t202" style="position:absolute;margin-left:51.45pt;margin-top:267.4pt;width:69.75pt;height:.05pt;z-index: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Ety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dMN4gPJC0BH69vFObjRduBU+PAukfiG0NAPhiZbKQFtwuFqc1YA//uaP+SQj&#10;RTlrqf8K7r+fBCrOzFdLAsdmHQwcjMNg2FOzBoI6oelyMpl0AIMZzAqheaHRWMVbKCSspLsKHgZz&#10;HfopoNGSarVKSdSSToSt3TkZSw/E7rsXge4qSyAxH2HoTJG/UafPTfq41SkQ1Um6SGzP4pVvauck&#10;/nX04rz8uk9Zrz+I5U8A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CdwEty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F31D15" w:rsidRPr="004866C4" w:rsidRDefault="00F31D15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1072" behindDoc="0" locked="0" layoutInCell="1" allowOverlap="1" wp14:anchorId="36A2D0F2" wp14:editId="6D713E12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650048" behindDoc="0" locked="0" layoutInCell="1" allowOverlap="1" wp14:anchorId="521ED9DD" wp14:editId="2C671D2B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F1C62B6" wp14:editId="0AD6D25E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F31D15" w:rsidRPr="004866C4" w:rsidRDefault="00F31D15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8" type="#_x0000_t202" style="position:absolute;margin-left:44.8pt;margin-top:296.4pt;width:69.75pt;height:18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K9CJx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F31D15" w:rsidRPr="004866C4" w:rsidRDefault="00F31D15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096" behindDoc="0" locked="0" layoutInCell="1" allowOverlap="1" wp14:anchorId="47BD4CCB" wp14:editId="6E510828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proofErr w:type="spellStart"/>
      <w:r>
        <w:rPr>
          <w:rFonts w:cs="Calibri Light"/>
          <w:lang w:bidi="ar-SA"/>
        </w:rPr>
        <w:t>EM_Code</w:t>
      </w:r>
      <w:proofErr w:type="spellEnd"/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B57AC8" wp14:editId="35B2E696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F31D15" w:rsidRPr="00FD2A69" w:rsidRDefault="00F31D15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69" type="#_x0000_t202" style="position:absolute;left:0;text-align:left;margin-left:0;margin-top:166.65pt;width:304.5pt;height:20.55pt;z-index:251741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TvxNgIAAGwEAAAOAAAAZHJzL2Uyb0RvYy54bWysVMFuGjEQvVfqP1i+lwXS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pvp5NPoFkMcY+PJ&#10;8G6ayxevp50P8YsAQ5JRUo/6ZVrZaRMivgRT+5R0WQCtqrXSOm1SYKU9OTHUuqlVFOmNeOK3LG1T&#10;roV0qgsnT5EgdlCSFdt9m0n5eN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CbzTvx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F31D15" w:rsidRPr="00FD2A69" w:rsidRDefault="00F31D15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1740160" behindDoc="0" locked="0" layoutInCell="1" allowOverlap="1" wp14:anchorId="287684C1" wp14:editId="2B44CC4E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D85636D" wp14:editId="095E8E94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F31D15" w:rsidRPr="00FD2A69" w:rsidRDefault="00F31D15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0" type="#_x0000_t202" style="position:absolute;left:0;text-align:left;margin-left:0;margin-top:479.45pt;width:363.75pt;height:36.35pt;z-index:251743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Dd8aEn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F31D15" w:rsidRPr="00FD2A69" w:rsidRDefault="00F31D15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1742208" behindDoc="0" locked="0" layoutInCell="1" allowOverlap="1" wp14:anchorId="5B4CEC30" wp14:editId="0B906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proofErr w:type="spellStart"/>
      <w:r w:rsidRPr="0042309A">
        <w:rPr>
          <w:b/>
          <w:bCs/>
          <w:color w:val="C00000"/>
          <w:lang w:bidi="ar-SA"/>
        </w:rPr>
        <w:t>Random_Seed</w:t>
      </w:r>
      <w:proofErr w:type="spellEnd"/>
      <w:r w:rsidRPr="0042309A">
        <w:rPr>
          <w:b/>
          <w:bCs/>
          <w:color w:val="C00000"/>
          <w:lang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bidi="ar-SA"/>
        </w:rPr>
        <w:t>i.e</w:t>
      </w:r>
      <w:proofErr w:type="spellEnd"/>
      <w:r w:rsidRPr="0042309A">
        <w:rPr>
          <w:b/>
          <w:bCs/>
          <w:color w:val="C00000"/>
          <w:lang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D3C176" wp14:editId="3DC2F3A6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F31D15" w:rsidRPr="00BC7522" w:rsidRDefault="00F31D15" w:rsidP="00BC7522">
                            <w:pPr>
                              <w:pStyle w:val="Caption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F31D15" w:rsidRDefault="00F31D15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1" type="#_x0000_t202" style="position:absolute;left:0;text-align:left;margin-left:399.8pt;margin-top:298.5pt;width:451pt;height:22.4pt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" filled="f" stroked="f" strokeweight=".5pt">
                <v:textbox>
                  <w:txbxContent>
                    <w:p w14:paraId="487F52EB" w14:textId="14279270" w:rsidR="00F31D15" w:rsidRPr="00BC7522" w:rsidRDefault="00F31D15" w:rsidP="00BC7522">
                      <w:pPr>
                        <w:pStyle w:val="Caption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F31D15" w:rsidRDefault="00F31D15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1738112" behindDoc="0" locked="0" layoutInCell="1" allowOverlap="1" wp14:anchorId="4539288B" wp14:editId="7B09F29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47AD1334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60DDAE2C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</w:t>
      </w:r>
      <w:r w:rsidR="00C87FF9">
        <w:rPr>
          <w:rFonts w:hint="cs"/>
          <w:noProof/>
          <w:rtl/>
        </w:rPr>
        <w:t xml:space="preserve"> כפול מספר </w:t>
      </w:r>
      <w:r w:rsidR="00C87FF9">
        <w:rPr>
          <w:noProof/>
        </w:rPr>
        <w:t>f</w:t>
      </w:r>
      <w:r>
        <w:rPr>
          <w:noProof/>
          <w:rtl/>
        </w:rPr>
        <w:t xml:space="preserve"> </w:t>
      </w:r>
      <w:r w:rsidR="00C87FF9">
        <w:rPr>
          <w:rFonts w:hint="cs"/>
          <w:noProof/>
          <w:rtl/>
        </w:rPr>
        <w:t xml:space="preserve">שזה הפקטור המוכפל כדי להגיע </w:t>
      </w:r>
      <w:r w:rsidR="0050142F">
        <w:rPr>
          <w:rFonts w:hint="cs"/>
          <w:noProof/>
          <w:rtl/>
        </w:rPr>
        <w:t xml:space="preserve"> ל</w:t>
      </w:r>
      <w:r w:rsidR="002F003C">
        <w:rPr>
          <w:rFonts w:hint="cs"/>
          <w:noProof/>
          <w:rtl/>
        </w:rPr>
        <w:t>ממוצע העומס הדרוש (למדנו את השיטה הזאת בהרצאה האחרונה במצגת כמעט האחרונה),</w:t>
      </w:r>
      <w:r>
        <w:rPr>
          <w:noProof/>
          <w:rtl/>
        </w:rPr>
        <w:t xml:space="preserve">ואז יש סיכוי לא קטן שנקבל מספר לא שלם אז עבדנו לפי שיטה שלמדנו </w:t>
      </w:r>
      <w:r>
        <w:rPr>
          <w:noProof/>
          <w:rtl/>
        </w:rPr>
        <w:lastRenderedPageBreak/>
        <w:t>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 xml:space="preserve">Consumption, Runtimes, </w:t>
      </w:r>
      <w:proofErr w:type="spellStart"/>
      <w:r w:rsidRPr="006E168F">
        <w:t>Interarrivaltimes</w:t>
      </w:r>
      <w:proofErr w:type="spellEnd"/>
      <w:r w:rsidRPr="006E168F">
        <w:t>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ListParagraph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24D5A5C7" w:rsidR="0052585B" w:rsidRPr="00F31D15" w:rsidRDefault="00F31D15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  <w:lang w:val="en-IL"/>
        </w:rPr>
        <w:t>Consumption</w:t>
      </w:r>
      <w:r>
        <w:rPr>
          <w:rFonts w:hint="cs"/>
          <w:sz w:val="28"/>
          <w:szCs w:val="28"/>
          <w:rtl/>
          <w:lang w:val="en-IL"/>
        </w:rPr>
        <w:t>:</w:t>
      </w:r>
    </w:p>
    <w:p w14:paraId="7976E73A" w14:textId="412C62FC" w:rsidR="00F31D15" w:rsidRPr="00F31D15" w:rsidRDefault="00F31D15" w:rsidP="00F31D15">
      <w:pPr>
        <w:ind w:left="360"/>
      </w:pPr>
      <w:r>
        <w:rPr>
          <w:rtl/>
        </w:rPr>
        <w:t>בגלל הצפיפות של ציר הזמן אי אפשר לראות את התוצאות שלנו בצורה טובה, לצורך כך חישבנו את אחוז העומס הממוצע בכל רגע זמן נתון לאורך כל המערכת. מצטבר ש</w:t>
      </w:r>
      <w:r>
        <w:rPr>
          <w:rFonts w:hint="cs"/>
          <w:rtl/>
        </w:rPr>
        <w:t>:</w:t>
      </w:r>
    </w:p>
    <w:p w14:paraId="69DA538E" w14:textId="77777777" w:rsidR="00F31D15" w:rsidRDefault="00F31D15" w:rsidP="00F31D15">
      <w:pPr>
        <w:ind w:left="360"/>
        <w:rPr>
          <w:rtl/>
        </w:rPr>
      </w:pPr>
      <w:r>
        <w:rPr>
          <w:rtl/>
        </w:rPr>
        <w:t xml:space="preserve">הלוג המקורי שלנו היה בעומס של 49.19% ז"א שבממוצע ~ 64 מעבד היה תפוסים לאורך כל המערכת.      לעומת זאת </w:t>
      </w:r>
      <w:proofErr w:type="spellStart"/>
      <w:r>
        <w:rPr>
          <w:rtl/>
        </w:rPr>
        <w:t>בטריייסים</w:t>
      </w:r>
      <w:proofErr w:type="spellEnd"/>
      <w:r>
        <w:rPr>
          <w:rtl/>
        </w:rPr>
        <w:t xml:space="preserve"> של ה80% עומס קיבלנו את המספרים:38.15%, 35.45% ו 39.26% אז כאן הגענו לתוצאה טובה(עם השמירה על שאר תכונות </w:t>
      </w:r>
      <w:proofErr w:type="spellStart"/>
      <w:r>
        <w:rPr>
          <w:rtl/>
        </w:rPr>
        <w:t>הטרייס</w:t>
      </w:r>
      <w:proofErr w:type="spellEnd"/>
      <w:r>
        <w:rPr>
          <w:rtl/>
        </w:rPr>
        <w:t>).</w:t>
      </w:r>
      <w:r>
        <w:rPr>
          <w:rFonts w:hint="cs"/>
          <w:rtl/>
        </w:rPr>
        <w:t xml:space="preserve"> </w:t>
      </w:r>
    </w:p>
    <w:p w14:paraId="61919B26" w14:textId="372E305E" w:rsidR="00F31D15" w:rsidRDefault="00F31D15" w:rsidP="00F31D15">
      <w:pPr>
        <w:ind w:left="360"/>
      </w:pPr>
      <w:proofErr w:type="spellStart"/>
      <w:r>
        <w:rPr>
          <w:rtl/>
        </w:rPr>
        <w:t>בטרייסים</w:t>
      </w:r>
      <w:proofErr w:type="spellEnd"/>
      <w:r>
        <w:rPr>
          <w:rtl/>
        </w:rPr>
        <w:t xml:space="preserve"> של ה 100% עומס קיבלנו: 45.29%, 44.17% ,48.93%.</w:t>
      </w:r>
      <w:r>
        <w:rPr>
          <w:rFonts w:hint="cs"/>
          <w:rtl/>
        </w:rPr>
        <w:t xml:space="preserve"> ה</w:t>
      </w:r>
      <w:r>
        <w:rPr>
          <w:rtl/>
        </w:rPr>
        <w:t xml:space="preserve">בעיה הייתה </w:t>
      </w:r>
      <w:proofErr w:type="spellStart"/>
      <w:r>
        <w:rPr>
          <w:rtl/>
        </w:rPr>
        <w:t>בטרייסים</w:t>
      </w:r>
      <w:proofErr w:type="spellEnd"/>
      <w:r>
        <w:rPr>
          <w:rtl/>
        </w:rPr>
        <w:t xml:space="preserve"> של ה 120% עומס שממוצע אחוז העומס עלה אבל לא ב 20% : 51.20%, 53.44%, 54.34%.</w:t>
      </w:r>
    </w:p>
    <w:p w14:paraId="5F0184B0" w14:textId="02025CFF" w:rsidR="00F31D15" w:rsidRDefault="00F31D15" w:rsidP="00F31D15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13A62E9D" wp14:editId="55C68523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721350" cy="3127375"/>
                <wp:effectExtent l="0" t="0" r="0" b="0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3127375"/>
                          <a:chOff x="0" y="0"/>
                          <a:chExt cx="5721350" cy="3127375"/>
                        </a:xfrm>
                      </wpg:grpSpPr>
                      <wps:wsp>
                        <wps:cNvPr id="50" name="Text Box 50"/>
                        <wps:cNvSpPr txBox="1"/>
                        <wps:spPr>
                          <a:xfrm>
                            <a:off x="476250" y="2832100"/>
                            <a:ext cx="440690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FE2FFB" w14:textId="44A035A0" w:rsidR="00F31D15" w:rsidRPr="00F31D15" w:rsidRDefault="00F31D15" w:rsidP="00F31D15">
                              <w:pPr>
                                <w:pStyle w:val="Caption"/>
                                <w:jc w:val="left"/>
                                <w:rPr>
                                  <w:lang w:val="en-IL" w:bidi="ar-SA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lang w:val="en-IL" w:bidi="ar-SA"/>
                                </w:rPr>
                                <w:t>: Consumption graphs of 80% load.</w:t>
                              </w:r>
                            </w:p>
                            <w:p w14:paraId="6C8372CB" w14:textId="77777777" w:rsidR="00F31D15" w:rsidRDefault="00F31D15" w:rsidP="00F31D1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3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62E9D" id="Group 53" o:spid="_x0000_s1072" style="position:absolute;left:0;text-align:left;margin-left:0;margin-top:.7pt;width:450.5pt;height:246.25pt;z-index:251629568;mso-position-horizontal:left;mso-position-horizontal-relative:margin" coordsize="57213,31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">
                <v:shape id="Text Box 50" o:spid="_x0000_s1073" type="#_x0000_t202" style="position:absolute;left:4762;top:28321;width:44069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aNP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" filled="f" stroked="f" strokeweight=".5pt">
                  <v:textbox>
                    <w:txbxContent>
                      <w:p w14:paraId="02FE2FFB" w14:textId="44A035A0" w:rsidR="00F31D15" w:rsidRPr="00F31D15" w:rsidRDefault="00F31D15" w:rsidP="00F31D15">
                        <w:pPr>
                          <w:pStyle w:val="Caption"/>
                          <w:jc w:val="left"/>
                          <w:rPr>
                            <w:lang w:val="en-IL" w:bidi="ar-SA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</w:t>
                        </w:r>
                        <w:r>
                          <w:rPr>
                            <w:lang w:val="en-IL" w:bidi="ar-SA"/>
                          </w:rPr>
                          <w:t>: Consumption graphs of 80% load.</w:t>
                        </w:r>
                      </w:p>
                      <w:p w14:paraId="6C8372CB" w14:textId="77777777" w:rsidR="00F31D15" w:rsidRDefault="00F31D15" w:rsidP="00F31D1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" o:spid="_x0000_s1074" type="#_x0000_t75" style="position:absolute;width:5721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">
                  <v:imagedata r:id="rId57" o:title=""/>
                </v:shape>
                <w10:wrap anchorx="margin"/>
              </v:group>
            </w:pict>
          </mc:Fallback>
        </mc:AlternateContent>
      </w:r>
    </w:p>
    <w:p w14:paraId="4D76E325" w14:textId="26013151" w:rsidR="00F31D15" w:rsidRDefault="00F31D15" w:rsidP="00F31D15">
      <w:pPr>
        <w:ind w:left="360"/>
        <w:rPr>
          <w:rtl/>
        </w:rPr>
      </w:pPr>
    </w:p>
    <w:p w14:paraId="20602B95" w14:textId="2474AA94" w:rsidR="00F31D15" w:rsidRDefault="00F31D15" w:rsidP="00F31D15">
      <w:pPr>
        <w:ind w:left="360"/>
        <w:rPr>
          <w:rtl/>
        </w:rPr>
      </w:pPr>
    </w:p>
    <w:p w14:paraId="2AC0B321" w14:textId="3DA4B7C7" w:rsidR="00F31D15" w:rsidRDefault="00F31D15" w:rsidP="00F31D15">
      <w:pPr>
        <w:ind w:left="360"/>
        <w:rPr>
          <w:rtl/>
        </w:rPr>
      </w:pPr>
    </w:p>
    <w:p w14:paraId="732B2F5F" w14:textId="5AC546CC" w:rsidR="00F31D15" w:rsidRDefault="00F31D15" w:rsidP="00F31D15">
      <w:pPr>
        <w:ind w:left="360"/>
        <w:rPr>
          <w:rtl/>
        </w:rPr>
      </w:pPr>
    </w:p>
    <w:p w14:paraId="5D39E08A" w14:textId="10680592" w:rsidR="00F31D15" w:rsidRDefault="00F31D15" w:rsidP="00F31D15">
      <w:pPr>
        <w:ind w:left="360"/>
        <w:rPr>
          <w:rtl/>
        </w:rPr>
      </w:pPr>
    </w:p>
    <w:p w14:paraId="01AA7A0D" w14:textId="0418E732" w:rsidR="00F31D15" w:rsidRDefault="00F31D15" w:rsidP="00F31D15">
      <w:pPr>
        <w:ind w:left="360"/>
        <w:rPr>
          <w:rtl/>
        </w:rPr>
      </w:pPr>
    </w:p>
    <w:p w14:paraId="4A6A0B8F" w14:textId="614A45BA" w:rsidR="00F31D15" w:rsidRDefault="00F31D15" w:rsidP="00F31D15">
      <w:pPr>
        <w:ind w:left="360"/>
        <w:rPr>
          <w:rtl/>
        </w:rPr>
      </w:pPr>
    </w:p>
    <w:p w14:paraId="7961EADA" w14:textId="3C7B97D2" w:rsidR="00F31D15" w:rsidRDefault="00F31D15" w:rsidP="00F31D15">
      <w:pPr>
        <w:ind w:left="360"/>
        <w:rPr>
          <w:rtl/>
        </w:rPr>
      </w:pPr>
    </w:p>
    <w:p w14:paraId="6C7C190B" w14:textId="6FD9BF51" w:rsidR="00F31D15" w:rsidRDefault="00F31D15" w:rsidP="00F31D15">
      <w:pPr>
        <w:ind w:left="360"/>
        <w:rPr>
          <w:rtl/>
        </w:rPr>
      </w:pPr>
    </w:p>
    <w:p w14:paraId="0F8D7E3D" w14:textId="2048AEC3" w:rsidR="00F31D15" w:rsidRDefault="00F31D15" w:rsidP="00F31D15">
      <w:pPr>
        <w:ind w:left="360"/>
        <w:rPr>
          <w:rtl/>
        </w:rPr>
      </w:pPr>
    </w:p>
    <w:p w14:paraId="60ABAA66" w14:textId="1F65429D" w:rsidR="00F31D15" w:rsidRDefault="00F31D15" w:rsidP="00F31D15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41A33DC3" wp14:editId="3BEE61FD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5721350" cy="3127375"/>
                <wp:effectExtent l="0" t="0" r="0" b="0"/>
                <wp:wrapNone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3127375"/>
                          <a:chOff x="0" y="98"/>
                          <a:chExt cx="5721350" cy="3127277"/>
                        </a:xfrm>
                      </wpg:grpSpPr>
                      <wps:wsp>
                        <wps:cNvPr id="271" name="Text Box 271"/>
                        <wps:cNvSpPr txBox="1"/>
                        <wps:spPr>
                          <a:xfrm>
                            <a:off x="476250" y="2832100"/>
                            <a:ext cx="347345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053B9" w14:textId="56C31F47" w:rsidR="00F31D15" w:rsidRPr="00F31D15" w:rsidRDefault="00F31D15" w:rsidP="00F31D1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 xml:space="preserve">2: </w:t>
                              </w:r>
                              <w:r>
                                <w:rPr>
                                  <w:lang w:val="en-IL" w:bidi="ar-SA"/>
                                </w:rPr>
                                <w:t>Consumption graphs of 100% load</w:t>
                              </w:r>
                            </w:p>
                            <w:p w14:paraId="2748A25F" w14:textId="77777777" w:rsidR="00F31D15" w:rsidRDefault="00F31D15" w:rsidP="00F31D1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Picture 272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98"/>
                            <a:ext cx="5721350" cy="2863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A33DC3" id="Group 270" o:spid="_x0000_s1075" style="position:absolute;left:0;text-align:left;margin-left:0;margin-top:.4pt;width:450.5pt;height:246.25pt;z-index:251634688;mso-position-horizontal:left;mso-position-horizontal-relative:margin" coordorigin="" coordsize="57213,31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">
                <v:shape id="Text Box 271" o:spid="_x0000_s1076" type="#_x0000_t202" style="position:absolute;left:4762;top:28321;width:347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72Z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m8LfmXgE5PIXAAD//wMAUEsBAi0AFAAGAAgAAAAhANvh9svuAAAAhQEAABMAAAAAAAAA&#10;AAAAAAAAAAAAAFtDb250ZW50X1R5cGVzXS54bWxQSwECLQAUAAYACAAAACEAWvQsW78AAAAVAQAA&#10;CwAAAAAAAAAAAAAAAAAfAQAAX3JlbHMvLnJlbHNQSwECLQAUAAYACAAAACEAhfu9mcYAAADcAAAA&#10;DwAAAAAAAAAAAAAAAAAHAgAAZHJzL2Rvd25yZXYueG1sUEsFBgAAAAADAAMAtwAAAPoCAAAAAA==&#10;" filled="f" stroked="f" strokeweight=".5pt">
                  <v:textbox>
                    <w:txbxContent>
                      <w:p w14:paraId="237053B9" w14:textId="56C31F47" w:rsidR="00F31D15" w:rsidRPr="00F31D15" w:rsidRDefault="00F31D15" w:rsidP="00F31D1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 xml:space="preserve">2: </w:t>
                        </w:r>
                        <w:r>
                          <w:rPr>
                            <w:lang w:val="en-IL" w:bidi="ar-SA"/>
                          </w:rPr>
                          <w:t>Consumption graphs of 100% load</w:t>
                        </w:r>
                      </w:p>
                      <w:p w14:paraId="2748A25F" w14:textId="77777777" w:rsidR="00F31D15" w:rsidRDefault="00F31D15" w:rsidP="00F31D1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v:shape id="Picture 272" o:spid="_x0000_s1077" type="#_x0000_t75" style="position:absolute;width:57213;height:2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">
                  <v:imagedata r:id="rId59" o:title=""/>
                </v:shape>
                <w10:wrap anchorx="margin"/>
              </v:group>
            </w:pict>
          </mc:Fallback>
        </mc:AlternateContent>
      </w:r>
    </w:p>
    <w:p w14:paraId="1D981604" w14:textId="273E7361" w:rsidR="00F31D15" w:rsidRDefault="00F31D15" w:rsidP="00F31D15">
      <w:pPr>
        <w:ind w:left="360"/>
        <w:rPr>
          <w:rtl/>
        </w:rPr>
      </w:pPr>
    </w:p>
    <w:p w14:paraId="0CC370DE" w14:textId="27D1D4EF" w:rsidR="00F31D15" w:rsidRDefault="00F31D15" w:rsidP="00F31D15">
      <w:pPr>
        <w:ind w:left="360"/>
        <w:rPr>
          <w:rtl/>
        </w:rPr>
      </w:pPr>
    </w:p>
    <w:p w14:paraId="33459351" w14:textId="19CEE466" w:rsidR="00F31D15" w:rsidRDefault="00F31D15" w:rsidP="00F31D15">
      <w:pPr>
        <w:pStyle w:val="ListParagraph"/>
        <w:rPr>
          <w:sz w:val="28"/>
          <w:szCs w:val="28"/>
        </w:rPr>
      </w:pPr>
    </w:p>
    <w:p w14:paraId="311CEDC1" w14:textId="3DD9D0A4" w:rsidR="00F31D15" w:rsidRDefault="00F31D15" w:rsidP="00F31D15">
      <w:pPr>
        <w:pStyle w:val="ListParagraph"/>
        <w:rPr>
          <w:sz w:val="28"/>
          <w:szCs w:val="28"/>
        </w:rPr>
      </w:pPr>
    </w:p>
    <w:p w14:paraId="68260103" w14:textId="1501BD57" w:rsidR="00F31D15" w:rsidRDefault="00F31D15" w:rsidP="00F31D15">
      <w:pPr>
        <w:pStyle w:val="ListParagraph"/>
        <w:rPr>
          <w:sz w:val="28"/>
          <w:szCs w:val="28"/>
        </w:rPr>
      </w:pPr>
    </w:p>
    <w:p w14:paraId="7EC95FA2" w14:textId="0E66D06D" w:rsidR="00F31D15" w:rsidRDefault="00F31D15" w:rsidP="00F31D15">
      <w:pPr>
        <w:pStyle w:val="ListParagraph"/>
        <w:rPr>
          <w:sz w:val="28"/>
          <w:szCs w:val="28"/>
        </w:rPr>
      </w:pPr>
    </w:p>
    <w:p w14:paraId="1956A1C5" w14:textId="2B88B093" w:rsidR="00F31D15" w:rsidRDefault="00F31D15" w:rsidP="00F31D15">
      <w:pPr>
        <w:pStyle w:val="ListParagraph"/>
        <w:rPr>
          <w:sz w:val="28"/>
          <w:szCs w:val="28"/>
        </w:rPr>
      </w:pPr>
    </w:p>
    <w:p w14:paraId="35EABF1C" w14:textId="09B2687F" w:rsidR="00F31D15" w:rsidRDefault="00F31D15" w:rsidP="00F31D15">
      <w:pPr>
        <w:pStyle w:val="ListParagraph"/>
        <w:rPr>
          <w:sz w:val="28"/>
          <w:szCs w:val="28"/>
        </w:rPr>
      </w:pPr>
    </w:p>
    <w:p w14:paraId="1C5F8304" w14:textId="1731F0BF" w:rsidR="00F31D15" w:rsidRDefault="00F31D15" w:rsidP="00F31D15">
      <w:pPr>
        <w:pStyle w:val="ListParagraph"/>
        <w:rPr>
          <w:sz w:val="28"/>
          <w:szCs w:val="28"/>
        </w:rPr>
      </w:pPr>
    </w:p>
    <w:p w14:paraId="71ED7D04" w14:textId="3EE1F40B" w:rsidR="00F31D15" w:rsidRDefault="00F31D15" w:rsidP="00F31D15">
      <w:pPr>
        <w:pStyle w:val="ListParagraph"/>
        <w:rPr>
          <w:sz w:val="28"/>
          <w:szCs w:val="28"/>
        </w:rPr>
      </w:pPr>
    </w:p>
    <w:p w14:paraId="7D5C31EB" w14:textId="5A494B60" w:rsidR="00F31D15" w:rsidRDefault="00F31D15" w:rsidP="00F31D15">
      <w:pPr>
        <w:pStyle w:val="ListParagraph"/>
        <w:rPr>
          <w:sz w:val="28"/>
          <w:szCs w:val="28"/>
        </w:rPr>
      </w:pPr>
    </w:p>
    <w:p w14:paraId="48DD9125" w14:textId="15DB4A2A" w:rsidR="00F31D15" w:rsidRDefault="00F31D15" w:rsidP="00F31D15">
      <w:pPr>
        <w:pStyle w:val="ListParagraph"/>
        <w:rPr>
          <w:sz w:val="28"/>
          <w:szCs w:val="28"/>
        </w:rPr>
      </w:pPr>
      <w:r>
        <w:rPr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50534CA7" wp14:editId="4331EB52">
                <wp:simplePos x="0" y="0"/>
                <wp:positionH relativeFrom="margin">
                  <wp:align>left</wp:align>
                </wp:positionH>
                <wp:positionV relativeFrom="paragraph">
                  <wp:posOffset>-471805</wp:posOffset>
                </wp:positionV>
                <wp:extent cx="5721350" cy="3127375"/>
                <wp:effectExtent l="0" t="0" r="0" b="0"/>
                <wp:wrapNone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1350" cy="3127375"/>
                          <a:chOff x="0" y="98"/>
                          <a:chExt cx="5721350" cy="3127277"/>
                        </a:xfrm>
                      </wpg:grpSpPr>
                      <wps:wsp>
                        <wps:cNvPr id="275" name="Text Box 275"/>
                        <wps:cNvSpPr txBox="1"/>
                        <wps:spPr>
                          <a:xfrm>
                            <a:off x="476250" y="2832100"/>
                            <a:ext cx="3473450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9EA44A" w14:textId="1868E3B4" w:rsidR="00F31D15" w:rsidRPr="00F31D15" w:rsidRDefault="00F31D15" w:rsidP="00F31D1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 w:rsidR="00BB55A3">
                                <w:rPr>
                                  <w:rFonts w:hint="cs"/>
                                  <w:rtl/>
                                  <w:lang w:val="en-IL" w:bidi="ar-SA"/>
                                </w:rPr>
                                <w:t>3</w:t>
                              </w:r>
                              <w:r>
                                <w:rPr>
                                  <w:lang w:val="en-IL"/>
                                </w:rPr>
                                <w:t xml:space="preserve">: </w:t>
                              </w:r>
                              <w:r>
                                <w:rPr>
                                  <w:lang w:val="en-IL" w:bidi="ar-SA"/>
                                </w:rPr>
                                <w:t>Consumption graphs of 120% load</w:t>
                              </w:r>
                            </w:p>
                            <w:p w14:paraId="06118B2B" w14:textId="77777777" w:rsidR="00F31D15" w:rsidRDefault="00F31D15" w:rsidP="00F31D1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76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98"/>
                            <a:ext cx="5721350" cy="2863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534CA7" id="Group 273" o:spid="_x0000_s1078" style="position:absolute;left:0;text-align:left;margin-left:0;margin-top:-37.15pt;width:450.5pt;height:246.25pt;z-index:251641856;mso-position-horizontal:left;mso-position-horizontal-relative:margin" coordorigin="" coordsize="57213,31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">
                <v:shape id="Text Box 275" o:spid="_x0000_s1079" type="#_x0000_t202" style="position:absolute;left:4762;top:28321;width:3473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Lua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vyVwOxOOgFz+AQAA//8DAFBLAQItABQABgAIAAAAIQDb4fbL7gAAAIUBAAATAAAAAAAA&#10;AAAAAAAAAAAAAABbQ29udGVudF9UeXBlc10ueG1sUEsBAi0AFAAGAAgAAAAhAFr0LFu/AAAAFQEA&#10;AAsAAAAAAAAAAAAAAAAAHwEAAF9yZWxzLy5yZWxzUEsBAi0AFAAGAAgAAAAhAPrAu5rHAAAA3AAA&#10;AA8AAAAAAAAAAAAAAAAABwIAAGRycy9kb3ducmV2LnhtbFBLBQYAAAAAAwADALcAAAD7AgAAAAA=&#10;" filled="f" stroked="f" strokeweight=".5pt">
                  <v:textbox>
                    <w:txbxContent>
                      <w:p w14:paraId="699EA44A" w14:textId="1868E3B4" w:rsidR="00F31D15" w:rsidRPr="00F31D15" w:rsidRDefault="00F31D15" w:rsidP="00F31D1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 w:rsidR="00BB55A3">
                          <w:rPr>
                            <w:rFonts w:hint="cs"/>
                            <w:rtl/>
                            <w:lang w:val="en-IL" w:bidi="ar-SA"/>
                          </w:rPr>
                          <w:t>3</w:t>
                        </w:r>
                        <w:r>
                          <w:rPr>
                            <w:lang w:val="en-IL"/>
                          </w:rPr>
                          <w:t xml:space="preserve">: </w:t>
                        </w:r>
                        <w:r>
                          <w:rPr>
                            <w:lang w:val="en-IL" w:bidi="ar-SA"/>
                          </w:rPr>
                          <w:t>Consumption graphs of 120% load</w:t>
                        </w:r>
                      </w:p>
                      <w:p w14:paraId="06118B2B" w14:textId="77777777" w:rsidR="00F31D15" w:rsidRDefault="00F31D15" w:rsidP="00F31D1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v:shape id="Picture 276" o:spid="_x0000_s1080" type="#_x0000_t75" style="position:absolute;width:57213;height:28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">
                  <v:imagedata r:id="rId61" o:title=""/>
                </v:shape>
                <w10:wrap anchorx="margin"/>
              </v:group>
            </w:pict>
          </mc:Fallback>
        </mc:AlternateContent>
      </w:r>
    </w:p>
    <w:p w14:paraId="2344174A" w14:textId="063E383F" w:rsidR="00F31D15" w:rsidRDefault="00F31D15" w:rsidP="00F31D15">
      <w:pPr>
        <w:pStyle w:val="ListParagraph"/>
        <w:rPr>
          <w:sz w:val="28"/>
          <w:szCs w:val="28"/>
        </w:rPr>
      </w:pPr>
    </w:p>
    <w:p w14:paraId="1C006B82" w14:textId="57290A8E" w:rsidR="00F31D15" w:rsidRDefault="00F31D15" w:rsidP="00F31D15">
      <w:pPr>
        <w:pStyle w:val="ListParagraph"/>
        <w:rPr>
          <w:sz w:val="28"/>
          <w:szCs w:val="28"/>
        </w:rPr>
      </w:pPr>
    </w:p>
    <w:p w14:paraId="5C86C97E" w14:textId="39ECD3CB" w:rsidR="00F31D15" w:rsidRDefault="00F31D15" w:rsidP="00F31D15">
      <w:pPr>
        <w:pStyle w:val="ListParagraph"/>
        <w:rPr>
          <w:sz w:val="28"/>
          <w:szCs w:val="28"/>
        </w:rPr>
      </w:pPr>
    </w:p>
    <w:p w14:paraId="4D85F799" w14:textId="27789528" w:rsidR="00F31D15" w:rsidRDefault="00F31D15" w:rsidP="00F31D15">
      <w:pPr>
        <w:pStyle w:val="ListParagraph"/>
        <w:rPr>
          <w:sz w:val="28"/>
          <w:szCs w:val="28"/>
        </w:rPr>
      </w:pPr>
    </w:p>
    <w:p w14:paraId="57FEDA93" w14:textId="67141856" w:rsidR="00F31D15" w:rsidRDefault="00F31D15" w:rsidP="00F31D15">
      <w:pPr>
        <w:pStyle w:val="ListParagraph"/>
        <w:rPr>
          <w:sz w:val="28"/>
          <w:szCs w:val="28"/>
        </w:rPr>
      </w:pPr>
    </w:p>
    <w:p w14:paraId="08F67A68" w14:textId="77777777" w:rsidR="00F31D15" w:rsidRDefault="00F31D15" w:rsidP="00F31D15">
      <w:pPr>
        <w:pStyle w:val="ListParagraph"/>
        <w:rPr>
          <w:sz w:val="28"/>
          <w:szCs w:val="28"/>
        </w:rPr>
      </w:pPr>
    </w:p>
    <w:p w14:paraId="3001717E" w14:textId="2CB0CDFE" w:rsidR="00F31D15" w:rsidRDefault="00F31D15" w:rsidP="00F31D15">
      <w:pPr>
        <w:pStyle w:val="ListParagraph"/>
        <w:rPr>
          <w:sz w:val="28"/>
          <w:szCs w:val="28"/>
        </w:rPr>
      </w:pPr>
    </w:p>
    <w:p w14:paraId="3B63A790" w14:textId="2DA524EC" w:rsidR="00F31D15" w:rsidRDefault="00F31D15" w:rsidP="00F31D15">
      <w:pPr>
        <w:pStyle w:val="ListParagraph"/>
        <w:rPr>
          <w:sz w:val="28"/>
          <w:szCs w:val="28"/>
        </w:rPr>
      </w:pPr>
    </w:p>
    <w:p w14:paraId="5D9D33EB" w14:textId="32B8778A" w:rsidR="00F31D15" w:rsidRDefault="00F31D15" w:rsidP="00F31D15">
      <w:pPr>
        <w:pStyle w:val="ListParagraph"/>
        <w:rPr>
          <w:sz w:val="28"/>
          <w:szCs w:val="28"/>
        </w:rPr>
      </w:pPr>
    </w:p>
    <w:p w14:paraId="3D05002F" w14:textId="3C333EC4" w:rsidR="00F31D15" w:rsidRPr="00943C72" w:rsidRDefault="00F31D15" w:rsidP="00F31D15">
      <w:pPr>
        <w:pStyle w:val="ListParagraph"/>
        <w:rPr>
          <w:sz w:val="28"/>
          <w:szCs w:val="28"/>
        </w:rPr>
      </w:pPr>
    </w:p>
    <w:p w14:paraId="72C72E32" w14:textId="7900B8FB" w:rsidR="0052585B" w:rsidRPr="00F31D15" w:rsidRDefault="0034637F" w:rsidP="00F31D15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F31D15">
        <w:rPr>
          <w:rFonts w:hint="cs"/>
          <w:sz w:val="28"/>
          <w:szCs w:val="28"/>
          <w:rtl/>
        </w:rPr>
        <w:t>התפלגויות</w:t>
      </w:r>
    </w:p>
    <w:p w14:paraId="229AEA82" w14:textId="0362DEE4" w:rsidR="00F31D15" w:rsidRDefault="00591EFB" w:rsidP="00FE29C0">
      <w:pPr>
        <w:pStyle w:val="ListParagraph"/>
        <w:numPr>
          <w:ilvl w:val="1"/>
          <w:numId w:val="6"/>
        </w:numPr>
        <w:spacing w:after="0" w:line="240" w:lineRule="auto"/>
      </w:pPr>
      <w:r>
        <w:t>Interarrival time</w:t>
      </w:r>
    </w:p>
    <w:p w14:paraId="0E2F5BF6" w14:textId="030D7DF0" w:rsidR="00490C43" w:rsidRDefault="00E365AF" w:rsidP="00E72F53">
      <w:pPr>
        <w:spacing w:after="0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20A15382" wp14:editId="6D1D7C68">
                <wp:simplePos x="0" y="0"/>
                <wp:positionH relativeFrom="margin">
                  <wp:align>center</wp:align>
                </wp:positionH>
                <wp:positionV relativeFrom="paragraph">
                  <wp:posOffset>184785</wp:posOffset>
                </wp:positionV>
                <wp:extent cx="5724525" cy="5935979"/>
                <wp:effectExtent l="0" t="0" r="9525" b="0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5935979"/>
                          <a:chOff x="0" y="0"/>
                          <a:chExt cx="5724525" cy="5935979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5724525" cy="5935979"/>
                            <a:chOff x="0" y="891"/>
                            <a:chExt cx="5724525" cy="5936713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891"/>
                              <a:ext cx="5724525" cy="28652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2" name="Text Box 22"/>
                          <wps:cNvSpPr txBox="1"/>
                          <wps:spPr>
                            <a:xfrm>
                              <a:off x="307975" y="5642329"/>
                              <a:ext cx="346392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4A2614" w14:textId="17239A46" w:rsidR="00F31D15" w:rsidRPr="00BB55A3" w:rsidRDefault="00F31D15" w:rsidP="00FE29C0">
                                <w:pPr>
                                  <w:pStyle w:val="Caption"/>
                                  <w:jc w:val="left"/>
                                  <w:rPr>
                                    <w:lang w:val="en-IL"/>
                                  </w:rPr>
                                </w:pPr>
                                <w:r>
                                  <w:t>Figure 9</w:t>
                                </w:r>
                                <w:r w:rsidRPr="00FE29C0">
                                  <w:t>-4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: CDF of interarrival times with 80% load</w:t>
                                </w:r>
                              </w:p>
                              <w:p w14:paraId="18935C19" w14:textId="77777777" w:rsidR="00F31D15" w:rsidRDefault="00F31D15">
                                <w:pPr>
                                  <w:rPr>
                                    <w:lang w:bidi="ar-S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46" r="7215"/>
                          <a:stretch/>
                        </pic:blipFill>
                        <pic:spPr bwMode="auto">
                          <a:xfrm>
                            <a:off x="501650" y="2819400"/>
                            <a:ext cx="48196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A15382" id="Group 278" o:spid="_x0000_s1081" style="position:absolute;left:0;text-align:left;margin-left:0;margin-top:14.55pt;width:450.75pt;height:467.4pt;z-index:251612160;mso-position-horizontal:center;mso-position-horizontal-relative:margin;mso-width-relative:margin;mso-height-relative:margin" coordsize="57245,59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">
                <v:group id="Group 23" o:spid="_x0000_s1082" style="position:absolute;width:57245;height:59359" coordorigin=",8" coordsize="57245,59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19" o:spid="_x0000_s1083" type="#_x0000_t75" style="position:absolute;top:8;width:57245;height:28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">
                    <v:imagedata r:id="rId64" o:title=""/>
                  </v:shape>
                  <v:shape id="Text Box 22" o:spid="_x0000_s1084" type="#_x0000_t202" style="position:absolute;left:3079;top:56423;width:3464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  <v:textbox>
                      <w:txbxContent>
                        <w:p w14:paraId="124A2614" w14:textId="17239A46" w:rsidR="00F31D15" w:rsidRPr="00BB55A3" w:rsidRDefault="00F31D15" w:rsidP="00FE29C0">
                          <w:pPr>
                            <w:pStyle w:val="Caption"/>
                            <w:jc w:val="left"/>
                            <w:rPr>
                              <w:lang w:val="en-IL"/>
                            </w:rPr>
                          </w:pPr>
                          <w:r>
                            <w:t>Figure 9</w:t>
                          </w:r>
                          <w:r w:rsidRPr="00FE29C0">
                            <w:t>-4</w:t>
                          </w:r>
                          <w:r w:rsidR="00BB55A3">
                            <w:rPr>
                              <w:lang w:val="en-IL"/>
                            </w:rPr>
                            <w:t>: CDF of interarrival times with 80% load</w:t>
                          </w:r>
                        </w:p>
                        <w:p w14:paraId="18935C19" w14:textId="77777777" w:rsidR="00F31D15" w:rsidRDefault="00F31D15">
                          <w:pPr>
                            <w:rPr>
                              <w:lang w:bidi="ar-SA"/>
                            </w:rPr>
                          </w:pPr>
                        </w:p>
                      </w:txbxContent>
                    </v:textbox>
                  </v:shape>
                </v:group>
                <v:shape id="Picture 277" o:spid="_x0000_s1085" type="#_x0000_t75" style="position:absolute;left:5016;top:28194;width:48197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">
                  <v:imagedata r:id="rId65" o:title="" cropleft="5601f" cropright="4728f"/>
                </v:shape>
                <w10:wrap anchorx="margin"/>
              </v:group>
            </w:pict>
          </mc:Fallback>
        </mc:AlternateContent>
      </w:r>
    </w:p>
    <w:p w14:paraId="6FD010A8" w14:textId="49898574" w:rsidR="00BB55A3" w:rsidRDefault="00BB55A3" w:rsidP="00E72F53">
      <w:pPr>
        <w:spacing w:after="0" w:line="240" w:lineRule="auto"/>
        <w:rPr>
          <w:rtl/>
        </w:rPr>
      </w:pPr>
    </w:p>
    <w:p w14:paraId="3BD191C7" w14:textId="133A1C1B" w:rsidR="00E365AF" w:rsidRDefault="00E365AF" w:rsidP="00E72F53">
      <w:pPr>
        <w:spacing w:after="0" w:line="240" w:lineRule="auto"/>
        <w:rPr>
          <w:rtl/>
        </w:rPr>
      </w:pPr>
    </w:p>
    <w:p w14:paraId="3754F148" w14:textId="50B92259" w:rsidR="00E365AF" w:rsidRDefault="00E365AF" w:rsidP="00E72F53">
      <w:pPr>
        <w:spacing w:after="0" w:line="240" w:lineRule="auto"/>
        <w:rPr>
          <w:rtl/>
        </w:rPr>
      </w:pPr>
    </w:p>
    <w:p w14:paraId="6967818D" w14:textId="42E1FA87" w:rsidR="00E365AF" w:rsidRDefault="00E365AF" w:rsidP="00E72F53">
      <w:pPr>
        <w:spacing w:after="0" w:line="240" w:lineRule="auto"/>
        <w:rPr>
          <w:rtl/>
        </w:rPr>
      </w:pPr>
    </w:p>
    <w:p w14:paraId="7254F3FE" w14:textId="40214724" w:rsidR="00E365AF" w:rsidRDefault="00E365AF" w:rsidP="00E72F53">
      <w:pPr>
        <w:spacing w:after="0" w:line="240" w:lineRule="auto"/>
        <w:rPr>
          <w:rtl/>
        </w:rPr>
      </w:pPr>
    </w:p>
    <w:p w14:paraId="57B31142" w14:textId="0BAA015F" w:rsidR="00E365AF" w:rsidRDefault="00E365AF" w:rsidP="00E72F53">
      <w:pPr>
        <w:spacing w:after="0" w:line="240" w:lineRule="auto"/>
        <w:rPr>
          <w:rtl/>
        </w:rPr>
      </w:pPr>
    </w:p>
    <w:p w14:paraId="14035EAC" w14:textId="6053B90F" w:rsidR="00E365AF" w:rsidRDefault="00E365AF" w:rsidP="00E72F53">
      <w:pPr>
        <w:spacing w:after="0" w:line="240" w:lineRule="auto"/>
        <w:rPr>
          <w:rtl/>
        </w:rPr>
      </w:pPr>
    </w:p>
    <w:p w14:paraId="06EF66B8" w14:textId="29445465" w:rsidR="00E365AF" w:rsidRDefault="00E365AF" w:rsidP="00E72F53">
      <w:pPr>
        <w:spacing w:after="0" w:line="240" w:lineRule="auto"/>
        <w:rPr>
          <w:rtl/>
        </w:rPr>
      </w:pPr>
    </w:p>
    <w:p w14:paraId="3D667F55" w14:textId="202FB526" w:rsidR="00E365AF" w:rsidRDefault="00E365AF" w:rsidP="00E72F53">
      <w:pPr>
        <w:spacing w:after="0" w:line="240" w:lineRule="auto"/>
        <w:rPr>
          <w:rtl/>
        </w:rPr>
      </w:pPr>
    </w:p>
    <w:p w14:paraId="61454167" w14:textId="38EAFB03" w:rsidR="00E365AF" w:rsidRDefault="00E365AF" w:rsidP="00E72F53">
      <w:pPr>
        <w:spacing w:after="0" w:line="240" w:lineRule="auto"/>
        <w:rPr>
          <w:rtl/>
        </w:rPr>
      </w:pPr>
    </w:p>
    <w:p w14:paraId="29AC7FD4" w14:textId="59B0A468" w:rsidR="00E365AF" w:rsidRDefault="00E365AF" w:rsidP="00E72F53">
      <w:pPr>
        <w:spacing w:after="0" w:line="240" w:lineRule="auto"/>
        <w:rPr>
          <w:rtl/>
        </w:rPr>
      </w:pPr>
    </w:p>
    <w:p w14:paraId="68A0130E" w14:textId="6007E1CA" w:rsidR="00E365AF" w:rsidRDefault="00E365AF" w:rsidP="00E72F53">
      <w:pPr>
        <w:spacing w:after="0" w:line="240" w:lineRule="auto"/>
        <w:rPr>
          <w:rtl/>
        </w:rPr>
      </w:pPr>
    </w:p>
    <w:p w14:paraId="296DFD31" w14:textId="7B970F79" w:rsidR="00E365AF" w:rsidRDefault="00E365AF" w:rsidP="00E72F53">
      <w:pPr>
        <w:spacing w:after="0" w:line="240" w:lineRule="auto"/>
        <w:rPr>
          <w:rtl/>
        </w:rPr>
      </w:pPr>
    </w:p>
    <w:p w14:paraId="6D398A84" w14:textId="5383EA01" w:rsidR="00E365AF" w:rsidRDefault="00E365AF" w:rsidP="00E72F53">
      <w:pPr>
        <w:spacing w:after="0" w:line="240" w:lineRule="auto"/>
        <w:rPr>
          <w:rtl/>
        </w:rPr>
      </w:pPr>
    </w:p>
    <w:p w14:paraId="06B5128A" w14:textId="6B94FA5E" w:rsidR="00E365AF" w:rsidRDefault="00E365AF" w:rsidP="00E72F53">
      <w:pPr>
        <w:spacing w:after="0" w:line="240" w:lineRule="auto"/>
        <w:rPr>
          <w:rtl/>
        </w:rPr>
      </w:pPr>
    </w:p>
    <w:p w14:paraId="4D55D7DE" w14:textId="714732E4" w:rsidR="00E365AF" w:rsidRDefault="00E365AF" w:rsidP="00E72F53">
      <w:pPr>
        <w:spacing w:after="0" w:line="240" w:lineRule="auto"/>
        <w:rPr>
          <w:rtl/>
        </w:rPr>
      </w:pPr>
    </w:p>
    <w:p w14:paraId="53784D76" w14:textId="494092CA" w:rsidR="00E365AF" w:rsidRDefault="00E365AF" w:rsidP="00E72F53">
      <w:pPr>
        <w:spacing w:after="0" w:line="240" w:lineRule="auto"/>
        <w:rPr>
          <w:rtl/>
        </w:rPr>
      </w:pPr>
    </w:p>
    <w:p w14:paraId="4D4C30F0" w14:textId="7EFE540E" w:rsidR="00E365AF" w:rsidRDefault="00E365AF" w:rsidP="00E72F53">
      <w:pPr>
        <w:spacing w:after="0" w:line="240" w:lineRule="auto"/>
        <w:rPr>
          <w:rtl/>
        </w:rPr>
      </w:pPr>
    </w:p>
    <w:p w14:paraId="7DEB9A5D" w14:textId="528DD699" w:rsidR="00E365AF" w:rsidRDefault="00E365AF" w:rsidP="00E72F53">
      <w:pPr>
        <w:spacing w:after="0" w:line="240" w:lineRule="auto"/>
        <w:rPr>
          <w:rtl/>
        </w:rPr>
      </w:pPr>
    </w:p>
    <w:p w14:paraId="266E8C51" w14:textId="7A09C601" w:rsidR="00E365AF" w:rsidRDefault="00E365AF" w:rsidP="00E72F53">
      <w:pPr>
        <w:spacing w:after="0" w:line="240" w:lineRule="auto"/>
        <w:rPr>
          <w:rtl/>
        </w:rPr>
      </w:pPr>
    </w:p>
    <w:p w14:paraId="63FE189C" w14:textId="77777777" w:rsidR="00E365AF" w:rsidRDefault="00E365AF" w:rsidP="00E72F53">
      <w:pPr>
        <w:spacing w:after="0" w:line="240" w:lineRule="auto"/>
      </w:pPr>
    </w:p>
    <w:p w14:paraId="7A34BB1C" w14:textId="3AA34B38" w:rsidR="00490C43" w:rsidRDefault="00490C43" w:rsidP="00591EFB">
      <w:pPr>
        <w:spacing w:after="0" w:line="240" w:lineRule="auto"/>
        <w:rPr>
          <w:rtl/>
        </w:rPr>
      </w:pPr>
    </w:p>
    <w:p w14:paraId="5D8DF5B0" w14:textId="77777777" w:rsidR="00E365AF" w:rsidRDefault="00E365AF" w:rsidP="00490C43">
      <w:pPr>
        <w:spacing w:after="0" w:line="240" w:lineRule="auto"/>
        <w:rPr>
          <w:rtl/>
          <w:lang w:bidi="ar-SA"/>
        </w:rPr>
      </w:pPr>
    </w:p>
    <w:p w14:paraId="58E32E34" w14:textId="77777777" w:rsidR="00E365AF" w:rsidRDefault="00E365AF" w:rsidP="00490C43">
      <w:pPr>
        <w:spacing w:after="0" w:line="240" w:lineRule="auto"/>
        <w:rPr>
          <w:rtl/>
          <w:lang w:bidi="ar-SA"/>
        </w:rPr>
      </w:pPr>
    </w:p>
    <w:p w14:paraId="5A74A5A7" w14:textId="77777777" w:rsidR="00E365AF" w:rsidRDefault="00E365AF" w:rsidP="00490C43">
      <w:pPr>
        <w:spacing w:after="0" w:line="240" w:lineRule="auto"/>
        <w:rPr>
          <w:rtl/>
          <w:lang w:bidi="ar-SA"/>
        </w:rPr>
      </w:pPr>
    </w:p>
    <w:p w14:paraId="5641319F" w14:textId="77777777" w:rsidR="00E365AF" w:rsidRDefault="00E365AF" w:rsidP="00490C43">
      <w:pPr>
        <w:spacing w:after="0" w:line="240" w:lineRule="auto"/>
        <w:rPr>
          <w:rtl/>
          <w:lang w:bidi="ar-SA"/>
        </w:rPr>
      </w:pPr>
    </w:p>
    <w:p w14:paraId="7F3AB98E" w14:textId="497ACD3C" w:rsidR="00490C43" w:rsidRDefault="00E365AF" w:rsidP="00490C43">
      <w:pPr>
        <w:spacing w:after="0" w:line="240" w:lineRule="auto"/>
        <w:rPr>
          <w:rtl/>
          <w:lang w:bidi="ar-SA"/>
        </w:rPr>
      </w:pPr>
      <w:r>
        <w:rPr>
          <w:noProof/>
          <w:rtl/>
          <w:lang w:val="ar-SA" w:bidi="ar-SA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7205642" wp14:editId="1F3A96E6">
                <wp:simplePos x="0" y="0"/>
                <wp:positionH relativeFrom="margin">
                  <wp:posOffset>127000</wp:posOffset>
                </wp:positionH>
                <wp:positionV relativeFrom="paragraph">
                  <wp:posOffset>0</wp:posOffset>
                </wp:positionV>
                <wp:extent cx="5724525" cy="6539230"/>
                <wp:effectExtent l="0" t="0" r="952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6539230"/>
                          <a:chOff x="241300" y="0"/>
                          <a:chExt cx="5724525" cy="6539230"/>
                        </a:xfrm>
                      </wpg:grpSpPr>
                      <wpg:grpSp>
                        <wpg:cNvPr id="25" name="Group 25"/>
                        <wpg:cNvGrpSpPr/>
                        <wpg:grpSpPr>
                          <a:xfrm>
                            <a:off x="241300" y="0"/>
                            <a:ext cx="5724525" cy="6539230"/>
                            <a:chOff x="0" y="891"/>
                            <a:chExt cx="5724525" cy="6540009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891"/>
                              <a:ext cx="5724525" cy="28652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4" name="Text Box 24"/>
                          <wps:cNvSpPr txBox="1"/>
                          <wps:spPr>
                            <a:xfrm>
                              <a:off x="158750" y="6245625"/>
                              <a:ext cx="355600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BC78A9" w14:textId="5DE6175E" w:rsidR="00BB55A3" w:rsidRPr="00BB55A3" w:rsidRDefault="00F31D15" w:rsidP="00BB55A3">
                                <w:pPr>
                                  <w:pStyle w:val="Caption"/>
                                  <w:jc w:val="left"/>
                                  <w:rPr>
                                    <w:lang w:val="en-IL"/>
                                  </w:rPr>
                                </w:pPr>
                                <w:r>
                                  <w:t>Figure 9</w:t>
                                </w:r>
                                <w:r w:rsidRPr="00FE29C0">
                                  <w:t>-</w:t>
                                </w:r>
                                <w:r>
                                  <w:t>5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:</w:t>
                                </w:r>
                                <w:r w:rsidR="00BB55A3" w:rsidRPr="00BB55A3">
                                  <w:rPr>
                                    <w:lang w:val="en-IL"/>
                                  </w:rPr>
                                  <w:t xml:space="preserve"> 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 xml:space="preserve">CDF of interarrival times with 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100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% load</w:t>
                                </w:r>
                              </w:p>
                              <w:p w14:paraId="1C578D85" w14:textId="3D6DC529" w:rsidR="00F31D15" w:rsidRPr="00BB55A3" w:rsidRDefault="00F31D15" w:rsidP="00C473EC">
                                <w:pPr>
                                  <w:pStyle w:val="Caption"/>
                                  <w:jc w:val="left"/>
                                  <w:rPr>
                                    <w:lang w:val="en-IL"/>
                                  </w:rPr>
                                </w:pPr>
                              </w:p>
                              <w:p w14:paraId="65DCE02F" w14:textId="77777777" w:rsidR="00F31D15" w:rsidRDefault="00F31D15" w:rsidP="00C473EC">
                                <w:pPr>
                                  <w:rPr>
                                    <w:lang w:bidi="ar-S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83" name="Picture 2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57" r="8101"/>
                          <a:stretch/>
                        </pic:blipFill>
                        <pic:spPr bwMode="auto">
                          <a:xfrm>
                            <a:off x="495300" y="3365500"/>
                            <a:ext cx="476250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205642" id="Group 90" o:spid="_x0000_s1086" style="position:absolute;left:0;text-align:left;margin-left:10pt;margin-top:0;width:450.75pt;height:514.9pt;z-index:251749376;mso-position-horizontal-relative:margin;mso-width-relative:margin;mso-height-relative:margin" coordorigin="2413" coordsize="57245,65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">
                <v:group id="Group 25" o:spid="_x0000_s1087" style="position:absolute;left:2413;width:57245;height:65392" coordorigin=",8" coordsize="57245,6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shape id="Picture 20" o:spid="_x0000_s1088" type="#_x0000_t75" style="position:absolute;top:8;width:57245;height:28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">
                    <v:imagedata r:id="rId68" o:title=""/>
                  </v:shape>
                  <v:shape id="Text Box 24" o:spid="_x0000_s1089" type="#_x0000_t202" style="position:absolute;left:1587;top:62456;width:3556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  <v:textbox>
                      <w:txbxContent>
                        <w:p w14:paraId="34BC78A9" w14:textId="5DE6175E" w:rsidR="00BB55A3" w:rsidRPr="00BB55A3" w:rsidRDefault="00F31D15" w:rsidP="00BB55A3">
                          <w:pPr>
                            <w:pStyle w:val="Caption"/>
                            <w:jc w:val="left"/>
                            <w:rPr>
                              <w:lang w:val="en-IL"/>
                            </w:rPr>
                          </w:pPr>
                          <w:r>
                            <w:t>Figure 9</w:t>
                          </w:r>
                          <w:r w:rsidRPr="00FE29C0">
                            <w:t>-</w:t>
                          </w:r>
                          <w:r>
                            <w:t>5</w:t>
                          </w:r>
                          <w:r w:rsidR="00BB55A3">
                            <w:rPr>
                              <w:lang w:val="en-IL"/>
                            </w:rPr>
                            <w:t>:</w:t>
                          </w:r>
                          <w:r w:rsidR="00BB55A3" w:rsidRPr="00BB55A3">
                            <w:rPr>
                              <w:lang w:val="en-IL"/>
                            </w:rPr>
                            <w:t xml:space="preserve"> </w:t>
                          </w:r>
                          <w:r w:rsidR="00BB55A3">
                            <w:rPr>
                              <w:lang w:val="en-IL"/>
                            </w:rPr>
                            <w:t xml:space="preserve">CDF of interarrival times with </w:t>
                          </w:r>
                          <w:r w:rsidR="00BB55A3">
                            <w:rPr>
                              <w:lang w:val="en-IL"/>
                            </w:rPr>
                            <w:t>100</w:t>
                          </w:r>
                          <w:r w:rsidR="00BB55A3">
                            <w:rPr>
                              <w:lang w:val="en-IL"/>
                            </w:rPr>
                            <w:t>% load</w:t>
                          </w:r>
                        </w:p>
                        <w:p w14:paraId="1C578D85" w14:textId="3D6DC529" w:rsidR="00F31D15" w:rsidRPr="00BB55A3" w:rsidRDefault="00F31D15" w:rsidP="00C473EC">
                          <w:pPr>
                            <w:pStyle w:val="Caption"/>
                            <w:jc w:val="left"/>
                            <w:rPr>
                              <w:lang w:val="en-IL"/>
                            </w:rPr>
                          </w:pPr>
                        </w:p>
                        <w:p w14:paraId="65DCE02F" w14:textId="77777777" w:rsidR="00F31D15" w:rsidRDefault="00F31D15" w:rsidP="00C473EC">
                          <w:pPr>
                            <w:rPr>
                              <w:lang w:bidi="ar-SA"/>
                            </w:rPr>
                          </w:pPr>
                        </w:p>
                      </w:txbxContent>
                    </v:textbox>
                  </v:shape>
                </v:group>
                <v:shape id="Picture 283" o:spid="_x0000_s1090" type="#_x0000_t75" style="position:absolute;left:4953;top:33655;width:47625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">
                  <v:imagedata r:id="rId69" o:title="" cropleft="5673f" cropright="5309f"/>
                </v:shape>
                <w10:wrap type="topAndBottom" anchorx="margin"/>
              </v:group>
            </w:pict>
          </mc:Fallback>
        </mc:AlternateContent>
      </w:r>
    </w:p>
    <w:p w14:paraId="38F63F82" w14:textId="6CF6A38D" w:rsidR="00490C43" w:rsidRDefault="00490C43" w:rsidP="00490C43">
      <w:pPr>
        <w:spacing w:after="0" w:line="240" w:lineRule="auto"/>
        <w:rPr>
          <w:rtl/>
        </w:rPr>
      </w:pPr>
    </w:p>
    <w:p w14:paraId="5A5E3156" w14:textId="635441CC" w:rsidR="00E365AF" w:rsidRDefault="00E365AF" w:rsidP="00BB55A3">
      <w:pPr>
        <w:rPr>
          <w:rtl/>
        </w:rPr>
      </w:pPr>
    </w:p>
    <w:p w14:paraId="56D4C88B" w14:textId="2C8E3C66" w:rsidR="00E365AF" w:rsidRDefault="00E365AF" w:rsidP="00BB55A3">
      <w:pPr>
        <w:rPr>
          <w:rtl/>
        </w:rPr>
      </w:pPr>
    </w:p>
    <w:p w14:paraId="75B47273" w14:textId="6DBA760A" w:rsidR="00E365AF" w:rsidRDefault="00E365AF" w:rsidP="00BB55A3">
      <w:pPr>
        <w:rPr>
          <w:rtl/>
        </w:rPr>
      </w:pPr>
    </w:p>
    <w:p w14:paraId="22ECBE2D" w14:textId="78FFCF3E" w:rsidR="00E365AF" w:rsidRDefault="00E365AF" w:rsidP="00BB55A3">
      <w:pPr>
        <w:rPr>
          <w:rtl/>
        </w:rPr>
      </w:pPr>
    </w:p>
    <w:p w14:paraId="4D90A423" w14:textId="778506D1" w:rsidR="00E365AF" w:rsidRDefault="00E365AF" w:rsidP="00BB55A3">
      <w:pPr>
        <w:rPr>
          <w:rtl/>
        </w:rPr>
      </w:pPr>
    </w:p>
    <w:p w14:paraId="2E733808" w14:textId="651B8DD9" w:rsidR="00E365AF" w:rsidRDefault="00E365AF" w:rsidP="00BB55A3">
      <w:pPr>
        <w:rPr>
          <w:rtl/>
        </w:rPr>
      </w:pPr>
    </w:p>
    <w:p w14:paraId="54315833" w14:textId="0418F0ED" w:rsidR="00E365AF" w:rsidRDefault="00E365AF" w:rsidP="00BB55A3">
      <w:pPr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1026A881" wp14:editId="25BBA570">
                <wp:simplePos x="0" y="0"/>
                <wp:positionH relativeFrom="margin">
                  <wp:align>left</wp:align>
                </wp:positionH>
                <wp:positionV relativeFrom="paragraph">
                  <wp:posOffset>57150</wp:posOffset>
                </wp:positionV>
                <wp:extent cx="5743575" cy="6059805"/>
                <wp:effectExtent l="0" t="0" r="9525" b="0"/>
                <wp:wrapTopAndBottom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75" cy="6059805"/>
                          <a:chOff x="12700" y="565151"/>
                          <a:chExt cx="5743575" cy="6059805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31750" y="565151"/>
                            <a:ext cx="5724525" cy="6059805"/>
                            <a:chOff x="31750" y="566108"/>
                            <a:chExt cx="5724525" cy="6060521"/>
                          </a:xfrm>
                        </wpg:grpSpPr>
                        <pic:pic xmlns:pic="http://schemas.openxmlformats.org/drawingml/2006/picture">
                          <pic:nvPicPr>
                            <pic:cNvPr id="21" name="Picture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31750" y="566108"/>
                              <a:ext cx="5724525" cy="28652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6" name="Text Box 26"/>
                          <wps:cNvSpPr txBox="1"/>
                          <wps:spPr>
                            <a:xfrm>
                              <a:off x="355600" y="6331354"/>
                              <a:ext cx="370205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A23995" w14:textId="64C0602A" w:rsidR="00F31D15" w:rsidRPr="00C473EC" w:rsidRDefault="00F31D15" w:rsidP="00C473EC">
                                <w:pPr>
                                  <w:pStyle w:val="Caption"/>
                                  <w:jc w:val="left"/>
                                </w:pPr>
                                <w:r>
                                  <w:t>Figure 9</w:t>
                                </w:r>
                                <w:r w:rsidRPr="00FE29C0">
                                  <w:t>-</w:t>
                                </w:r>
                                <w:r>
                                  <w:t>6</w:t>
                                </w:r>
                                <w:r w:rsidR="00BB55A3" w:rsidRPr="00BB55A3">
                                  <w:rPr>
                                    <w:lang w:val="en-IL"/>
                                  </w:rPr>
                                  <w:t xml:space="preserve"> 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CDF of interarrival times with 1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2</w:t>
                                </w:r>
                                <w:r w:rsidR="00BB55A3">
                                  <w:rPr>
                                    <w:lang w:val="en-IL"/>
                                  </w:rPr>
                                  <w:t>0% load</w:t>
                                </w:r>
                              </w:p>
                              <w:p w14:paraId="6A87C572" w14:textId="77777777" w:rsidR="00F31D15" w:rsidRDefault="00F31D15" w:rsidP="00C473EC">
                                <w:pPr>
                                  <w:rPr>
                                    <w:lang w:bidi="ar-S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06" name="Picture 3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70"/>
                          <a:stretch/>
                        </pic:blipFill>
                        <pic:spPr bwMode="auto">
                          <a:xfrm>
                            <a:off x="12700" y="3511550"/>
                            <a:ext cx="5721350" cy="275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6A881" id="Group 309" o:spid="_x0000_s1091" style="position:absolute;left:0;text-align:left;margin-left:0;margin-top:4.5pt;width:452.25pt;height:477.15pt;z-index:251642880;mso-position-horizontal:left;mso-position-horizontal-relative:margin;mso-width-relative:margin;mso-height-relative:margin" coordorigin="127,5651" coordsize="57435,60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">
                <v:group id="Group 27" o:spid="_x0000_s1092" style="position:absolute;left:317;top:5651;width:57245;height:60598" coordorigin="317,5661" coordsize="57245,6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Picture 21" o:spid="_x0000_s1093" type="#_x0000_t75" style="position:absolute;left:317;top:5661;width:57245;height:28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">
                    <v:imagedata r:id="rId72" o:title=""/>
                  </v:shape>
                  <v:shape id="Text Box 26" o:spid="_x0000_s1094" type="#_x0000_t202" style="position:absolute;left:3556;top:63313;width:37020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<v:textbox>
                      <w:txbxContent>
                        <w:p w14:paraId="00A23995" w14:textId="64C0602A" w:rsidR="00F31D15" w:rsidRPr="00C473EC" w:rsidRDefault="00F31D15" w:rsidP="00C473EC">
                          <w:pPr>
                            <w:pStyle w:val="Caption"/>
                            <w:jc w:val="left"/>
                          </w:pPr>
                          <w:r>
                            <w:t>Figure 9</w:t>
                          </w:r>
                          <w:r w:rsidRPr="00FE29C0">
                            <w:t>-</w:t>
                          </w:r>
                          <w:r>
                            <w:t>6</w:t>
                          </w:r>
                          <w:r w:rsidR="00BB55A3" w:rsidRPr="00BB55A3">
                            <w:rPr>
                              <w:lang w:val="en-IL"/>
                            </w:rPr>
                            <w:t xml:space="preserve"> </w:t>
                          </w:r>
                          <w:r w:rsidR="00BB55A3">
                            <w:rPr>
                              <w:lang w:val="en-IL"/>
                            </w:rPr>
                            <w:t>CDF of interarrival times with 1</w:t>
                          </w:r>
                          <w:r w:rsidR="00BB55A3">
                            <w:rPr>
                              <w:lang w:val="en-IL"/>
                            </w:rPr>
                            <w:t>2</w:t>
                          </w:r>
                          <w:r w:rsidR="00BB55A3">
                            <w:rPr>
                              <w:lang w:val="en-IL"/>
                            </w:rPr>
                            <w:t>0% load</w:t>
                          </w:r>
                        </w:p>
                        <w:p w14:paraId="6A87C572" w14:textId="77777777" w:rsidR="00F31D15" w:rsidRDefault="00F31D15" w:rsidP="00C473EC">
                          <w:pPr>
                            <w:rPr>
                              <w:lang w:bidi="ar-SA"/>
                            </w:rPr>
                          </w:pPr>
                        </w:p>
                      </w:txbxContent>
                    </v:textbox>
                  </v:shape>
                </v:group>
                <v:shape id="Picture 306" o:spid="_x0000_s1095" type="#_x0000_t75" style="position:absolute;left:127;top:35115;width:57213;height:27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">
                  <v:imagedata r:id="rId73" o:title="" cropbottom="2471f"/>
                </v:shape>
                <w10:wrap type="topAndBottom" anchorx="margin"/>
              </v:group>
            </w:pict>
          </mc:Fallback>
        </mc:AlternateContent>
      </w:r>
    </w:p>
    <w:p w14:paraId="49DAF255" w14:textId="4286560E" w:rsidR="00BB55A3" w:rsidRDefault="00BB55A3" w:rsidP="00BB55A3">
      <w:r>
        <w:rPr>
          <w:rFonts w:hint="cs"/>
          <w:rtl/>
        </w:rPr>
        <w:t>אנחנו מראים בכל אחד מהאיורים את פונקציי</w:t>
      </w:r>
      <w:r>
        <w:rPr>
          <w:rFonts w:hint="eastAsia"/>
          <w:rtl/>
        </w:rPr>
        <w:t>ת</w:t>
      </w:r>
      <w:r>
        <w:rPr>
          <w:rFonts w:hint="cs"/>
          <w:rtl/>
        </w:rPr>
        <w:t xml:space="preserve"> ה</w:t>
      </w:r>
      <w:r>
        <w:t xml:space="preserve">  CDF</w:t>
      </w:r>
      <w:proofErr w:type="spellStart"/>
      <w:r>
        <w:rPr>
          <w:rFonts w:hint="cs"/>
          <w:rtl/>
        </w:rPr>
        <w:t>בסקלת</w:t>
      </w:r>
      <w:proofErr w:type="spellEnd"/>
      <w:r>
        <w:rPr>
          <w:rFonts w:hint="cs"/>
          <w:rtl/>
        </w:rPr>
        <w:t xml:space="preserve"> </w:t>
      </w:r>
      <w:r>
        <w:t>log</w:t>
      </w:r>
      <w:r>
        <w:rPr>
          <w:rFonts w:hint="cs"/>
          <w:rtl/>
        </w:rPr>
        <w:t xml:space="preserve"> בציר ה</w:t>
      </w:r>
      <w:r>
        <w:rPr>
          <w:rFonts w:hint="cs"/>
          <w:rtl/>
          <w:lang w:val="en-IL"/>
        </w:rPr>
        <w:t xml:space="preserve">אופקי </w:t>
      </w:r>
      <w:r>
        <w:rPr>
          <w:rFonts w:hint="cs"/>
          <w:rtl/>
        </w:rPr>
        <w:t xml:space="preserve">מה שבעצם מאפשר לנו לראות שזמני הריצה מתפלגים באופן ממש דומה בכל </w:t>
      </w:r>
      <w:proofErr w:type="spellStart"/>
      <w:r>
        <w:rPr>
          <w:rFonts w:hint="cs"/>
          <w:rtl/>
        </w:rPr>
        <w:t>הטרייסים</w:t>
      </w:r>
      <w:proofErr w:type="spellEnd"/>
      <w:r>
        <w:rPr>
          <w:rFonts w:hint="cs"/>
          <w:rtl/>
        </w:rPr>
        <w:t>, מה ש</w:t>
      </w:r>
      <w:r>
        <w:rPr>
          <w:rFonts w:hint="cs"/>
          <w:rtl/>
        </w:rPr>
        <w:t>נובע מבחירה טובה ב</w:t>
      </w:r>
      <w:r>
        <w:t>clustering</w:t>
      </w:r>
      <w:r>
        <w:rPr>
          <w:rFonts w:hint="cs"/>
          <w:rtl/>
        </w:rPr>
        <w:t xml:space="preserve"> שהתקיים בשלב הקודם</w:t>
      </w:r>
      <w:r>
        <w:rPr>
          <w:rFonts w:hint="cs"/>
          <w:rtl/>
        </w:rPr>
        <w:t>.</w:t>
      </w:r>
      <w:r>
        <w:rPr>
          <w:rFonts w:hint="cs"/>
          <w:rtl/>
        </w:rPr>
        <w:t xml:space="preserve"> הצלחנו לכסות את רוב זמני הריצה הקיימים במערכת, לעומת זאת בגרפים של ה </w:t>
      </w:r>
      <w:r>
        <w:t>interarrival times</w:t>
      </w:r>
      <w:r>
        <w:rPr>
          <w:rFonts w:hint="cs"/>
          <w:rtl/>
        </w:rPr>
        <w:t xml:space="preserve"> יש קצת שוני ב</w:t>
      </w:r>
      <w:r>
        <w:t>CDF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 xml:space="preserve"> המקורי לעומת </w:t>
      </w:r>
      <w:proofErr w:type="spellStart"/>
      <w:r>
        <w:rPr>
          <w:rFonts w:hint="cs"/>
          <w:rtl/>
        </w:rPr>
        <w:t>הטרייסים</w:t>
      </w:r>
      <w:proofErr w:type="spellEnd"/>
      <w:r>
        <w:rPr>
          <w:rFonts w:hint="cs"/>
          <w:rtl/>
        </w:rPr>
        <w:t xml:space="preserve"> שנוצרו, וזה נובע ממהות השיטה של </w:t>
      </w:r>
      <w:r>
        <w:rPr>
          <w:rFonts w:hint="cs"/>
          <w:rtl/>
        </w:rPr>
        <w:t xml:space="preserve">ה- </w:t>
      </w:r>
      <w:r>
        <w:t>User Resampling</w:t>
      </w:r>
      <w:r>
        <w:rPr>
          <w:rFonts w:hint="cs"/>
          <w:rtl/>
        </w:rPr>
        <w:t xml:space="preserve"> כי מרחב הדגימה שלנו מכיל 9 משתמשים שמהם אנחנו דוגמים לאורך כל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 xml:space="preserve"> אז ה</w:t>
      </w:r>
      <w:r>
        <w:rPr>
          <w:lang w:val="en-IL"/>
        </w:rPr>
        <w:t>Job</w:t>
      </w:r>
      <w:r>
        <w:rPr>
          <w:rFonts w:hint="cs"/>
          <w:rtl/>
          <w:lang w:val="en-IL"/>
        </w:rPr>
        <w:t xml:space="preserve">ים </w:t>
      </w:r>
      <w:r>
        <w:rPr>
          <w:rFonts w:hint="cs"/>
          <w:rtl/>
        </w:rPr>
        <w:t xml:space="preserve">חוזרים על עצמם שוב ושוב ולכן נוצר השוני הזה. אולי אם היינו מוסיפים עוד משתמשים למרחב הדגימה שלנו או הייתה לנו בחירה אחרת של משתמשים היינו יכולים לשחזר את התפלגות ה </w:t>
      </w:r>
      <w:r>
        <w:rPr>
          <w:rFonts w:hint="cs"/>
          <w:rtl/>
        </w:rPr>
        <w:t>-</w:t>
      </w:r>
      <w:r>
        <w:t>interarrival times</w:t>
      </w:r>
      <w:r>
        <w:rPr>
          <w:rFonts w:hint="cs"/>
          <w:rtl/>
        </w:rPr>
        <w:t xml:space="preserve"> יותר טוב.</w:t>
      </w:r>
    </w:p>
    <w:p w14:paraId="04CDDB87" w14:textId="6E9AC025" w:rsidR="00C473EC" w:rsidRDefault="00C473EC" w:rsidP="00490C43">
      <w:pPr>
        <w:spacing w:after="0" w:line="240" w:lineRule="auto"/>
      </w:pPr>
    </w:p>
    <w:p w14:paraId="1C019D86" w14:textId="7720BBB1" w:rsidR="00C473EC" w:rsidRDefault="00E365AF" w:rsidP="00F31D15">
      <w:pPr>
        <w:pStyle w:val="ListParagraph"/>
        <w:numPr>
          <w:ilvl w:val="1"/>
          <w:numId w:val="6"/>
        </w:numPr>
        <w:spacing w:after="0" w:line="240" w:lineRule="auto"/>
        <w:ind w:left="1088"/>
      </w:pPr>
      <w:r>
        <w:rPr>
          <w:noProof/>
        </w:rPr>
        <w:lastRenderedPageBreak/>
        <w:drawing>
          <wp:anchor distT="0" distB="0" distL="114300" distR="114300" simplePos="0" relativeHeight="251645952" behindDoc="0" locked="0" layoutInCell="1" allowOverlap="1" wp14:anchorId="53D0201F" wp14:editId="2AC66FCA">
            <wp:simplePos x="0" y="0"/>
            <wp:positionH relativeFrom="margin">
              <wp:align>left</wp:align>
            </wp:positionH>
            <wp:positionV relativeFrom="paragraph">
              <wp:posOffset>3473450</wp:posOffset>
            </wp:positionV>
            <wp:extent cx="5721350" cy="2749550"/>
            <wp:effectExtent l="0" t="0" r="0" b="0"/>
            <wp:wrapTopAndBottom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2"/>
                    <a:stretch/>
                  </pic:blipFill>
                  <pic:spPr bwMode="auto">
                    <a:xfrm>
                      <a:off x="0" y="0"/>
                      <a:ext cx="57213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2CE319D7" wp14:editId="19BB5168">
                <wp:simplePos x="0" y="0"/>
                <wp:positionH relativeFrom="margin">
                  <wp:posOffset>-25400</wp:posOffset>
                </wp:positionH>
                <wp:positionV relativeFrom="paragraph">
                  <wp:posOffset>304800</wp:posOffset>
                </wp:positionV>
                <wp:extent cx="5717540" cy="6319520"/>
                <wp:effectExtent l="0" t="0" r="0" b="508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6319520"/>
                          <a:chOff x="-22422" y="215890"/>
                          <a:chExt cx="5717934" cy="588531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2422" y="21589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508893" y="5805925"/>
                            <a:ext cx="4069443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5648EC90" w:rsidR="00F31D15" w:rsidRPr="00E365AF" w:rsidRDefault="00F31D15" w:rsidP="0083447F">
                              <w:pPr>
                                <w:pStyle w:val="Caption"/>
                                <w:jc w:val="left"/>
                                <w:rPr>
                                  <w:lang w:val="en-IL" w:bidi="ar-SA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  <w:r w:rsidR="00E365AF">
                                <w:rPr>
                                  <w:lang w:val="en-IL" w:bidi="ar-SA"/>
                                </w:rPr>
                                <w:t>: CDF of runtimes with 80% load</w:t>
                              </w:r>
                            </w:p>
                            <w:p w14:paraId="2BDDC373" w14:textId="77777777" w:rsidR="00F31D15" w:rsidRDefault="00F31D15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E319D7" id="Group 57" o:spid="_x0000_s1096" style="position:absolute;left:0;text-align:left;margin-left:-2pt;margin-top:24pt;width:450.2pt;height:497.6pt;z-index:251622400;mso-position-horizontal-relative:margin;mso-width-relative:margin;mso-height-relative:margin" coordorigin="-224,2158" coordsize="57179,58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">
                <v:shape id="Picture 32" o:spid="_x0000_s1097" type="#_x0000_t75" style="position:absolute;left:-224;top:2158;width:57179;height:2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">
                  <v:imagedata r:id="rId76" o:title=""/>
                </v:shape>
                <v:shape id="Text Box 33" o:spid="_x0000_s1098" type="#_x0000_t202" style="position:absolute;left:5088;top:58059;width:4069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5648EC90" w:rsidR="00F31D15" w:rsidRPr="00E365AF" w:rsidRDefault="00F31D15" w:rsidP="0083447F">
                        <w:pPr>
                          <w:pStyle w:val="Caption"/>
                          <w:jc w:val="left"/>
                          <w:rPr>
                            <w:lang w:val="en-IL" w:bidi="ar-SA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  <w:r w:rsidR="00E365AF">
                          <w:rPr>
                            <w:lang w:val="en-IL" w:bidi="ar-SA"/>
                          </w:rPr>
                          <w:t>: CDF of runtimes with 80% load</w:t>
                        </w:r>
                      </w:p>
                      <w:p w14:paraId="2BDDC373" w14:textId="77777777" w:rsidR="00F31D15" w:rsidRDefault="00F31D15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91EFB">
        <w:t>Runtimes</w:t>
      </w:r>
      <w:r w:rsidR="0083447F">
        <w:rPr>
          <w:rFonts w:hint="cs"/>
          <w:rtl/>
        </w:rPr>
        <w:t>:</w:t>
      </w:r>
    </w:p>
    <w:p w14:paraId="43E1C285" w14:textId="7C2B37DD" w:rsidR="00C473EC" w:rsidRDefault="00C473EC" w:rsidP="00591EFB">
      <w:pPr>
        <w:spacing w:after="0" w:line="240" w:lineRule="auto"/>
        <w:ind w:left="1080"/>
      </w:pPr>
    </w:p>
    <w:p w14:paraId="0D1B6818" w14:textId="099E197D" w:rsidR="00E365AF" w:rsidRDefault="00E365AF" w:rsidP="00591EFB">
      <w:pPr>
        <w:spacing w:after="0" w:line="240" w:lineRule="auto"/>
        <w:ind w:left="1080"/>
      </w:pPr>
    </w:p>
    <w:p w14:paraId="796975C6" w14:textId="5505B3A4" w:rsidR="00E365AF" w:rsidRDefault="00E365AF" w:rsidP="00591EFB">
      <w:pPr>
        <w:spacing w:after="0" w:line="240" w:lineRule="auto"/>
        <w:ind w:left="1080"/>
      </w:pPr>
    </w:p>
    <w:p w14:paraId="46FDDD7B" w14:textId="142694BF" w:rsidR="00E365AF" w:rsidRDefault="00E365AF" w:rsidP="00591EFB">
      <w:pPr>
        <w:spacing w:after="0" w:line="240" w:lineRule="auto"/>
        <w:ind w:left="1080"/>
      </w:pPr>
    </w:p>
    <w:p w14:paraId="27252DCB" w14:textId="585A8662" w:rsidR="00E365AF" w:rsidRDefault="00E365AF" w:rsidP="00591EFB">
      <w:pPr>
        <w:spacing w:after="0" w:line="240" w:lineRule="auto"/>
        <w:ind w:left="1080"/>
      </w:pPr>
    </w:p>
    <w:p w14:paraId="23E23BF0" w14:textId="392233F7" w:rsidR="00E365AF" w:rsidRDefault="00E365AF" w:rsidP="00591EFB">
      <w:pPr>
        <w:spacing w:after="0" w:line="240" w:lineRule="auto"/>
        <w:ind w:left="1080"/>
      </w:pPr>
    </w:p>
    <w:p w14:paraId="70305309" w14:textId="08EE64FA" w:rsidR="00E365AF" w:rsidRDefault="00E365AF" w:rsidP="00591EFB">
      <w:pPr>
        <w:spacing w:after="0" w:line="240" w:lineRule="auto"/>
        <w:ind w:left="1080"/>
      </w:pPr>
    </w:p>
    <w:p w14:paraId="3CA48318" w14:textId="0E45F302" w:rsidR="00E365AF" w:rsidRDefault="00E365AF" w:rsidP="00591EFB">
      <w:pPr>
        <w:spacing w:after="0" w:line="240" w:lineRule="auto"/>
        <w:ind w:left="1080"/>
      </w:pPr>
    </w:p>
    <w:p w14:paraId="2C884B8D" w14:textId="03C72011" w:rsidR="00E365AF" w:rsidRDefault="00E365AF" w:rsidP="00591EFB">
      <w:pPr>
        <w:spacing w:after="0" w:line="240" w:lineRule="auto"/>
        <w:ind w:left="1080"/>
      </w:pPr>
    </w:p>
    <w:p w14:paraId="0925D65D" w14:textId="0B9D6B61" w:rsidR="00E365AF" w:rsidRDefault="00E365AF" w:rsidP="00591EFB">
      <w:pPr>
        <w:spacing w:after="0" w:line="240" w:lineRule="auto"/>
        <w:ind w:left="1080"/>
      </w:pPr>
    </w:p>
    <w:p w14:paraId="312D278E" w14:textId="2C5338B8" w:rsidR="00E365AF" w:rsidRDefault="00E365AF" w:rsidP="00591EFB">
      <w:pPr>
        <w:spacing w:after="0" w:line="240" w:lineRule="auto"/>
        <w:ind w:left="1080"/>
      </w:pPr>
    </w:p>
    <w:p w14:paraId="0FB3C549" w14:textId="7EA43E35" w:rsidR="00E365AF" w:rsidRDefault="00E365AF" w:rsidP="00591EFB">
      <w:pPr>
        <w:spacing w:after="0" w:line="240" w:lineRule="auto"/>
        <w:ind w:left="1080"/>
      </w:pPr>
    </w:p>
    <w:p w14:paraId="1C01650F" w14:textId="0CB2CC21" w:rsidR="0083447F" w:rsidRDefault="00E365AF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24DBFD1" wp14:editId="21067406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5730875" cy="6056630"/>
                <wp:effectExtent l="0" t="0" r="3175" b="1270"/>
                <wp:wrapTopAndBottom/>
                <wp:docPr id="312" name="Gro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6056630"/>
                          <a:chOff x="0" y="0"/>
                          <a:chExt cx="5731072" cy="6056645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0" y="0"/>
                            <a:ext cx="5717934" cy="6056645"/>
                            <a:chOff x="5953" y="0"/>
                            <a:chExt cx="5711984" cy="6056645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5953" y="0"/>
                              <a:ext cx="5711984" cy="2861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4" name="Text Box 64"/>
                          <wps:cNvSpPr txBox="1"/>
                          <wps:spPr>
                            <a:xfrm>
                              <a:off x="401287" y="5761370"/>
                              <a:ext cx="2741670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512C04E" w14:textId="2EF64C6B" w:rsidR="00F31D15" w:rsidRPr="00E365AF" w:rsidRDefault="00F31D15" w:rsidP="0083447F">
                                <w:pPr>
                                  <w:pStyle w:val="Caption"/>
                                  <w:jc w:val="left"/>
                                  <w:rPr>
                                    <w:lang w:val="en-IL"/>
                                  </w:rPr>
                                </w:pPr>
                                <w:r>
                                  <w:t>Figure 9</w:t>
                                </w:r>
                                <w:r w:rsidRPr="00FE29C0">
                                  <w:t>-</w:t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>8</w:t>
                                </w:r>
                                <w:r w:rsidR="00E365AF">
                                  <w:rPr>
                                    <w:lang w:val="en-IL"/>
                                  </w:rPr>
                                  <w:t>:</w:t>
                                </w:r>
                                <w:r w:rsidR="00E365AF" w:rsidRPr="00E365AF">
                                  <w:rPr>
                                    <w:lang w:val="en-IL" w:bidi="ar-SA"/>
                                  </w:rPr>
                                  <w:t xml:space="preserve"> 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 xml:space="preserve">CDF of runtimes with 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>100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>% load</w:t>
                                </w:r>
                              </w:p>
                              <w:p w14:paraId="7B685CE7" w14:textId="77777777" w:rsidR="00F31D15" w:rsidRDefault="00F31D15" w:rsidP="0083447F">
                                <w:pPr>
                                  <w:rPr>
                                    <w:lang w:bidi="ar-S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13"/>
                          <a:stretch/>
                        </pic:blipFill>
                        <pic:spPr bwMode="auto">
                          <a:xfrm>
                            <a:off x="9722" y="3009900"/>
                            <a:ext cx="5721350" cy="2743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DBFD1" id="Group 312" o:spid="_x0000_s1099" style="position:absolute;left:0;text-align:left;margin-left:0;margin-top:23.5pt;width:451.25pt;height:476.9pt;z-index:251750400;mso-position-horizontal:center;mso-position-horizontal-relative:margin;mso-height-relative:margin" coordsize="57310,60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">
                <v:group id="Group 62" o:spid="_x0000_s1100" style="position:absolute;width:57179;height:60566" coordorigin="59" coordsize="57119,60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Picture 63" o:spid="_x0000_s1101" type="#_x0000_t75" style="position:absolute;left:59;width:5712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">
                    <v:imagedata r:id="rId79" o:title=""/>
                  </v:shape>
                  <v:shape id="Text Box 64" o:spid="_x0000_s1102" type="#_x0000_t202" style="position:absolute;left:4012;top:57613;width:2741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  <v:textbox>
                      <w:txbxContent>
                        <w:p w14:paraId="4512C04E" w14:textId="2EF64C6B" w:rsidR="00F31D15" w:rsidRPr="00E365AF" w:rsidRDefault="00F31D15" w:rsidP="0083447F">
                          <w:pPr>
                            <w:pStyle w:val="Caption"/>
                            <w:jc w:val="left"/>
                            <w:rPr>
                              <w:lang w:val="en-IL"/>
                            </w:rPr>
                          </w:pPr>
                          <w:r>
                            <w:t>Figure 9</w:t>
                          </w:r>
                          <w:r w:rsidRPr="00FE29C0">
                            <w:t>-</w:t>
                          </w:r>
                          <w:r>
                            <w:rPr>
                              <w:rFonts w:hint="cs"/>
                              <w:rtl/>
                            </w:rPr>
                            <w:t>8</w:t>
                          </w:r>
                          <w:r w:rsidR="00E365AF">
                            <w:rPr>
                              <w:lang w:val="en-IL"/>
                            </w:rPr>
                            <w:t>:</w:t>
                          </w:r>
                          <w:r w:rsidR="00E365AF" w:rsidRPr="00E365AF">
                            <w:rPr>
                              <w:lang w:val="en-IL" w:bidi="ar-SA"/>
                            </w:rPr>
                            <w:t xml:space="preserve"> </w:t>
                          </w:r>
                          <w:r w:rsidR="00E365AF">
                            <w:rPr>
                              <w:lang w:val="en-IL" w:bidi="ar-SA"/>
                            </w:rPr>
                            <w:t xml:space="preserve">CDF of runtimes with </w:t>
                          </w:r>
                          <w:r w:rsidR="00E365AF">
                            <w:rPr>
                              <w:lang w:val="en-IL" w:bidi="ar-SA"/>
                            </w:rPr>
                            <w:t>100</w:t>
                          </w:r>
                          <w:r w:rsidR="00E365AF">
                            <w:rPr>
                              <w:lang w:val="en-IL" w:bidi="ar-SA"/>
                            </w:rPr>
                            <w:t>% load</w:t>
                          </w:r>
                        </w:p>
                        <w:p w14:paraId="7B685CE7" w14:textId="77777777" w:rsidR="00F31D15" w:rsidRDefault="00F31D15" w:rsidP="0083447F">
                          <w:pPr>
                            <w:rPr>
                              <w:lang w:bidi="ar-SA"/>
                            </w:rPr>
                          </w:pPr>
                        </w:p>
                      </w:txbxContent>
                    </v:textbox>
                  </v:shape>
                </v:group>
                <v:shape id="Picture 311" o:spid="_x0000_s1103" type="#_x0000_t75" style="position:absolute;left:97;top:30099;width:57213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">
                  <v:imagedata r:id="rId80" o:title="" cropbottom="2761f"/>
                </v:shape>
                <w10:wrap type="topAndBottom" anchorx="margin"/>
              </v:group>
            </w:pict>
          </mc:Fallback>
        </mc:AlternateContent>
      </w:r>
    </w:p>
    <w:p w14:paraId="07BAA6B2" w14:textId="6EB32F46" w:rsidR="0083447F" w:rsidRDefault="0083447F" w:rsidP="00490C43">
      <w:pPr>
        <w:spacing w:after="0" w:line="240" w:lineRule="auto"/>
      </w:pPr>
    </w:p>
    <w:p w14:paraId="0B22FE7A" w14:textId="58893475" w:rsidR="00E365AF" w:rsidRDefault="00E365AF" w:rsidP="00490C43">
      <w:pPr>
        <w:spacing w:after="0" w:line="240" w:lineRule="auto"/>
      </w:pPr>
    </w:p>
    <w:p w14:paraId="5B6BCD3C" w14:textId="51AD52E2" w:rsidR="00E365AF" w:rsidRDefault="00E365AF" w:rsidP="00490C43">
      <w:pPr>
        <w:spacing w:after="0" w:line="240" w:lineRule="auto"/>
      </w:pPr>
    </w:p>
    <w:p w14:paraId="01518B03" w14:textId="304E9C93" w:rsidR="00E365AF" w:rsidRDefault="00E365AF" w:rsidP="00490C43">
      <w:pPr>
        <w:spacing w:after="0" w:line="240" w:lineRule="auto"/>
      </w:pPr>
    </w:p>
    <w:p w14:paraId="52D98CDE" w14:textId="7EFE0157" w:rsidR="00E365AF" w:rsidRDefault="00E365AF" w:rsidP="00490C43">
      <w:pPr>
        <w:spacing w:after="0" w:line="240" w:lineRule="auto"/>
      </w:pPr>
    </w:p>
    <w:p w14:paraId="71866349" w14:textId="4B9BCAF3" w:rsidR="00E365AF" w:rsidRDefault="00E365AF" w:rsidP="00490C43">
      <w:pPr>
        <w:spacing w:after="0" w:line="240" w:lineRule="auto"/>
      </w:pPr>
    </w:p>
    <w:p w14:paraId="32C5A79E" w14:textId="63BC1BFB" w:rsidR="00E365AF" w:rsidRDefault="00E365AF" w:rsidP="00490C43">
      <w:pPr>
        <w:spacing w:after="0" w:line="240" w:lineRule="auto"/>
      </w:pPr>
    </w:p>
    <w:p w14:paraId="428A663E" w14:textId="52812E3E" w:rsidR="00E365AF" w:rsidRDefault="00E365AF" w:rsidP="00490C43">
      <w:pPr>
        <w:spacing w:after="0" w:line="240" w:lineRule="auto"/>
      </w:pPr>
    </w:p>
    <w:p w14:paraId="40D7D292" w14:textId="32B600E8" w:rsidR="00E365AF" w:rsidRDefault="00E365AF" w:rsidP="00490C43">
      <w:pPr>
        <w:spacing w:after="0" w:line="240" w:lineRule="auto"/>
      </w:pPr>
    </w:p>
    <w:p w14:paraId="0B4DA445" w14:textId="3CA39254" w:rsidR="00E365AF" w:rsidRDefault="00E365AF" w:rsidP="00490C43">
      <w:pPr>
        <w:spacing w:after="0" w:line="240" w:lineRule="auto"/>
      </w:pPr>
    </w:p>
    <w:p w14:paraId="6A31813F" w14:textId="08383AD6" w:rsidR="00E365AF" w:rsidRDefault="00E365AF" w:rsidP="00490C43">
      <w:pPr>
        <w:spacing w:after="0" w:line="240" w:lineRule="auto"/>
      </w:pPr>
    </w:p>
    <w:p w14:paraId="7035DB43" w14:textId="5D298A08" w:rsidR="00E365AF" w:rsidRDefault="00E365AF" w:rsidP="00490C43">
      <w:pPr>
        <w:spacing w:after="0" w:line="240" w:lineRule="auto"/>
      </w:pPr>
    </w:p>
    <w:p w14:paraId="1DA135F1" w14:textId="4C9F1AA5" w:rsidR="00E365AF" w:rsidRDefault="00E365AF" w:rsidP="00490C43">
      <w:pPr>
        <w:spacing w:after="0" w:line="240" w:lineRule="auto"/>
      </w:pPr>
    </w:p>
    <w:p w14:paraId="0ECDF958" w14:textId="1D3B6AFF" w:rsidR="00E365AF" w:rsidRDefault="00E365AF" w:rsidP="00490C43">
      <w:pPr>
        <w:spacing w:after="0" w:line="24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B847050" wp14:editId="0F9DCE5E">
                <wp:simplePos x="0" y="0"/>
                <wp:positionH relativeFrom="margin">
                  <wp:align>center</wp:align>
                </wp:positionH>
                <wp:positionV relativeFrom="paragraph">
                  <wp:posOffset>628</wp:posOffset>
                </wp:positionV>
                <wp:extent cx="5734050" cy="6285230"/>
                <wp:effectExtent l="0" t="0" r="0" b="1270"/>
                <wp:wrapTopAndBottom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6285230"/>
                          <a:chOff x="0" y="0"/>
                          <a:chExt cx="5734050" cy="6285386"/>
                        </a:xfrm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0" y="0"/>
                            <a:ext cx="5717934" cy="6285386"/>
                            <a:chOff x="5953" y="0"/>
                            <a:chExt cx="5711984" cy="6285091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5953" y="0"/>
                              <a:ext cx="5711984" cy="28619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>
                              <a:off x="477408" y="5989816"/>
                              <a:ext cx="3268172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5775F8" w14:textId="65F7EB94" w:rsidR="00F31D15" w:rsidRPr="00E365AF" w:rsidRDefault="00F31D15" w:rsidP="0083447F">
                                <w:pPr>
                                  <w:pStyle w:val="Caption"/>
                                  <w:jc w:val="left"/>
                                  <w:rPr>
                                    <w:lang w:val="en-IL"/>
                                  </w:rPr>
                                </w:pPr>
                                <w:r>
                                  <w:t>Figure 9</w:t>
                                </w:r>
                                <w:r w:rsidRPr="00FE29C0">
                                  <w:t>-</w:t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>9</w:t>
                                </w:r>
                                <w:r w:rsidR="00E365AF">
                                  <w:rPr>
                                    <w:lang w:val="en-IL"/>
                                  </w:rPr>
                                  <w:t>:</w:t>
                                </w:r>
                                <w:r w:rsidR="00E365AF" w:rsidRPr="00E365AF">
                                  <w:rPr>
                                    <w:lang w:val="en-IL" w:bidi="ar-SA"/>
                                  </w:rPr>
                                  <w:t xml:space="preserve"> 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>CDF of runtimes with 1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>2</w:t>
                                </w:r>
                                <w:r w:rsidR="00E365AF">
                                  <w:rPr>
                                    <w:lang w:val="en-IL" w:bidi="ar-SA"/>
                                  </w:rPr>
                                  <w:t>0%</w:t>
                                </w:r>
                              </w:p>
                              <w:p w14:paraId="7D558F92" w14:textId="77777777" w:rsidR="00F31D15" w:rsidRDefault="00F31D15" w:rsidP="0083447F">
                                <w:pPr>
                                  <w:rPr>
                                    <w:lang w:bidi="ar-S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13" name="Picture 313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0" y="3194050"/>
                            <a:ext cx="57213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47050" id="Group 314" o:spid="_x0000_s1104" style="position:absolute;left:0;text-align:left;margin-left:0;margin-top:.05pt;width:451.5pt;height:494.9pt;z-index:251751424;mso-position-horizontal:center;mso-position-horizontal-relative:margin;mso-height-relative:margin" coordsize="57340,62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">
                <v:group id="Group 65" o:spid="_x0000_s1105" style="position:absolute;width:57179;height:62853" coordorigin="59" coordsize="57119,6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BL/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">
                  <v:shape id="Picture 66" o:spid="_x0000_s1106" type="#_x0000_t75" style="position:absolute;left:59;width:5712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">
                    <v:imagedata r:id="rId83" o:title=""/>
                  </v:shape>
                  <v:shape id="Text Box 67" o:spid="_x0000_s1107" type="#_x0000_t202" style="position:absolute;left:4774;top:59898;width:32681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  <v:textbox>
                      <w:txbxContent>
                        <w:p w14:paraId="735775F8" w14:textId="65F7EB94" w:rsidR="00F31D15" w:rsidRPr="00E365AF" w:rsidRDefault="00F31D15" w:rsidP="0083447F">
                          <w:pPr>
                            <w:pStyle w:val="Caption"/>
                            <w:jc w:val="left"/>
                            <w:rPr>
                              <w:lang w:val="en-IL"/>
                            </w:rPr>
                          </w:pPr>
                          <w:r>
                            <w:t>Figure 9</w:t>
                          </w:r>
                          <w:r w:rsidRPr="00FE29C0">
                            <w:t>-</w:t>
                          </w:r>
                          <w:r>
                            <w:rPr>
                              <w:rFonts w:hint="cs"/>
                              <w:rtl/>
                            </w:rPr>
                            <w:t>9</w:t>
                          </w:r>
                          <w:r w:rsidR="00E365AF">
                            <w:rPr>
                              <w:lang w:val="en-IL"/>
                            </w:rPr>
                            <w:t>:</w:t>
                          </w:r>
                          <w:r w:rsidR="00E365AF" w:rsidRPr="00E365AF">
                            <w:rPr>
                              <w:lang w:val="en-IL" w:bidi="ar-SA"/>
                            </w:rPr>
                            <w:t xml:space="preserve"> </w:t>
                          </w:r>
                          <w:r w:rsidR="00E365AF">
                            <w:rPr>
                              <w:lang w:val="en-IL" w:bidi="ar-SA"/>
                            </w:rPr>
                            <w:t>CDF of runtimes with 1</w:t>
                          </w:r>
                          <w:r w:rsidR="00E365AF">
                            <w:rPr>
                              <w:lang w:val="en-IL" w:bidi="ar-SA"/>
                            </w:rPr>
                            <w:t>2</w:t>
                          </w:r>
                          <w:r w:rsidR="00E365AF">
                            <w:rPr>
                              <w:lang w:val="en-IL" w:bidi="ar-SA"/>
                            </w:rPr>
                            <w:t>0%</w:t>
                          </w:r>
                        </w:p>
                        <w:p w14:paraId="7D558F92" w14:textId="77777777" w:rsidR="00F31D15" w:rsidRDefault="00F31D15" w:rsidP="0083447F">
                          <w:pPr>
                            <w:rPr>
                              <w:lang w:bidi="ar-SA"/>
                            </w:rPr>
                          </w:pPr>
                        </w:p>
                      </w:txbxContent>
                    </v:textbox>
                  </v:shape>
                </v:group>
                <v:shape id="Picture 313" o:spid="_x0000_s1108" type="#_x0000_t75" style="position:absolute;left:127;top:31940;width:57213;height:28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">
                  <v:imagedata r:id="rId84" o:title=""/>
                </v:shape>
                <w10:wrap type="topAndBottom" anchorx="margin"/>
              </v:group>
            </w:pict>
          </mc:Fallback>
        </mc:AlternateContent>
      </w:r>
    </w:p>
    <w:p w14:paraId="086430A2" w14:textId="6EFE3176" w:rsidR="0083447F" w:rsidRDefault="0083447F" w:rsidP="00490C43">
      <w:pPr>
        <w:spacing w:after="0" w:line="240" w:lineRule="auto"/>
        <w:rPr>
          <w:rtl/>
        </w:rPr>
      </w:pPr>
    </w:p>
    <w:p w14:paraId="52F150D8" w14:textId="291C176C" w:rsidR="0083447F" w:rsidRDefault="0083447F" w:rsidP="00591EFB">
      <w:pPr>
        <w:spacing w:after="0" w:line="240" w:lineRule="auto"/>
        <w:rPr>
          <w:rtl/>
        </w:rPr>
      </w:pP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12C7937D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ListParagraph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0134998" wp14:editId="3402AADD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" y="0"/>
                          <a:ext cx="5717538" cy="3008538"/>
                          <a:chOff x="5954" y="92"/>
                          <a:chExt cx="5711982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2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F31D15" w:rsidRPr="00F56CD9" w:rsidRDefault="00F31D15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t>: 80% Load user distribution</w:t>
                              </w:r>
                            </w:p>
                            <w:p w14:paraId="56CEBC3E" w14:textId="77777777" w:rsidR="00F31D15" w:rsidRDefault="00F31D15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109" style="position:absolute;left:0;text-align:left;margin-left:.75pt;margin-top:28.85pt;width:450.2pt;height:236.9pt;z-index:25165926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">
                <v:shape id="Picture 69" o:spid="_x0000_s1110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86" o:title=""/>
                </v:shape>
                <v:shape id="Text Box 94" o:spid="_x0000_s1111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F31D15" w:rsidRPr="00F56CD9" w:rsidRDefault="00F31D15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t>: 80% Load user distribution</w:t>
                        </w:r>
                      </w:p>
                      <w:p w14:paraId="56CEBC3E" w14:textId="77777777" w:rsidR="00F31D15" w:rsidRDefault="00F31D15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6E363A8" wp14:editId="6561BB65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" y="0"/>
                          <a:ext cx="5717538" cy="3008539"/>
                          <a:chOff x="5955" y="91"/>
                          <a:chExt cx="5711980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5" y="91"/>
                            <a:ext cx="5711980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F31D15" w:rsidRPr="00F56CD9" w:rsidRDefault="00F31D15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t>: 100% load user distribution</w:t>
                              </w:r>
                            </w:p>
                            <w:p w14:paraId="16A2599E" w14:textId="77777777" w:rsidR="00F31D15" w:rsidRDefault="00F31D15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112" style="position:absolute;left:0;text-align:left;margin-left:.75pt;margin-top:14.7pt;width:450.2pt;height:236.9pt;z-index:25166028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">
                <v:shape id="Picture 104" o:spid="_x0000_s1113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88" o:title=""/>
                </v:shape>
                <v:shape id="Text Box 114" o:spid="_x0000_s1114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F31D15" w:rsidRPr="00F56CD9" w:rsidRDefault="00F31D15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t>: 100% load user distribution</w:t>
                        </w:r>
                      </w:p>
                      <w:p w14:paraId="16A2599E" w14:textId="77777777" w:rsidR="00F31D15" w:rsidRDefault="00F31D15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51C4A02B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>בשלושת האיורים (9-10 ועד 9-12) ניתן לראות גרפים, ועלייה בה</w:t>
      </w:r>
      <w:r w:rsidR="00417CFE">
        <w:rPr>
          <w:rFonts w:hint="cs"/>
          <w:rtl/>
        </w:rPr>
        <w:t>ת</w:t>
      </w:r>
      <w:r>
        <w:rPr>
          <w:rFonts w:hint="cs"/>
          <w:rtl/>
        </w:rPr>
        <w:t xml:space="preserve">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</w:t>
      </w:r>
      <w:r w:rsidR="00417CFE">
        <w:rPr>
          <w:rFonts w:hint="cs"/>
          <w:rtl/>
        </w:rPr>
        <w:t>אופקי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>הקו ממשיך באופן יציב עד סוף הימים. ציר ה</w:t>
      </w:r>
      <w:r w:rsidR="00417CFE">
        <w:rPr>
          <w:rFonts w:hint="cs"/>
          <w:rtl/>
        </w:rPr>
        <w:t>אנכי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1AC50AE" wp14:editId="715F0D18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" y="0"/>
                          <a:ext cx="5717538" cy="3008539"/>
                          <a:chOff x="5955" y="91"/>
                          <a:chExt cx="5711980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5" y="91"/>
                            <a:ext cx="5711980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F31D15" w:rsidRPr="00F56CD9" w:rsidRDefault="00F31D15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t xml:space="preserve">: 120% load user distribution </w:t>
                              </w:r>
                            </w:p>
                            <w:p w14:paraId="57BB0391" w14:textId="77777777" w:rsidR="00F31D15" w:rsidRDefault="00F31D15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115" style="position:absolute;left:0;text-align:left;margin-left:.75pt;margin-top:0;width:450.2pt;height:236.9pt;z-index:251661312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BQAAAAAAAAA/IYAFAAAAAAAAAD8hgAUAAAAAAAAAPyG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">
                <v:shape id="Picture 122" o:spid="_x0000_s1116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90" o:title=""/>
                </v:shape>
                <v:shape id="Text Box 123" o:spid="_x0000_s1117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F31D15" w:rsidRPr="00F56CD9" w:rsidRDefault="00F31D15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t xml:space="preserve">: 120% load user distribution </w:t>
                        </w:r>
                      </w:p>
                      <w:p w14:paraId="57BB0391" w14:textId="77777777" w:rsidR="00F31D15" w:rsidRDefault="00F31D15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ListParagraph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3B01D6A5" w:rsidR="00BC1AF6" w:rsidRDefault="00233BF8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E61D94" wp14:editId="66865823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18" style="position:absolute;left:0;text-align:left;margin-left:0;margin-top:28.9pt;width:224.5pt;height:173.2pt;z-index:251662336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sI5XmA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">
                <v:shape id="Picture 124" o:spid="_x0000_s1119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92" o:title="Chart, scatter chart&#10;&#10;Description automatically generated"/>
                </v:shape>
                <v:shape id="Text Box 125" o:spid="_x0000_s1120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3D4B208" wp14:editId="4AF031D2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21" style="position:absolute;left:0;text-align:left;margin-left:231.45pt;margin-top:14.55pt;width:221.45pt;height:172.6pt;z-index:251663360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">
                <v:shape id="Picture 128" o:spid="_x0000_s1122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94" o:title=""/>
                </v:shape>
                <v:shape id="Text Box 129" o:spid="_x0000_s1123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B669669" wp14:editId="7BB42FD5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24" style="position:absolute;left:0;text-align:left;margin-left:170.9pt;margin-top:7.05pt;width:222.1pt;height:166.55pt;z-index:251665408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2kwM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p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TaTAx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25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96" o:title=""/>
                </v:shape>
                <v:shape id="Text Box 135" o:spid="_x0000_s1126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2F7CA62" wp14:editId="4A9C09D2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27" style="position:absolute;left:0;text-align:left;margin-left:0;margin-top:6.4pt;width:218.95pt;height:167.05pt;z-index:251664384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0VxbQ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">
                <v:shape id="Picture 131" o:spid="_x0000_s1128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98" o:title=""/>
                </v:shape>
                <v:shape id="Text Box 132" o:spid="_x0000_s1129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1CB9FC3" wp14:editId="5F31987A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30" style="position:absolute;left:0;text-align:left;margin-left:-6.15pt;margin-top:11.95pt;width:227.45pt;height:170.6pt;z-index:2516664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">
                <v:shape id="Picture 137" o:spid="_x0000_s1131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100" o:title=""/>
                </v:shape>
                <v:shape id="Text Box 138" o:spid="_x0000_s1132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AD7A12" wp14:editId="0CB35C56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33" style="position:absolute;left:0;text-align:left;margin-left:170.9pt;margin-top:.7pt;width:222.1pt;height:166.55pt;z-index:251667456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YIho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34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102" o:title=""/>
                </v:shape>
                <v:shape id="Text Box 141" o:spid="_x0000_s1135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D831F77" wp14:editId="57EA04D1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36" style="position:absolute;left:0;text-align:left;margin-left:298.15pt;margin-top:11.75pt;width:223.45pt;height:167.5pt;z-index:251669504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A9U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0jRDD1Eqv&#10;n5Gr1agXLm5n+K1E8e6Z80tmcUdjEu+O/4JP1WgcpgeLklrb/96bD+tRN3gp2eHOn1P375aFBm8+&#10;KVT0IgMHeCTiYDyZ5RjYU8/q1KO27bXGs4JbC+iiGdb7Zm9WVrdf8TwtwqlwMcVx9pz6vXnt+5cI&#10;zxsXi0Vc1N8b9+rB4LbJInlBmo/dV2bNUAePCn7Wew29kXG/tqd9sfW6klHjR1YH/qHnaMXHBdaL&#10;1+t0HFcdn+ur/wE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ESA9U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37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104" o:title=""/>
                </v:shape>
                <v:shape id="Text Box 147" o:spid="_x0000_s1138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3A0DC4D" wp14:editId="47C79AE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F31D15" w:rsidRPr="00C473EC" w:rsidRDefault="00F31D15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F31D15" w:rsidRDefault="00F31D15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39" style="position:absolute;left:0;text-align:left;margin-left:0;margin-top:12.45pt;width:221.3pt;height:165.95pt;z-index:251668480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">
                <v:shape id="Picture 143" o:spid="_x0000_s1140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106" o:title=""/>
                </v:shape>
                <v:shape id="Text Box 144" o:spid="_x0000_s1141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F31D15" w:rsidRPr="00C473EC" w:rsidRDefault="00F31D15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F31D15" w:rsidRDefault="00F31D15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D633F55" wp14:editId="4F8E1C48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F31D15" w:rsidRPr="00C473EC" w:rsidRDefault="00F31D15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F31D15" w:rsidRDefault="00F31D15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42" style="position:absolute;left:0;text-align:left;margin-left:291.2pt;margin-top:2.75pt;width:227.35pt;height:170.5pt;z-index:25167155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">
                <v:shape id="Picture 152" o:spid="_x0000_s1143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108" o:title=""/>
                </v:shape>
                <v:shape id="Text Box 153" o:spid="_x0000_s1144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F31D15" w:rsidRPr="00C473EC" w:rsidRDefault="00F31D15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F31D15" w:rsidRDefault="00F31D15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B746242" wp14:editId="19DFCEE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F31D15" w:rsidRPr="00C473EC" w:rsidRDefault="00F31D15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F31D15" w:rsidRDefault="00F31D15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45" style="position:absolute;left:0;text-align:left;margin-left:0;margin-top:.3pt;width:223.75pt;height:158.2pt;z-index:251670528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">
                <v:shape id="Picture 149" o:spid="_x0000_s1146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110" o:title="" croptop="3715f" cropbottom="9f" cropleft="1f" cropright="4f"/>
                </v:shape>
                <v:shape id="Text Box 150" o:spid="_x0000_s1147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F31D15" w:rsidRPr="00C473EC" w:rsidRDefault="00F31D15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F31D15" w:rsidRDefault="00F31D15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ListParagraph"/>
        <w:spacing w:after="0" w:line="240" w:lineRule="auto"/>
        <w:ind w:left="1440"/>
        <w:rPr>
          <w:rtl/>
        </w:rPr>
      </w:pPr>
    </w:p>
    <w:p w14:paraId="05B151A7" w14:textId="7C6D201F" w:rsidR="00A602A8" w:rsidRPr="00792D35" w:rsidRDefault="00792D35" w:rsidP="00A602A8">
      <w:pPr>
        <w:pStyle w:val="ListParagraph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55F906F" wp14:editId="3A101D40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F31D15" w:rsidRPr="00C473EC" w:rsidRDefault="00F31D15" w:rsidP="005D4872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F31D15" w:rsidRDefault="00F31D15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48" style="position:absolute;left:0;text-align:left;margin-left:6.25pt;margin-top:13.7pt;width:228.2pt;height:171.15pt;z-index:251672576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pms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8B02tro7TNKtRrt&#10;wk3hDL+V6N09c37NLC5lbOKh8V/wKWuNYLqX4qjS9vt7+2SPtkEbRwdc8svY/bNnNNj1J4WGLtKc&#10;biUfFvlklmFhzzWbc43aN9ca70gasgsi2ft6EEurm694j1YUFSqmOGIvYz+I1757evCecbFaBaPu&#10;vrhXDwa3TBrAI2Y+tl+ZNX0fPDr4WQ8UesPizpborfRq73UpA8VPqPb4g85BCq8JpBfP1fk6WJ3e&#10;56t/A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yumax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49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112" o:title=""/>
                </v:shape>
                <v:shape id="Text Box 186" o:spid="_x0000_s1150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F31D15" w:rsidRPr="00C473EC" w:rsidRDefault="00F31D15" w:rsidP="005D4872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F31D15" w:rsidRDefault="00F31D15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A24C860" wp14:editId="173EEABB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51" style="position:absolute;left:0;text-align:left;margin-left:224.65pt;margin-top:13.85pt;width:234.65pt;height:175.9pt;z-index:251673600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">
                <v:shape id="Picture 188" o:spid="_x0000_s1152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114" o:title=""/>
                </v:shape>
                <v:shape id="Text Box 189" o:spid="_x0000_s1153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417CFE">
        <w:rPr>
          <w:sz w:val="28"/>
          <w:szCs w:val="28"/>
          <w:lang w:val="en-IL"/>
        </w:rPr>
        <w:t>T</w:t>
      </w:r>
      <w:proofErr w:type="spellStart"/>
      <w:r w:rsidR="00A602A8" w:rsidRPr="00792D35">
        <w:rPr>
          <w:sz w:val="28"/>
          <w:szCs w:val="28"/>
        </w:rPr>
        <w:t>hink</w:t>
      </w:r>
      <w:proofErr w:type="spellEnd"/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4B95215" wp14:editId="63BFD08A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54" style="position:absolute;left:0;text-align:left;margin-left:0;margin-top:12.75pt;width:234.55pt;height:175.9pt;z-index:251674624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">
                <v:shape id="Picture 191" o:spid="_x0000_s1155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16" o:title=""/>
                </v:shape>
                <v:shape id="Text Box 192" o:spid="_x0000_s1156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A163E60" wp14:editId="50B01859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57" style="position:absolute;left:0;text-align:left;margin-left:223.45pt;margin-top:5.8pt;width:239.75pt;height:173.5pt;z-index:251675648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">
                <v:shape id="Picture 194" o:spid="_x0000_s1158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18" o:title="" croptop="3165f"/>
                </v:shape>
                <v:shape id="Text Box 195" o:spid="_x0000_s1159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D57C985" wp14:editId="0EA2DC7C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60" style="position:absolute;left:0;text-align:left;margin-left:228.2pt;margin-top:13.75pt;width:230.25pt;height:166.75pt;z-index:251677696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vxdjg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">
                <v:shape id="Picture 200" o:spid="_x0000_s1161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20" o:title="" croptop="3853f" cropbottom="3f" cropleft="1688f" cropright="1f"/>
                </v:shape>
                <v:shape id="Text Box 201" o:spid="_x0000_s1162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C214185" wp14:editId="18F145D5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63" style="position:absolute;left:0;text-align:left;margin-left:0;margin-top:13.9pt;width:230pt;height:165.7pt;z-index:25167667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oeEtgg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">
                <v:shape id="Picture 197" o:spid="_x0000_s1164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22" o:title="" croptop="2581f"/>
                </v:shape>
                <v:shape id="Text Box 198" o:spid="_x0000_s1165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FC0E9FF" wp14:editId="7B10CC79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66" style="position:absolute;left:0;text-align:left;margin-left:.65pt;margin-top:.95pt;width:227.3pt;height:158.9pt;z-index:251678720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">
                <v:shape id="Picture 203" o:spid="_x0000_s1167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24" o:title="" croptop="4439f" cropbottom="15f" cropright="3f"/>
                </v:shape>
                <v:shape id="Text Box 204" o:spid="_x0000_s1168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062AC6B" wp14:editId="4E8144D4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69" style="position:absolute;left:0;text-align:left;margin-left:232.3pt;margin-top:.4pt;width:226.15pt;height:158.7pt;z-index:251679744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">
                <v:shape id="Picture 206" o:spid="_x0000_s1170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26" o:title="" croptop="4200f"/>
                </v:shape>
                <v:shape id="Text Box 207" o:spid="_x0000_s1171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0C6DEDF" wp14:editId="503A510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72" style="position:absolute;left:0;text-align:left;margin-left:211.65pt;margin-top:-7.1pt;width:222.8pt;height:167.05pt;z-index:251681792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tBrUA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">
                <v:shape id="Picture 212" o:spid="_x0000_s1173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28" o:title=""/>
                </v:shape>
                <v:shape id="Text Box 213" o:spid="_x0000_s1174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552901F" wp14:editId="68447055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75" style="position:absolute;left:0;text-align:left;margin-left:0;margin-top:-21.1pt;width:221.9pt;height:166.4pt;z-index:251680768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">
                <v:shape id="Picture 209" o:spid="_x0000_s1176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30" o:title=""/>
                </v:shape>
                <v:shape id="Text Box 210" o:spid="_x0000_s1177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DEB9032" wp14:editId="24965C73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78" style="position:absolute;left:0;text-align:left;margin-left:226.95pt;margin-top:19.4pt;width:196.45pt;height:162.3pt;z-index:2516838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LOhO9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32" o:title="" cropleft="3021f" cropright="3021f"/>
                </v:shape>
                <v:shape id="Text Box 159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AB85B82" wp14:editId="37656D03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F31D15" w:rsidRPr="00C473EC" w:rsidRDefault="00F31D15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F31D15" w:rsidRDefault="00F31D15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81" style="position:absolute;left:0;text-align:left;margin-left:0;margin-top:19.15pt;width:196.45pt;height:162.3pt;z-index:2516828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">
                <v:shape id="Picture 3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34" o:title="" cropright="6036f"/>
                </v:shape>
                <v:shape id="Text Box 214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F31D15" w:rsidRPr="00C473EC" w:rsidRDefault="00F31D15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F31D15" w:rsidRDefault="00F31D15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AA9D154" wp14:editId="4913DFA2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84" style="position:absolute;left:0;text-align:left;margin-left:9.95pt;margin-top:.8pt;width:196.45pt;height:162.3pt;z-index:251684864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">
                <v:shape id="Picture 161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36" o:title="" cropleft="3021f" cropright="3021f"/>
                </v:shape>
                <v:shape id="Text Box 162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9F302B3" wp14:editId="1A773800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87" style="position:absolute;left:0;text-align:left;margin-left:227.25pt;margin-top:1.1pt;width:196.45pt;height:162.3pt;z-index:25168588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k7R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b+Yat3q4hmlWo2O&#10;gmrOiNsa7b3nzm+4xY2OSbxS/jM+ZaNxmB6tiFXa/vOtefJH27AasQ4vxCpyf+85XQzNR4WGLpMs&#10;oyclDLL5+5Q4frqyPV1R+/ZaQwtJyC6Y5O+bySytbr/gMVvTqVjiSuDsVeQn89pjhAU8hkKu18Ee&#10;7pt79WBwSyUBPOrCY/+FWzMy3KOBn/REIZ6/IvrgOzB7Da2VdVABAT2gCl7TAHQOVniKYL14607H&#10;wev4uF/9Cw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NyTtF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38" o:title="" cropleft="3021f" cropright="3021f"/>
                </v:shape>
                <v:shape id="Text Box 165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AB9F117" wp14:editId="6AAC0BEC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90" style="position:absolute;left:0;text-align:left;margin-left:10.2pt;margin-top:181.3pt;width:196.45pt;height:162.3pt;z-index:25168896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">
                <v:shape id="Picture 173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40" o:title="" cropleft="3021f" cropright="3021f"/>
                </v:shape>
                <v:shape id="Text Box 174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A64852C" wp14:editId="65525837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93" style="position:absolute;left:0;text-align:left;margin-left:227.55pt;margin-top:181.6pt;width:196.45pt;height:162.3pt;z-index:251689984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ViLcA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">
                <v:shape id="Picture 176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42" o:title="" cropleft="3021f" cropright="3021f"/>
                </v:shape>
                <v:shape id="Text Box 177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399B269" wp14:editId="230F1D02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96" style="position:absolute;left:0;text-align:left;margin-left:4.8pt;margin-top:-35.05pt;width:196.45pt;height:162.3pt;z-index:251686912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8PmS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MoNZpam/wJqTqD&#10;ikJq3sqbCuW9Ez6shMONjkm8UuEzPkVtcJjpLc5K4/790Tz5o2xY5WyHF2LB/fetoIuh/qhR0Hk6&#10;mdCTEgeTs/Mxafx4ZX28orfNlUEvpBFdNMk/1INZONN8xWO2pFOxJLTE2QseBvMqYIQFPIZSLZfR&#10;7u6bO31vcUulkTyqwkP7VTjbKzyggJ/MICGRvRB659spe4leK6rYBQdWoWsaQM7Rik8RrGdv3fE4&#10;eh0e98v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EPD5kn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9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44" o:title="" cropleft="3021f" cropright="3021f"/>
                </v:shape>
                <v:shape id="Text Box 168" o:spid="_x0000_s119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73931F" wp14:editId="15D8A634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F31D15" w:rsidRPr="00C473EC" w:rsidRDefault="00F31D15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F31D15" w:rsidRDefault="00F31D15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99" style="position:absolute;left:0;text-align:left;margin-left:229.3pt;margin-top:-34.8pt;width:196.45pt;height:162.3pt;z-index:251687936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lwi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Ywak2pj8CaU6&#10;g46Cat7KmwrtvRM+rIXDjQ4lXqnwGZ+iNjjMDBJnpXHff6Qnf7QNVs5avBBL7r/tBF0M9QeNhi7S&#10;2QxhQ1zMzt5NiePHls2xRe+aK4NZQMuQXRTJP9SjWDjTfMFjtqJTYRJa4uwlD6N4FbCCAY+hVKtV&#10;lPv75k7fW9xSaQSPuvDQfRHODgwPaOAnM1JIZC+I3vv2zF5h1ooqTsEBVfCaFqBzlOJTBOnZW3e8&#10;jl6Hx/3yXwA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">
                <v:shape id="Picture 170" o:spid="_x0000_s120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46" o:title="" cropleft="3021f" cropright="3021f"/>
                </v:shape>
                <v:shape id="Text Box 171" o:spid="_x0000_s120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F31D15" w:rsidRPr="00C473EC" w:rsidRDefault="00F31D15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F31D15" w:rsidRDefault="00F31D15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B0BFF5C" wp14:editId="336CCF8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F31D15" w:rsidRPr="00C473EC" w:rsidRDefault="00F31D15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F31D15" w:rsidRDefault="00F31D15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202" style="position:absolute;left:0;text-align:left;margin-left:227.65pt;margin-top:1.35pt;width:196.45pt;height:162.3pt;z-index:25171968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3ZpcA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">
                <v:shape id="Picture 235" o:spid="_x0000_s120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42" o:title="" cropleft="3021f" cropright="3021f"/>
                </v:shape>
                <v:shape id="Text Box 236" o:spid="_x0000_s120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F31D15" w:rsidRPr="00C473EC" w:rsidRDefault="00F31D15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F31D15" w:rsidRDefault="00F31D15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82C56BC" wp14:editId="7061BE63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F31D15" w:rsidRPr="00C473EC" w:rsidRDefault="00F31D15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F31D15" w:rsidRDefault="00F31D15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205" style="position:absolute;left:0;text-align:left;margin-left:10.3pt;margin-top:1.75pt;width:196.45pt;height:162.3pt;z-index:25171865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">
                <v:shape id="Picture 229" o:spid="_x0000_s120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40" o:title="" cropleft="3021f" cropright="3021f"/>
                </v:shape>
                <v:shape id="Text Box 230" o:spid="_x0000_s120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F31D15" w:rsidRPr="00C473EC" w:rsidRDefault="00F31D15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F31D15" w:rsidRDefault="00F31D15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09E842C" wp14:editId="70D1C815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F31D15" w:rsidRPr="00C473EC" w:rsidRDefault="00F31D15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F31D15" w:rsidRDefault="00F31D15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208" style="position:absolute;left:0;text-align:left;margin-left:228.55pt;margin-top:1.1pt;width:196.45pt;height:162.3pt;z-index:2516920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MSstt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20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48" o:title="" cropleft="3021f" cropright="3021f"/>
                </v:shape>
                <v:shape id="Text Box 226" o:spid="_x0000_s121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F31D15" w:rsidRPr="00C473EC" w:rsidRDefault="00F31D15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F31D15" w:rsidRDefault="00F31D15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CB628C5" wp14:editId="3AF5D20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F31D15" w:rsidRPr="00C473EC" w:rsidRDefault="00F31D15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F31D15" w:rsidRDefault="00F31D15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211" style="position:absolute;left:0;text-align:left;margin-left:11.2pt;margin-top:.85pt;width:196.45pt;height:162.3pt;z-index:2516910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6ne0s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21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50" o:title="" cropleft="3021f" cropright="3021f"/>
                </v:shape>
                <v:shape id="Text Box 223" o:spid="_x0000_s121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F31D15" w:rsidRPr="00C473EC" w:rsidRDefault="00F31D15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F31D15" w:rsidRDefault="00F31D15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FootnoteReference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7B36EF" wp14:editId="03872EE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214" style="position:absolute;left:0;text-align:left;margin-left:0;margin-top:20.95pt;width:339.5pt;height:199.25pt;z-index:251693056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uCF5p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215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52" o:title="" cropleft="4822f" cropright="4822f"/>
                </v:shape>
                <v:shape id="Text Box 233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05F308B" wp14:editId="741E73DB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217" style="position:absolute;left:0;text-align:left;margin-left:0;margin-top:.55pt;width:340pt;height:199.25pt;z-index:251694080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guW2m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18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54" o:title="" cropleft="4782f" cropright="4782f"/>
                </v:shape>
                <v:shape id="Text Box 239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6E098A5" wp14:editId="4F4F9E01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20" style="position:absolute;left:0;text-align:left;margin-left:0;margin-top:4.1pt;width:335.5pt;height:199.25pt;z-index:251695104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">
                <v:shape id="Picture 241" o:spid="_x0000_s1221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56" o:title="" cropleft="5152f" cropright="5152f"/>
                </v:shape>
                <v:shape id="Text Box 242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0E07DE1A" w14:textId="77777777" w:rsidR="00B7353D" w:rsidRDefault="00B7353D" w:rsidP="00490C43">
      <w:pPr>
        <w:spacing w:after="0" w:line="240" w:lineRule="auto"/>
      </w:pPr>
    </w:p>
    <w:p w14:paraId="5A1769B6" w14:textId="77777777" w:rsidR="00B7353D" w:rsidRDefault="00B7353D" w:rsidP="00490C43">
      <w:pPr>
        <w:spacing w:after="0" w:line="240" w:lineRule="auto"/>
      </w:pPr>
    </w:p>
    <w:p w14:paraId="7AB84C4D" w14:textId="4F3F3F56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D34E6AA" wp14:editId="3C6D798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23" style="position:absolute;left:0;text-align:left;margin-left:0;margin-top:.5pt;width:330.5pt;height:199.25pt;z-index:251696128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JNp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3U5LK71+RaVWo6G4QZwR9yW6+8idX3KL2x6LeMH8Z3zySuMw&#10;3UkRK7T99t46+aNrsEaswesxj9y/W063RfVRoZ+zJE0R1gclHV8Nodhjy+rYorb1rcZEYGSQXRDJ&#10;31e9mFtdf8FDt6BTYeJK4Ox55Hvx1kODAQ+lkItFkNtL6FE9GVxdSQCPuPu8+8Kt6Qju0cBPumcQ&#10;z8543vq2sC8wcXkZhuCAKmhNCtgcpPBMQTp5B4/14HV4+G/+Aw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gRJNp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24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58" o:title="" cropleft="5563f" cropright="5563f"/>
                </v:shape>
                <v:shape id="Text Box 245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218027" wp14:editId="4EDC4932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26" style="position:absolute;left:0;text-align:left;margin-left:0;margin-top:.5pt;width:338.5pt;height:199.25pt;z-index:251697152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AyLkg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">
                <v:shape id="Picture 247" o:spid="_x0000_s1227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60" o:title="" cropleft="4905f" cropright="4905f"/>
                </v:shape>
                <v:shape id="Text Box 248" o:spid="_x0000_s122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03ABA7DE" wp14:editId="73F0E77D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6" r="7826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29" style="position:absolute;left:0;text-align:left;margin-left:0;margin-top:.65pt;width:335.75pt;height:199.25pt;z-index:251698176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">
                <v:shape id="Picture 250" o:spid="_x0000_s1230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">
                  <v:imagedata r:id="rId162" o:title="" cropleft="5129f" cropright="5129f"/>
                </v:shape>
                <v:shape id="Text Box 251" o:spid="_x0000_s123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2A8A76E" wp14:editId="7BEDAEED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4" r="6134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32" style="position:absolute;left:0;text-align:left;margin-left:0;margin-top:.55pt;width:349.25pt;height:199.25pt;z-index:25169920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">
                <v:shape id="Picture 253" o:spid="_x0000_s1233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">
                  <v:imagedata r:id="rId164" o:title="" cropleft="4020f" cropright="4020f"/>
                </v:shape>
                <v:shape id="Text Box 254" o:spid="_x0000_s123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6BC6C61" wp14:editId="685CB880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r="5125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35" style="position:absolute;left:0;text-align:left;margin-left:0;margin-top:14.1pt;width:357.3pt;height:199.25pt;z-index:25170022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">
                <v:shape id="Picture 256" o:spid="_x0000_s1236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">
                  <v:imagedata r:id="rId166" o:title="" cropleft="3359f" cropright="3359f"/>
                </v:shape>
                <v:shape id="Text Box 257" o:spid="_x0000_s123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6E0E0E6" wp14:editId="481EF0D3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2" r="84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38" style="position:absolute;left:0;text-align:left;margin-left:0;margin-top:.35pt;width:330.95pt;height:199.25pt;z-index:251701248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">
                <v:shape id="Picture 259" o:spid="_x0000_s1239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">
                  <v:imagedata r:id="rId168" o:title="" cropleft="5526f" cropright="5526f"/>
                </v:shape>
                <v:shape id="Text Box 260" o:spid="_x0000_s124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67BB150A" w:rsidR="00B10313" w:rsidRDefault="00B10313" w:rsidP="00490C43">
      <w:pPr>
        <w:spacing w:after="0" w:line="240" w:lineRule="auto"/>
      </w:pPr>
    </w:p>
    <w:p w14:paraId="0F231DD7" w14:textId="513C8896" w:rsidR="00B7353D" w:rsidRDefault="00B7353D" w:rsidP="00490C43">
      <w:pPr>
        <w:spacing w:after="0" w:line="240" w:lineRule="auto"/>
      </w:pPr>
    </w:p>
    <w:p w14:paraId="1A50C746" w14:textId="27F987AC" w:rsidR="00B7353D" w:rsidRDefault="00B7353D" w:rsidP="00490C43">
      <w:pPr>
        <w:spacing w:after="0" w:line="240" w:lineRule="auto"/>
      </w:pPr>
    </w:p>
    <w:p w14:paraId="2AD690A7" w14:textId="77777777" w:rsidR="00B7353D" w:rsidRDefault="00B7353D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CE365A1" wp14:editId="66099ED3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1" r="9441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F31D15" w:rsidRPr="00C473EC" w:rsidRDefault="00F31D15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F31D15" w:rsidRDefault="00F31D1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41" style="position:absolute;left:0;text-align:left;margin-left:0;margin-top:3.55pt;width:322.9pt;height:199.25pt;z-index:251702272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">
                <v:shape id="Picture 262" o:spid="_x0000_s1242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">
                  <v:imagedata r:id="rId170" o:title="" cropleft="6187f" cropright="6187f"/>
                </v:shape>
                <v:shape id="Text Box 263" o:spid="_x0000_s124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F31D15" w:rsidRPr="00C473EC" w:rsidRDefault="00F31D15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F31D15" w:rsidRDefault="00F31D1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0D1C0F41" w:rsidR="00065EA5" w:rsidRDefault="0053745E" w:rsidP="00014632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</w:t>
      </w:r>
      <w:r w:rsidR="00014632">
        <w:rPr>
          <w:rFonts w:hint="cs"/>
          <w:rtl/>
        </w:rPr>
        <w:t>על איור 9-42 ועד 9-51, נראה</w:t>
      </w:r>
      <w:r>
        <w:rPr>
          <w:rFonts w:eastAsiaTheme="minorEastAsia" w:hint="cs"/>
          <w:rtl/>
        </w:rPr>
        <w:t xml:space="preserve">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FootnoteReference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6580E409" w:rsidR="00065EA5" w:rsidRDefault="00065EA5" w:rsidP="00490C43">
      <w:pPr>
        <w:spacing w:after="0" w:line="240" w:lineRule="auto"/>
      </w:pPr>
    </w:p>
    <w:p w14:paraId="1CB91319" w14:textId="031E7A28" w:rsidR="00B7353D" w:rsidRDefault="00B7353D" w:rsidP="00490C43">
      <w:pPr>
        <w:spacing w:after="0" w:line="240" w:lineRule="auto"/>
      </w:pPr>
    </w:p>
    <w:p w14:paraId="4340FC5D" w14:textId="2F1E5F98" w:rsidR="00B7353D" w:rsidRDefault="00B7353D" w:rsidP="00490C43">
      <w:pPr>
        <w:spacing w:after="0" w:line="240" w:lineRule="auto"/>
      </w:pPr>
    </w:p>
    <w:p w14:paraId="3B46129A" w14:textId="0A446342" w:rsidR="00B7353D" w:rsidRDefault="00B7353D" w:rsidP="00490C43">
      <w:pPr>
        <w:spacing w:after="0" w:line="240" w:lineRule="auto"/>
      </w:pPr>
    </w:p>
    <w:p w14:paraId="7CA08F20" w14:textId="369FA8A6" w:rsidR="00B7353D" w:rsidRDefault="00B7353D" w:rsidP="00490C43">
      <w:pPr>
        <w:spacing w:after="0" w:line="240" w:lineRule="auto"/>
      </w:pPr>
    </w:p>
    <w:p w14:paraId="2615C30B" w14:textId="2BE85590" w:rsidR="00B7353D" w:rsidRDefault="00B7353D" w:rsidP="00490C43">
      <w:pPr>
        <w:spacing w:after="0" w:line="240" w:lineRule="auto"/>
      </w:pPr>
    </w:p>
    <w:p w14:paraId="0B27439E" w14:textId="7C59B0C1" w:rsidR="00B7353D" w:rsidRDefault="00B7353D" w:rsidP="00490C43">
      <w:pPr>
        <w:spacing w:after="0" w:line="240" w:lineRule="auto"/>
      </w:pPr>
    </w:p>
    <w:p w14:paraId="17DECA56" w14:textId="59050036" w:rsidR="00B7353D" w:rsidRDefault="00B7353D" w:rsidP="00490C43">
      <w:pPr>
        <w:spacing w:after="0" w:line="240" w:lineRule="auto"/>
      </w:pPr>
    </w:p>
    <w:p w14:paraId="2FE5EF96" w14:textId="23250A69" w:rsidR="00B7353D" w:rsidRDefault="00B7353D" w:rsidP="00490C43">
      <w:pPr>
        <w:spacing w:after="0" w:line="240" w:lineRule="auto"/>
      </w:pPr>
    </w:p>
    <w:p w14:paraId="5F0D2B78" w14:textId="174985D2" w:rsidR="00B7353D" w:rsidRDefault="00B7353D" w:rsidP="00490C43">
      <w:pPr>
        <w:spacing w:after="0" w:line="240" w:lineRule="auto"/>
      </w:pPr>
    </w:p>
    <w:p w14:paraId="7A9F79FD" w14:textId="5317E1A9" w:rsidR="00B7353D" w:rsidRDefault="00B7353D" w:rsidP="00490C43">
      <w:pPr>
        <w:spacing w:after="0" w:line="240" w:lineRule="auto"/>
      </w:pPr>
    </w:p>
    <w:p w14:paraId="5638E8E2" w14:textId="604B13CC" w:rsidR="00B7353D" w:rsidRDefault="00B7353D" w:rsidP="00490C43">
      <w:pPr>
        <w:spacing w:after="0" w:line="240" w:lineRule="auto"/>
      </w:pPr>
    </w:p>
    <w:p w14:paraId="3B434FF4" w14:textId="205F0B20" w:rsidR="00B7353D" w:rsidRDefault="00B7353D" w:rsidP="00490C43">
      <w:pPr>
        <w:spacing w:after="0" w:line="240" w:lineRule="auto"/>
      </w:pPr>
    </w:p>
    <w:p w14:paraId="793A8909" w14:textId="55A82A3C" w:rsidR="00B7353D" w:rsidRDefault="00B7353D" w:rsidP="00490C43">
      <w:pPr>
        <w:spacing w:after="0" w:line="240" w:lineRule="auto"/>
      </w:pPr>
    </w:p>
    <w:p w14:paraId="2F692553" w14:textId="6FC9BFB6" w:rsidR="00B7353D" w:rsidRDefault="00B7353D" w:rsidP="00490C43">
      <w:pPr>
        <w:spacing w:after="0" w:line="240" w:lineRule="auto"/>
      </w:pPr>
    </w:p>
    <w:p w14:paraId="29CC8BCD" w14:textId="271BF37E" w:rsidR="00B7353D" w:rsidRDefault="00B7353D" w:rsidP="00490C43">
      <w:pPr>
        <w:spacing w:after="0" w:line="240" w:lineRule="auto"/>
      </w:pPr>
    </w:p>
    <w:p w14:paraId="7658EF34" w14:textId="77777777" w:rsidR="00B7353D" w:rsidRDefault="00B7353D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04084A37" w:rsidR="00065EA5" w:rsidRDefault="00065EA5" w:rsidP="00490C43">
      <w:pPr>
        <w:spacing w:after="0" w:line="240" w:lineRule="auto"/>
        <w:rPr>
          <w:rtl/>
        </w:rPr>
      </w:pPr>
    </w:p>
    <w:p w14:paraId="4D13DB9F" w14:textId="77777777" w:rsidR="00650ADA" w:rsidRPr="00E65112" w:rsidRDefault="00650ADA" w:rsidP="00490C43">
      <w:pPr>
        <w:spacing w:after="0" w:line="240" w:lineRule="auto"/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Submission Rate</w:t>
      </w:r>
    </w:p>
    <w:p w14:paraId="6048B12B" w14:textId="338AE6B4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(</w:t>
      </w:r>
      <w:r w:rsidR="009D3674">
        <w:t>ECDF</w:t>
      </w:r>
      <w:r w:rsidR="00D34B7B">
        <w:rPr>
          <w:rFonts w:hint="cs"/>
          <w:rtl/>
        </w:rPr>
        <w:t xml:space="preserve">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</w:p>
    <w:p w14:paraId="38E7F37B" w14:textId="3776EAFB" w:rsidR="00731661" w:rsidRDefault="009D3674" w:rsidP="00A602A8">
      <w:pPr>
        <w:spacing w:after="0" w:line="240" w:lineRule="auto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7DF40304" wp14:editId="1A1EEC22">
            <wp:extent cx="7086600" cy="3468580"/>
            <wp:effectExtent l="0" t="0" r="0" b="0"/>
            <wp:docPr id="274" name="תמונה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338" cy="34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40684F2" wp14:editId="2F5581E9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F31D15" w:rsidRPr="00C473EC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44" type="#_x0000_t202" style="position:absolute;left:0;text-align:left;margin-left:7.95pt;margin-top:556.2pt;width:193.45pt;height:26.8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jDFn4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F31D15" w:rsidRPr="00C473EC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DA6C922" wp14:editId="7E658BE7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F31D15" w:rsidRPr="0079021A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45" type="#_x0000_t202" style="position:absolute;left:0;text-align:left;margin-left:3.25pt;margin-top:271.9pt;width:166.1pt;height:26.8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" filled="f" stroked="f" strokeweight=".5pt">
                <v:textbox>
                  <w:txbxContent>
                    <w:p w14:paraId="14014724" w14:textId="1DC62C90" w:rsidR="00F31D15" w:rsidRPr="0079021A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209E6F" w14:textId="14958FB9" w:rsidR="00731661" w:rsidRDefault="00731661" w:rsidP="007C7FB6">
      <w:pPr>
        <w:spacing w:after="0" w:line="240" w:lineRule="auto"/>
        <w:jc w:val="left"/>
      </w:pPr>
    </w:p>
    <w:p w14:paraId="48B77530" w14:textId="484DBC36" w:rsidR="009D3674" w:rsidRDefault="009D3674" w:rsidP="007C7FB6">
      <w:pPr>
        <w:spacing w:after="0" w:line="240" w:lineRule="auto"/>
        <w:jc w:val="left"/>
      </w:pPr>
    </w:p>
    <w:p w14:paraId="693A4878" w14:textId="7BFB1029" w:rsidR="009D3674" w:rsidRDefault="009D3674" w:rsidP="007C7FB6">
      <w:pPr>
        <w:spacing w:after="0" w:line="240" w:lineRule="auto"/>
        <w:jc w:val="left"/>
      </w:pPr>
    </w:p>
    <w:p w14:paraId="69A7FCAA" w14:textId="7226B719" w:rsidR="009D3674" w:rsidRDefault="009D3674" w:rsidP="007C7FB6">
      <w:pPr>
        <w:spacing w:after="0" w:line="240" w:lineRule="auto"/>
        <w:jc w:val="left"/>
        <w:rPr>
          <w:rtl/>
        </w:rPr>
      </w:pPr>
      <w:r>
        <w:rPr>
          <w:noProof/>
        </w:rPr>
        <w:drawing>
          <wp:inline distT="0" distB="0" distL="0" distR="0" wp14:anchorId="1B2B2F1F" wp14:editId="18B508F8">
            <wp:extent cx="6691630" cy="3275260"/>
            <wp:effectExtent l="0" t="0" r="0" b="1905"/>
            <wp:docPr id="91" name="תמונה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884" cy="32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16CD" w14:textId="63DA821E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lastRenderedPageBreak/>
        <w:drawing>
          <wp:inline distT="0" distB="0" distL="0" distR="0" wp14:anchorId="1DBE2441" wp14:editId="7425C2DF">
            <wp:extent cx="6940868" cy="3397250"/>
            <wp:effectExtent l="0" t="0" r="0" b="0"/>
            <wp:docPr id="92" name="תמונה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6108" cy="340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4BC645" wp14:editId="67B1C85D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F31D15" w:rsidRPr="00C473EC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46" type="#_x0000_t202" style="position:absolute;left:0;text-align:left;margin-left:3.05pt;margin-top:275.4pt;width:234.65pt;height:26.8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" filled="f" stroked="f" strokeweight=".5pt">
                <v:textbox>
                  <w:txbxContent>
                    <w:p w14:paraId="43B0A26D" w14:textId="4F927D29" w:rsidR="00F31D15" w:rsidRPr="00C473EC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E741BC" w14:textId="42049833" w:rsidR="00731661" w:rsidRDefault="00731661" w:rsidP="00812450">
      <w:pPr>
        <w:spacing w:after="0" w:line="240" w:lineRule="auto"/>
        <w:ind w:left="360"/>
        <w:jc w:val="left"/>
      </w:pPr>
    </w:p>
    <w:p w14:paraId="454FBFF5" w14:textId="77777777" w:rsidR="00E65112" w:rsidRDefault="00E65112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699CCCA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14EE64" w14:textId="50BE966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EF7DFF0" wp14:editId="2A609298">
                <wp:simplePos x="0" y="0"/>
                <wp:positionH relativeFrom="margin">
                  <wp:align>left</wp:align>
                </wp:positionH>
                <wp:positionV relativeFrom="paragraph">
                  <wp:posOffset>3304540</wp:posOffset>
                </wp:positionV>
                <wp:extent cx="3442771" cy="340360"/>
                <wp:effectExtent l="0" t="0" r="0" b="254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F31D15" w:rsidRPr="00C473EC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47" type="#_x0000_t202" style="position:absolute;left:0;text-align:left;margin-left:0;margin-top:260.2pt;width:271.1pt;height:26.8pt;z-index:2517299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" filled="f" stroked="f" strokeweight=".5pt">
                <v:textbox>
                  <w:txbxContent>
                    <w:p w14:paraId="79878125" w14:textId="648C177D" w:rsidR="00F31D15" w:rsidRPr="00C473EC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039F92FA" wp14:editId="55E49FE4">
            <wp:extent cx="6927850" cy="3390879"/>
            <wp:effectExtent l="0" t="0" r="6350" b="635"/>
            <wp:docPr id="300" name="תמונה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793" cy="34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18808DB4" w:rsidR="00731661" w:rsidRDefault="00731661" w:rsidP="00812450">
      <w:pPr>
        <w:spacing w:after="0" w:line="240" w:lineRule="auto"/>
        <w:ind w:left="360"/>
        <w:jc w:val="left"/>
      </w:pPr>
    </w:p>
    <w:p w14:paraId="4F87FF44" w14:textId="3FCACB14" w:rsidR="00E65112" w:rsidRDefault="00E65112" w:rsidP="00812450">
      <w:pPr>
        <w:spacing w:after="0" w:line="240" w:lineRule="auto"/>
        <w:ind w:left="360"/>
        <w:jc w:val="left"/>
      </w:pPr>
    </w:p>
    <w:p w14:paraId="61DD8BAA" w14:textId="18449AFE" w:rsidR="00E65112" w:rsidRDefault="00E65112" w:rsidP="00812450">
      <w:pPr>
        <w:spacing w:after="0" w:line="240" w:lineRule="auto"/>
        <w:ind w:left="36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9856601" wp14:editId="3ED6E364">
                <wp:simplePos x="0" y="0"/>
                <wp:positionH relativeFrom="column">
                  <wp:posOffset>369570</wp:posOffset>
                </wp:positionH>
                <wp:positionV relativeFrom="paragraph">
                  <wp:posOffset>3141345</wp:posOffset>
                </wp:positionV>
                <wp:extent cx="2819943" cy="34060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2F75" w14:textId="16D3B834" w:rsidR="00F31D15" w:rsidRPr="00E65112" w:rsidRDefault="00F31D15" w:rsidP="00E65112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433292CA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56601" id="Text Box 54" o:spid="_x0000_s1248" type="#_x0000_t202" style="position:absolute;left:0;text-align:left;margin-left:29.1pt;margin-top:247.35pt;width:222.05pt;height:26.8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" filled="f" stroked="f" strokeweight=".5pt">
                <v:textbox>
                  <w:txbxContent>
                    <w:p w14:paraId="629D2F75" w14:textId="16D3B834" w:rsidR="00F31D15" w:rsidRPr="00E65112" w:rsidRDefault="00F31D15" w:rsidP="00E65112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433292CA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993F39" w14:textId="780E0600" w:rsidR="00E65112" w:rsidRDefault="00E65112" w:rsidP="00812450">
      <w:pPr>
        <w:spacing w:after="0" w:line="240" w:lineRule="auto"/>
        <w:ind w:left="360"/>
        <w:jc w:val="left"/>
      </w:pPr>
    </w:p>
    <w:p w14:paraId="7B04B27C" w14:textId="2A798CD2" w:rsidR="00E65112" w:rsidRDefault="009D3674" w:rsidP="00812450">
      <w:pPr>
        <w:spacing w:after="0" w:line="240" w:lineRule="auto"/>
        <w:ind w:left="360"/>
        <w:jc w:val="left"/>
      </w:pPr>
      <w:r>
        <w:rPr>
          <w:noProof/>
          <w:lang w:val="he-IL"/>
        </w:rPr>
        <w:lastRenderedPageBreak/>
        <w:drawing>
          <wp:inline distT="0" distB="0" distL="0" distR="0" wp14:anchorId="61972A5E" wp14:editId="54DE4CF1">
            <wp:extent cx="6330950" cy="3098722"/>
            <wp:effectExtent l="0" t="0" r="0" b="6985"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23" cy="310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78144" w14:textId="4B59C09B" w:rsidR="00731661" w:rsidRDefault="009D3674" w:rsidP="00E65112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FEA0792" wp14:editId="6F3A9CAE">
                <wp:simplePos x="0" y="0"/>
                <wp:positionH relativeFrom="margin">
                  <wp:align>left</wp:align>
                </wp:positionH>
                <wp:positionV relativeFrom="paragraph">
                  <wp:posOffset>7620</wp:posOffset>
                </wp:positionV>
                <wp:extent cx="3442771" cy="340360"/>
                <wp:effectExtent l="0" t="0" r="0" b="2540"/>
                <wp:wrapNone/>
                <wp:docPr id="303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3B71FC" w14:textId="70D837A6" w:rsidR="00F31D15" w:rsidRPr="00C473EC" w:rsidRDefault="00F31D15" w:rsidP="009D3674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t>6: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70909F72" w14:textId="77777777" w:rsidR="00F31D15" w:rsidRDefault="00F31D15" w:rsidP="009D3674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A0792" id="_x0000_s1249" type="#_x0000_t202" style="position:absolute;left:0;text-align:left;margin-left:0;margin-top:.6pt;width:271.1pt;height:26.8pt;z-index:2517483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" filled="f" stroked="f" strokeweight=".5pt">
                <v:textbox>
                  <w:txbxContent>
                    <w:p w14:paraId="513B71FC" w14:textId="70D837A6" w:rsidR="00F31D15" w:rsidRPr="00C473EC" w:rsidRDefault="00F31D15" w:rsidP="009D3674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t>6: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70909F72" w14:textId="77777777" w:rsidR="00F31D15" w:rsidRDefault="00F31D15" w:rsidP="009D3674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65112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C956E4" wp14:editId="3699A4F7">
                <wp:simplePos x="0" y="0"/>
                <wp:positionH relativeFrom="column">
                  <wp:posOffset>64770</wp:posOffset>
                </wp:positionH>
                <wp:positionV relativeFrom="paragraph">
                  <wp:posOffset>3726180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5D512D3B" w:rsidR="00F31D15" w:rsidRPr="00C473EC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50" type="#_x0000_t202" style="position:absolute;left:0;text-align:left;margin-left:5.1pt;margin-top:293.4pt;width:222.05pt;height:26.8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37NQ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" filled="f" stroked="f" strokeweight=".5pt">
                <v:textbox>
                  <w:txbxContent>
                    <w:p w14:paraId="54E6C17A" w14:textId="5D512D3B" w:rsidR="00F31D15" w:rsidRPr="00C473EC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A1F82D" w14:textId="680190E5" w:rsidR="00E65112" w:rsidRDefault="00E65112" w:rsidP="00E65112">
      <w:pPr>
        <w:spacing w:after="0" w:line="240" w:lineRule="auto"/>
        <w:jc w:val="left"/>
      </w:pPr>
    </w:p>
    <w:p w14:paraId="1F2080EA" w14:textId="35D11CA3" w:rsidR="009D3674" w:rsidRDefault="009D3674" w:rsidP="00E65112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2445C47" wp14:editId="3F5A64FB">
            <wp:extent cx="6604000" cy="3232368"/>
            <wp:effectExtent l="0" t="0" r="6350" b="6350"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179" cy="32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87E37" w14:textId="551EB32F" w:rsidR="009D3674" w:rsidRDefault="009D3674" w:rsidP="00E65112">
      <w:pPr>
        <w:spacing w:after="0" w:line="240" w:lineRule="auto"/>
        <w:jc w:val="left"/>
      </w:pPr>
    </w:p>
    <w:p w14:paraId="15CCFC8D" w14:textId="7401706E" w:rsidR="009D3674" w:rsidRDefault="009D3674" w:rsidP="00E65112">
      <w:pPr>
        <w:spacing w:after="0" w:line="240" w:lineRule="auto"/>
        <w:jc w:val="left"/>
      </w:pPr>
    </w:p>
    <w:p w14:paraId="7643298A" w14:textId="099D7D76" w:rsidR="009D3674" w:rsidRDefault="009D3674" w:rsidP="00E65112">
      <w:pPr>
        <w:spacing w:after="0" w:line="240" w:lineRule="auto"/>
        <w:jc w:val="left"/>
      </w:pPr>
    </w:p>
    <w:p w14:paraId="79E2C1C0" w14:textId="0B2FD133" w:rsidR="009D3674" w:rsidRDefault="009D3674" w:rsidP="00E65112">
      <w:pPr>
        <w:spacing w:after="0" w:line="240" w:lineRule="auto"/>
        <w:jc w:val="left"/>
      </w:pPr>
    </w:p>
    <w:p w14:paraId="44793B1D" w14:textId="79DD9A1A" w:rsidR="009D3674" w:rsidRDefault="009D3674" w:rsidP="00E65112">
      <w:pPr>
        <w:spacing w:after="0" w:line="240" w:lineRule="auto"/>
        <w:jc w:val="left"/>
      </w:pPr>
    </w:p>
    <w:p w14:paraId="456DDE17" w14:textId="22EE01EE" w:rsidR="009D3674" w:rsidRDefault="009D3674" w:rsidP="00E65112">
      <w:pPr>
        <w:spacing w:after="0" w:line="240" w:lineRule="auto"/>
        <w:jc w:val="left"/>
      </w:pPr>
    </w:p>
    <w:p w14:paraId="1FCCDEAE" w14:textId="11877D2D" w:rsidR="009D3674" w:rsidRDefault="009D3674" w:rsidP="00E65112">
      <w:pPr>
        <w:spacing w:after="0" w:line="240" w:lineRule="auto"/>
        <w:jc w:val="left"/>
      </w:pPr>
    </w:p>
    <w:p w14:paraId="15D9D129" w14:textId="6039D301" w:rsidR="009D3674" w:rsidRDefault="009D3674" w:rsidP="00E65112">
      <w:pPr>
        <w:spacing w:after="0" w:line="240" w:lineRule="auto"/>
        <w:jc w:val="left"/>
      </w:pPr>
    </w:p>
    <w:p w14:paraId="2560C7A6" w14:textId="0CD7EF91" w:rsidR="009D3674" w:rsidRDefault="009D3674" w:rsidP="00E65112">
      <w:pPr>
        <w:spacing w:after="0" w:line="240" w:lineRule="auto"/>
        <w:jc w:val="left"/>
      </w:pPr>
    </w:p>
    <w:p w14:paraId="530E535C" w14:textId="67A0C769" w:rsidR="009D3674" w:rsidRDefault="009D3674" w:rsidP="00E65112">
      <w:pPr>
        <w:spacing w:after="0" w:line="240" w:lineRule="auto"/>
        <w:jc w:val="left"/>
      </w:pPr>
    </w:p>
    <w:p w14:paraId="1E0F02EE" w14:textId="40F01AA2" w:rsidR="009D3674" w:rsidRDefault="009D3674" w:rsidP="00E65112">
      <w:pPr>
        <w:spacing w:after="0" w:line="240" w:lineRule="auto"/>
        <w:jc w:val="left"/>
      </w:pPr>
    </w:p>
    <w:p w14:paraId="563A9F34" w14:textId="21FA6C61" w:rsidR="009D3674" w:rsidRDefault="009D3674" w:rsidP="00E65112">
      <w:pPr>
        <w:spacing w:after="0" w:line="240" w:lineRule="auto"/>
        <w:jc w:val="left"/>
      </w:pPr>
    </w:p>
    <w:p w14:paraId="1F1C7A97" w14:textId="7475A2F9" w:rsidR="009D3674" w:rsidRDefault="009D3674" w:rsidP="00E65112">
      <w:pPr>
        <w:spacing w:after="0" w:line="240" w:lineRule="auto"/>
        <w:jc w:val="left"/>
        <w:rPr>
          <w:rtl/>
        </w:rPr>
      </w:pPr>
    </w:p>
    <w:p w14:paraId="31E2E956" w14:textId="4C3F123A" w:rsidR="00731661" w:rsidRDefault="009D3674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lang w:val="he-IL"/>
        </w:rPr>
        <w:drawing>
          <wp:inline distT="0" distB="0" distL="0" distR="0" wp14:anchorId="57092E11" wp14:editId="09E0D571">
            <wp:extent cx="6572250" cy="3216828"/>
            <wp:effectExtent l="0" t="0" r="0" b="3175"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322" cy="32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DE92AE2" wp14:editId="116904E1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F31D15" w:rsidRPr="00C473EC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51" type="#_x0000_t202" style="position:absolute;left:0;text-align:left;margin-left:16.5pt;margin-top:270.2pt;width:185.2pt;height:26.8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LZNA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Orkg2UF1QoAWBpE4w1cNvmLNnH9hFlWBmFDp/hkPqQC7wdmipAb762/+kI9kYZSSDlVW&#10;UvfzwKygRH3XSOOXbDIJsoyXyfRzjhd7G9ndRvShfQAUcoY7ZXg0Q75XF1NaaF9xIZahK4aY5ti7&#10;pP5iPvhB+7hQXCyXMQmFaJhf643hoXSYa5jxtn9l1pyJ8EjhE1z0yIp3fAy5AyPLgwfZRLLCpIep&#10;nglAEUe6zwsXtuT2HrPe/hYWvwE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DIhMLZ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F31D15" w:rsidRPr="00C473EC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5D7C4" w14:textId="7216B08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B6CD74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61573B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155C3679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0758936" wp14:editId="04ECE164">
                <wp:simplePos x="0" y="0"/>
                <wp:positionH relativeFrom="column">
                  <wp:posOffset>208915</wp:posOffset>
                </wp:positionH>
                <wp:positionV relativeFrom="paragraph">
                  <wp:posOffset>3079115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F31D15" w:rsidRPr="007C7FB6" w:rsidRDefault="00F31D15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52" type="#_x0000_t202" style="position:absolute;left:0;text-align:left;margin-left:16.45pt;margin-top:242.45pt;width:205.15pt;height:26.8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F31D15" w:rsidRPr="007C7FB6" w:rsidRDefault="00F31D15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9D3674">
        <w:rPr>
          <w:noProof/>
        </w:rPr>
        <w:drawing>
          <wp:inline distT="0" distB="0" distL="0" distR="0" wp14:anchorId="511139CE" wp14:editId="0E8F6EE8">
            <wp:extent cx="6413500" cy="3139127"/>
            <wp:effectExtent l="0" t="0" r="6350" b="4445"/>
            <wp:docPr id="307" name="תמונה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67" cy="314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017680E4" w:rsidR="00731661" w:rsidRDefault="009D3674" w:rsidP="009D3674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E67635" wp14:editId="2F9E68E3">
                <wp:simplePos x="0" y="0"/>
                <wp:positionH relativeFrom="column">
                  <wp:posOffset>-31115</wp:posOffset>
                </wp:positionH>
                <wp:positionV relativeFrom="paragraph">
                  <wp:posOffset>3141345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F31D15" w:rsidRPr="00C473EC" w:rsidRDefault="00F31D15" w:rsidP="007C7FB6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F31D15" w:rsidRDefault="00F31D15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53" type="#_x0000_t202" style="position:absolute;left:0;text-align:left;margin-left:-2.45pt;margin-top:247.35pt;width:244.2pt;height:26.8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um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F31D15" w:rsidRPr="00C473EC" w:rsidRDefault="00F31D15" w:rsidP="007C7FB6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F31D15" w:rsidRDefault="00F31D15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he-IL"/>
        </w:rPr>
        <w:drawing>
          <wp:inline distT="0" distB="0" distL="0" distR="0" wp14:anchorId="382B42A7" wp14:editId="6B2AA58D">
            <wp:extent cx="6584950" cy="3223044"/>
            <wp:effectExtent l="0" t="0" r="6350" b="0"/>
            <wp:docPr id="308" name="תמונה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324" cy="322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03BE" w14:textId="537C866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67B19918" w:rsidR="00731661" w:rsidRDefault="00CF3330" w:rsidP="00812450">
      <w:pPr>
        <w:spacing w:after="0" w:line="240" w:lineRule="auto"/>
        <w:ind w:left="360"/>
        <w:jc w:val="left"/>
      </w:pPr>
      <w:r>
        <w:t>Submission Rate=average (1/Interarrivals)</w:t>
      </w:r>
    </w:p>
    <w:p w14:paraId="18D9ACC6" w14:textId="32E65DE1" w:rsidR="00731661" w:rsidRDefault="00731661" w:rsidP="00CF3330">
      <w:pPr>
        <w:spacing w:after="0" w:line="240" w:lineRule="auto"/>
        <w:jc w:val="left"/>
        <w:rPr>
          <w:rtl/>
        </w:rPr>
      </w:pPr>
    </w:p>
    <w:p w14:paraId="50DD7B2A" w14:textId="4473A237" w:rsidR="00731661" w:rsidRDefault="00CF3330" w:rsidP="0081245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לפי השיחה שהייתה על ה </w:t>
      </w:r>
      <w:r>
        <w:t>Submission Rate</w:t>
      </w:r>
      <w:r>
        <w:rPr>
          <w:rFonts w:hint="cs"/>
          <w:rtl/>
        </w:rPr>
        <w:t xml:space="preserve"> סיכמנו ש </w:t>
      </w:r>
      <w:r>
        <w:t>Submission Rate</w:t>
      </w:r>
      <w:r>
        <w:rPr>
          <w:rFonts w:hint="cs"/>
          <w:rtl/>
        </w:rPr>
        <w:t xml:space="preserve"> הוא ההופכי של </w:t>
      </w:r>
      <w:r>
        <w:t>Interarrivals</w:t>
      </w:r>
      <w:r>
        <w:rPr>
          <w:rFonts w:hint="cs"/>
          <w:rtl/>
        </w:rPr>
        <w:t xml:space="preserve"> לכן חישבנו את ה </w:t>
      </w:r>
      <w:r>
        <w:t>Submission Rate</w:t>
      </w:r>
      <w:r>
        <w:rPr>
          <w:rFonts w:hint="cs"/>
          <w:rtl/>
        </w:rPr>
        <w:t xml:space="preserve"> לפי מה שנקבע והצגנו גם גרפית את מספר ה </w:t>
      </w:r>
      <w:r>
        <w:t>Submissions</w:t>
      </w:r>
      <w:r>
        <w:rPr>
          <w:rFonts w:hint="cs"/>
          <w:rtl/>
        </w:rPr>
        <w:t xml:space="preserve"> תוך פרקי זמן של יומיים ביחס ל </w:t>
      </w:r>
      <w:r>
        <w:t>ECDF</w:t>
      </w:r>
      <w:r>
        <w:rPr>
          <w:rFonts w:hint="cs"/>
          <w:rtl/>
        </w:rPr>
        <w:t>.</w:t>
      </w:r>
    </w:p>
    <w:p w14:paraId="2322FBC9" w14:textId="102225C4" w:rsidR="00CF3330" w:rsidRDefault="00CF3330" w:rsidP="00812450">
      <w:pPr>
        <w:spacing w:after="0" w:line="240" w:lineRule="auto"/>
        <w:ind w:left="360"/>
        <w:jc w:val="left"/>
        <w:rPr>
          <w:rtl/>
        </w:rPr>
      </w:pPr>
    </w:p>
    <w:p w14:paraId="3EE2B8B3" w14:textId="450205ED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ה </w:t>
      </w:r>
      <w:r>
        <w:rPr>
          <w:rFonts w:hint="cs"/>
        </w:rPr>
        <w:t>S</w:t>
      </w:r>
      <w:r>
        <w:t>ubmission Rate</w:t>
      </w:r>
      <w:r>
        <w:rPr>
          <w:rFonts w:hint="cs"/>
          <w:rtl/>
        </w:rPr>
        <w:t xml:space="preserve"> לא נותן לנו הבדלה בין העומסים וזאת יכול להיות מהסיבה שהמשתמשים שנבחרו ב-</w:t>
      </w:r>
      <w:r>
        <w:t>traces</w:t>
      </w:r>
      <w:r>
        <w:rPr>
          <w:rFonts w:hint="cs"/>
          <w:rtl/>
        </w:rPr>
        <w:t xml:space="preserve"> עם פחות עומס ה-</w:t>
      </w:r>
      <w:r>
        <w:t>Jobs</w:t>
      </w:r>
      <w:r>
        <w:rPr>
          <w:rFonts w:hint="cs"/>
          <w:rtl/>
        </w:rPr>
        <w:t xml:space="preserve"> שלהם צפופים יותר.</w:t>
      </w:r>
    </w:p>
    <w:p w14:paraId="79AA35D4" w14:textId="11DFF2F7" w:rsidR="00CF3330" w:rsidRDefault="00CF3330" w:rsidP="00CF3330">
      <w:pPr>
        <w:spacing w:after="0" w:line="240" w:lineRule="auto"/>
        <w:ind w:left="360"/>
        <w:jc w:val="left"/>
        <w:rPr>
          <w:rtl/>
        </w:rPr>
      </w:pPr>
    </w:p>
    <w:p w14:paraId="5778A567" w14:textId="451A473F" w:rsidR="00CF3330" w:rsidRDefault="00CF3330" w:rsidP="00CF3330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 xml:space="preserve">אבל אם נסתכל על גרפי ה </w:t>
      </w:r>
      <w:r>
        <w:rPr>
          <w:rFonts w:hint="cs"/>
        </w:rPr>
        <w:t>ECDF</w:t>
      </w:r>
      <w:r>
        <w:rPr>
          <w:rFonts w:hint="cs"/>
          <w:rtl/>
        </w:rPr>
        <w:t xml:space="preserve"> אפשר לראות שעם עומס של 80% מספר ההגשות בחלון של יומיים היה עם מקסימום של 600-900, עם עומס </w:t>
      </w:r>
      <w:r w:rsidR="00E8640B">
        <w:rPr>
          <w:rFonts w:hint="cs"/>
          <w:rtl/>
        </w:rPr>
        <w:t>100% היה לנו מקסימום של 900-1050 ועם עומס 120% מקסימום של 1150-1250 בקירוב.</w:t>
      </w:r>
    </w:p>
    <w:p w14:paraId="1C2C23AA" w14:textId="6460FA30" w:rsidR="00E8640B" w:rsidRDefault="00E8640B" w:rsidP="00CF3330">
      <w:pPr>
        <w:spacing w:after="0" w:line="240" w:lineRule="auto"/>
        <w:ind w:left="360"/>
        <w:jc w:val="left"/>
        <w:rPr>
          <w:rtl/>
        </w:rPr>
      </w:pPr>
    </w:p>
    <w:p w14:paraId="343C5A5E" w14:textId="4B19E6DC" w:rsidR="00E8640B" w:rsidRDefault="00E8640B" w:rsidP="00E8640B">
      <w:pPr>
        <w:spacing w:after="0" w:line="240" w:lineRule="auto"/>
        <w:ind w:left="360"/>
        <w:jc w:val="left"/>
        <w:rPr>
          <w:rtl/>
        </w:rPr>
      </w:pPr>
      <w:r>
        <w:rPr>
          <w:rFonts w:hint="cs"/>
          <w:rtl/>
        </w:rPr>
        <w:t>אם נעשה ניתוח עמוק יותר, נסיק כי הערך של ה-</w:t>
      </w:r>
      <w:r>
        <w:t>Submissions</w:t>
      </w:r>
      <w:r>
        <w:rPr>
          <w:rFonts w:hint="cs"/>
          <w:rtl/>
        </w:rPr>
        <w:t xml:space="preserve"> תוך חלון של יומיים עולה מעל 400 עם 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0.8-0.93 ב-</w:t>
      </w:r>
      <w:r>
        <w:t>traces</w:t>
      </w:r>
      <w:r>
        <w:rPr>
          <w:rFonts w:hint="cs"/>
          <w:rtl/>
        </w:rPr>
        <w:t xml:space="preserve"> עם עומס של 80%,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0.</w:t>
      </w:r>
      <w:r w:rsidR="00490D39">
        <w:rPr>
          <w:rFonts w:hint="cs"/>
          <w:rtl/>
        </w:rPr>
        <w:t>78</w:t>
      </w:r>
      <w:r>
        <w:rPr>
          <w:rFonts w:hint="cs"/>
          <w:rtl/>
        </w:rPr>
        <w:t>-0.8 ב-</w:t>
      </w:r>
      <w:r>
        <w:t>traces</w:t>
      </w:r>
      <w:r>
        <w:rPr>
          <w:rFonts w:hint="cs"/>
          <w:rtl/>
        </w:rPr>
        <w:t xml:space="preserve"> עם עומס של 100% וערכי </w:t>
      </w:r>
      <w:r>
        <w:rPr>
          <w:rFonts w:hint="cs"/>
        </w:rPr>
        <w:t>ECDF</w:t>
      </w:r>
      <w:r>
        <w:rPr>
          <w:rFonts w:hint="cs"/>
          <w:rtl/>
        </w:rPr>
        <w:t xml:space="preserve"> של </w:t>
      </w:r>
      <w:r w:rsidR="00490D39">
        <w:rPr>
          <w:rFonts w:hint="cs"/>
          <w:rtl/>
        </w:rPr>
        <w:t>0.7-0.8 ב-</w:t>
      </w:r>
      <w:r w:rsidR="00490D39">
        <w:t>traces</w:t>
      </w:r>
      <w:r w:rsidR="00490D39">
        <w:rPr>
          <w:rFonts w:hint="cs"/>
          <w:rtl/>
        </w:rPr>
        <w:t xml:space="preserve"> עם עומס של 120%. מה שבעצם הניתוח הזה אומר, ככל שעולים בעומס, יש לנו אחוז גדול יותר של חלונות בגודל יומיים עם 400 או יותר הגשות.</w:t>
      </w: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263E71" wp14:editId="5E1E114D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F31D15" w:rsidRPr="00C473EC" w:rsidRDefault="00F31D15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F31D15" w:rsidRDefault="00F31D15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54" type="#_x0000_t202" style="position:absolute;left:0;text-align:left;margin-left:-7.85pt;margin-top:283.7pt;width:73.9pt;height:26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KNaiS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F31D15" w:rsidRPr="00C473EC" w:rsidRDefault="00F31D15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F31D15" w:rsidRDefault="00F31D15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703296" behindDoc="0" locked="0" layoutInCell="1" allowOverlap="1" wp14:anchorId="6901D60A" wp14:editId="428A9336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6285B3" wp14:editId="593E4918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F31D15" w:rsidRPr="00C473EC" w:rsidRDefault="00F31D15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F31D15" w:rsidRDefault="00F31D15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55" type="#_x0000_t202" style="position:absolute;left:0;text-align:left;margin-left:-27.35pt;margin-top:334.7pt;width:73.9pt;height:26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DY/qdS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F31D15" w:rsidRPr="00C473EC" w:rsidRDefault="00F31D15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F31D15" w:rsidRDefault="00F31D15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704320" behindDoc="0" locked="0" layoutInCell="1" allowOverlap="1" wp14:anchorId="7D75D3DD" wp14:editId="45870CB0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6A4ADC" wp14:editId="68FE9626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F31D15" w:rsidRPr="00995565" w:rsidRDefault="00F31D15" w:rsidP="00995565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F31D15" w:rsidRDefault="00F31D15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56" type="#_x0000_t202" style="position:absolute;left:0;text-align:left;margin-left:-6.65pt;margin-top:295pt;width:73.9pt;height:26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" filled="f" stroked="f" strokeweight=".5pt">
                <v:textbox>
                  <w:txbxContent>
                    <w:p w14:paraId="71452ABD" w14:textId="565EE9D2" w:rsidR="00F31D15" w:rsidRPr="00995565" w:rsidRDefault="00F31D15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F31D15" w:rsidRDefault="00F31D15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5344" behindDoc="0" locked="0" layoutInCell="1" allowOverlap="1" wp14:anchorId="426EB7D3" wp14:editId="09D32452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74229B7" wp14:editId="04252294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F31D15" w:rsidRPr="00995565" w:rsidRDefault="00F31D15" w:rsidP="005B39DF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F31D15" w:rsidRDefault="00F31D15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57" type="#_x0000_t202" style="position:absolute;left:0;text-align:left;margin-left:-27.3pt;margin-top:275.6pt;width:73.9pt;height:26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" filled="f" stroked="f" strokeweight=".5pt">
                <v:textbox>
                  <w:txbxContent>
                    <w:p w14:paraId="7B4ABDC4" w14:textId="17E78FF3" w:rsidR="00F31D15" w:rsidRPr="00995565" w:rsidRDefault="00F31D15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F31D15" w:rsidRDefault="00F31D15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09440" behindDoc="0" locked="0" layoutInCell="1" allowOverlap="1" wp14:anchorId="522F56AA" wp14:editId="1FAC3181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93AD78" wp14:editId="2BF3DC02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F31D15" w:rsidRPr="00995565" w:rsidRDefault="00F31D15" w:rsidP="0039383A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F31D15" w:rsidRDefault="00F31D15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58" type="#_x0000_t202" style="position:absolute;left:0;text-align:left;margin-left:-10.65pt;margin-top:274.25pt;width:73.9pt;height:26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42/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" filled="f" stroked="f" strokeweight=".5pt">
                <v:textbox>
                  <w:txbxContent>
                    <w:p w14:paraId="286FC9E6" w14:textId="747F50E1" w:rsidR="00F31D15" w:rsidRPr="00995565" w:rsidRDefault="00F31D15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F31D15" w:rsidRDefault="00F31D15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710464" behindDoc="0" locked="0" layoutInCell="1" allowOverlap="1" wp14:anchorId="13C9E284" wp14:editId="454C10C4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BE2B8A" wp14:editId="122C1974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F31D15" w:rsidRPr="00995565" w:rsidRDefault="00F31D15" w:rsidP="00FB7F63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F31D15" w:rsidRDefault="00F31D15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59" type="#_x0000_t202" style="position:absolute;left:0;text-align:left;margin-left:-17.4pt;margin-top:309.1pt;width:73.9pt;height:26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" filled="f" stroked="f" strokeweight=".5pt">
                <v:textbox>
                  <w:txbxContent>
                    <w:p w14:paraId="2127CA7F" w14:textId="333FE897" w:rsidR="00F31D15" w:rsidRPr="00995565" w:rsidRDefault="00F31D15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F31D15" w:rsidRDefault="00F31D15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13536" behindDoc="0" locked="0" layoutInCell="1" allowOverlap="1" wp14:anchorId="006740FE" wp14:editId="40D94059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714560" behindDoc="0" locked="0" layoutInCell="1" allowOverlap="1" wp14:anchorId="1835FF19" wp14:editId="69865B90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04A6C4" wp14:editId="62739D38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F31D15" w:rsidRPr="00995565" w:rsidRDefault="00F31D15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F31D15" w:rsidRDefault="00F31D15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60" type="#_x0000_t202" style="position:absolute;left:0;text-align:left;margin-left:-22.85pt;margin-top:252.65pt;width:73.9pt;height:26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qF0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s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dqhdD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F31D15" w:rsidRPr="00995565" w:rsidRDefault="00F31D15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F31D15" w:rsidRDefault="00F31D15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715584" behindDoc="0" locked="0" layoutInCell="1" allowOverlap="1" wp14:anchorId="29BD0CBB" wp14:editId="08635B7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DC5484" wp14:editId="66B9A4B2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F31D15" w:rsidRPr="00995565" w:rsidRDefault="00F31D15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F31D15" w:rsidRDefault="00F31D15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61" type="#_x0000_t202" style="position:absolute;left:0;text-align:left;margin-left:-22.7pt;margin-top:290pt;width:73.9pt;height:26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Wao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aJ&#10;Zg2StBWdJ1+hI8GHE2qNyzFxYzDVdxhApge/Q2cA3knbhF+ERDCOsz5d5hvKcXTeTW4n2Q0lHEOT&#10;aTpPx6FK8v6xsc5/E9CQYBTUIn1xquz45HyfOqSEXhrWtVKRQqVJW9D5ZJbGDy4RLK409ggQ+qcG&#10;y3e7LoLOsu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Op1mq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F31D15" w:rsidRPr="00995565" w:rsidRDefault="00F31D15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F31D15" w:rsidRDefault="00F31D15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39BA9BD" wp14:editId="7AF03C25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F31D15" w:rsidRPr="00995565" w:rsidRDefault="00F31D15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F31D15" w:rsidRDefault="00F31D15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62" type="#_x0000_t202" style="position:absolute;left:0;text-align:left;margin-left:-9.55pt;margin-top:268.7pt;width:73.9pt;height:26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5YK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6J&#10;Zg2StBWdJ1+hI8GHE2qNyzFxYzDVdxhApge/Q2cA3knbhF+ERDCOsz5d5hvKcXTeTW4n2Q0lHEOT&#10;aTpPx6FK8v6xsc5/E9CQYBTUIn1xquz45HyfOqSEXhrWtVKRQqVJW9D5ZJbGDy4RLK409ggQ+qcG&#10;y3e7LoLOst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Pfflgo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F31D15" w:rsidRPr="00995565" w:rsidRDefault="00F31D15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F31D15" w:rsidRDefault="00F31D15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716608" behindDoc="0" locked="0" layoutInCell="1" allowOverlap="1" wp14:anchorId="7B577D17" wp14:editId="6D403E77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BA46D9" wp14:editId="54A95224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F31D15" w:rsidRDefault="00F31D15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63" type="#_x0000_t202" style="position:absolute;left:0;text-align:left;margin-left:0;margin-top:280.75pt;width:129.35pt;height:20.6pt;z-index:251746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" fillcolor="white [3201]" strokeweight=".5pt">
                <v:textbox>
                  <w:txbxContent>
                    <w:p w14:paraId="7DB5C955" w14:textId="77777777" w:rsidR="00F31D15" w:rsidRDefault="00F31D15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723776" behindDoc="0" locked="0" layoutInCell="1" allowOverlap="1" wp14:anchorId="6608704F" wp14:editId="7EC1131B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0739A52" wp14:editId="5006DF74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F31D15" w:rsidRPr="00995565" w:rsidRDefault="00F31D15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F31D15" w:rsidRDefault="00F31D15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64" type="#_x0000_t202" style="position:absolute;left:0;text-align:left;margin-left:0;margin-top:271.55pt;width:73.9pt;height:26.8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F31D15" w:rsidRPr="00995565" w:rsidRDefault="00F31D15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F31D15" w:rsidRDefault="00F31D15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38C4DF1" wp14:editId="32B74DAB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F31D15" w:rsidRDefault="00F31D15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65" type="#_x0000_t202" style="position:absolute;left:0;text-align:left;margin-left:0;margin-top:269.1pt;width:129.35pt;height:20.6pt;z-index:251745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" fillcolor="white [3201]" strokeweight=".5pt">
                <v:textbox>
                  <w:txbxContent>
                    <w:p w14:paraId="5A43A9E2" w14:textId="63057859" w:rsidR="00F31D15" w:rsidRDefault="00F31D15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93B9B17" wp14:editId="3D2B5B82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F31D15" w:rsidRPr="00995565" w:rsidRDefault="00F31D15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F31D15" w:rsidRDefault="00F31D15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66" type="#_x0000_t202" style="position:absolute;left:0;text-align:left;margin-left:-30.85pt;margin-top:266.55pt;width:73.9pt;height:26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AvoT0q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F31D15" w:rsidRPr="00995565" w:rsidRDefault="00F31D15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F31D15" w:rsidRDefault="00F31D15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724800" behindDoc="0" locked="0" layoutInCell="1" allowOverlap="1" wp14:anchorId="6529DAA7" wp14:editId="4362618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834B28F" wp14:editId="3043F63F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F31D15" w:rsidRDefault="00F31D15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67" type="#_x0000_t202" style="position:absolute;left:0;text-align:left;margin-left:169.9pt;margin-top:548.1pt;width:129.35pt;height:20.6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EQ+4a9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F31D15" w:rsidRDefault="00F31D15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3CA5B6" wp14:editId="3A4A9AF1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F31D15" w:rsidRPr="00995565" w:rsidRDefault="00F31D15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F31D15" w:rsidRDefault="00F31D15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68" type="#_x0000_t202" style="position:absolute;left:0;text-align:left;margin-left:-22pt;margin-top:566.35pt;width:73.9pt;height:26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nUCMLD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F31D15" w:rsidRPr="00995565" w:rsidRDefault="00F31D15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F31D15" w:rsidRDefault="00F31D15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725824" behindDoc="0" locked="0" layoutInCell="1" allowOverlap="1" wp14:anchorId="74857FFF" wp14:editId="5B26D109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Heading1"/>
        <w:rPr>
          <w:rtl/>
        </w:rPr>
      </w:pPr>
      <w:bookmarkStart w:id="282" w:name="_Toc63019125"/>
    </w:p>
    <w:p w14:paraId="42ACA038" w14:textId="219DD209" w:rsidR="00F2393F" w:rsidRDefault="00F2393F" w:rsidP="00F2393F">
      <w:pPr>
        <w:pStyle w:val="Heading1"/>
        <w:rPr>
          <w:ins w:id="283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2"/>
    </w:p>
    <w:p w14:paraId="7B665E3C" w14:textId="213A1517" w:rsidR="0022198F" w:rsidRDefault="0022198F" w:rsidP="0022198F">
      <w:pPr>
        <w:rPr>
          <w:ins w:id="284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85" w:author="יובל תמיר" w:date="2021-01-27T22:46:00Z"/>
        </w:rPr>
      </w:pPr>
      <w:proofErr w:type="spellStart"/>
      <w:ins w:id="286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7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88" w:author="יובל תמיר" w:date="2021-01-27T22:47:00Z"/>
        </w:rPr>
      </w:pPr>
      <w:bookmarkStart w:id="289" w:name="_Toc63019126"/>
      <w:ins w:id="290" w:author="יובל תמיר" w:date="2021-01-27T22:47:00Z">
        <w:r>
          <w:t>C</w:t>
        </w:r>
        <w:r w:rsidRPr="005F5D07">
          <w:t>olophon</w:t>
        </w:r>
        <w:bookmarkEnd w:id="289"/>
      </w:ins>
    </w:p>
    <w:p w14:paraId="460D8AA9" w14:textId="48C41977" w:rsidR="005F5D07" w:rsidRDefault="005F5D07" w:rsidP="005F5D07">
      <w:pPr>
        <w:bidi w:val="0"/>
        <w:rPr>
          <w:ins w:id="291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292" w:author="יובל תמיר" w:date="2021-01-27T22:49:00Z"/>
        </w:rPr>
        <w:pPrChange w:id="293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proofErr w:type="spellStart"/>
      <w:ins w:id="294" w:author="יובל תמיר" w:date="2021-01-27T22:47:00Z">
        <w:r>
          <w:t>Pycharm</w:t>
        </w:r>
        <w:proofErr w:type="spellEnd"/>
        <w:r>
          <w:t xml:space="preserve">, </w:t>
        </w:r>
      </w:ins>
      <w:ins w:id="295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 xml:space="preserve">Build #PC-202.7660.27, built on October 6, </w:t>
        </w:r>
        <w:proofErr w:type="gramStart"/>
        <w:r w:rsidR="00B10CDF">
          <w:t>2020</w:t>
        </w:r>
        <w:proofErr w:type="gramEnd"/>
      </w:ins>
    </w:p>
    <w:p w14:paraId="5805D0E7" w14:textId="386688D7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</w:pPr>
      <w:ins w:id="296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7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ListParagraph"/>
        <w:numPr>
          <w:ilvl w:val="0"/>
          <w:numId w:val="4"/>
        </w:numPr>
        <w:bidi w:val="0"/>
        <w:jc w:val="left"/>
        <w:rPr>
          <w:ins w:id="298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ListParagraph"/>
        <w:bidi w:val="0"/>
        <w:ind w:left="360"/>
        <w:jc w:val="left"/>
        <w:rPr>
          <w:rtl/>
        </w:rPr>
        <w:pPrChange w:id="299" w:author="יובל תמיר" w:date="2021-01-27T22:49:00Z">
          <w:pPr>
            <w:pStyle w:val="Heading1"/>
          </w:pPr>
        </w:pPrChange>
      </w:pPr>
    </w:p>
    <w:sectPr w:rsidR="00B10CDF" w:rsidRPr="00490C43" w:rsidSect="00D34877">
      <w:footerReference w:type="even" r:id="rId192"/>
      <w:footerReference w:type="default" r:id="rId19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FEA5A8" w14:textId="77777777" w:rsidR="00F31D15" w:rsidRDefault="00F31D15" w:rsidP="008043F5">
      <w:pPr>
        <w:spacing w:after="0" w:line="240" w:lineRule="auto"/>
      </w:pPr>
      <w:r>
        <w:separator/>
      </w:r>
    </w:p>
  </w:endnote>
  <w:endnote w:type="continuationSeparator" w:id="0">
    <w:p w14:paraId="41830216" w14:textId="77777777" w:rsidR="00F31D15" w:rsidRDefault="00F31D15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F31D15" w:rsidRDefault="00F31D15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F31D15" w:rsidRDefault="00F31D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F31D15" w:rsidRDefault="00F31D15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F31D15" w:rsidRDefault="00F31D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C150D4" w14:textId="77777777" w:rsidR="00F31D15" w:rsidRDefault="00F31D15" w:rsidP="008043F5">
      <w:pPr>
        <w:spacing w:after="0" w:line="240" w:lineRule="auto"/>
      </w:pPr>
      <w:r>
        <w:separator/>
      </w:r>
    </w:p>
  </w:footnote>
  <w:footnote w:type="continuationSeparator" w:id="0">
    <w:p w14:paraId="7C1C1450" w14:textId="77777777" w:rsidR="00F31D15" w:rsidRDefault="00F31D15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F31D15" w:rsidRDefault="00F31D15">
      <w:pPr>
        <w:pStyle w:val="FootnoteText"/>
      </w:pPr>
      <w:ins w:id="166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F31D15" w:rsidRDefault="00F31D15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76" w:author="יובל תמיר" w:date="2021-01-27T22:36:00Z">
        <w:r>
          <w:t xml:space="preserve">Dror G. Feitelson, “Workload Modeling: Computer Systems </w:t>
        </w:r>
      </w:ins>
      <w:ins w:id="277" w:author="יובל תמיר" w:date="2021-01-27T22:37:00Z">
        <w:r>
          <w:t xml:space="preserve">Performance Evaluation”, p. </w:t>
        </w:r>
      </w:ins>
      <w:r>
        <w:t>340</w:t>
      </w:r>
      <w:ins w:id="278" w:author="יובל תמיר" w:date="2021-01-27T22:37:00Z">
        <w:r>
          <w:t xml:space="preserve"> </w:t>
        </w:r>
      </w:ins>
    </w:p>
  </w:footnote>
  <w:footnote w:id="3">
    <w:p w14:paraId="620A2C02" w14:textId="69415E7A" w:rsidR="00F31D15" w:rsidRDefault="00F31D15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79" w:author="יובל תמיר" w:date="2021-01-27T22:36:00Z">
        <w:r>
          <w:t xml:space="preserve">Dror G. Feitelson, “Workload Modeling: Computer Systems </w:t>
        </w:r>
      </w:ins>
      <w:ins w:id="280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1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14632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05523"/>
    <w:rsid w:val="00121839"/>
    <w:rsid w:val="00147DEC"/>
    <w:rsid w:val="0016604E"/>
    <w:rsid w:val="001909F1"/>
    <w:rsid w:val="001944B8"/>
    <w:rsid w:val="001C0796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D37E7"/>
    <w:rsid w:val="002F003C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11CFE"/>
    <w:rsid w:val="00417CFE"/>
    <w:rsid w:val="0042309A"/>
    <w:rsid w:val="00435FEC"/>
    <w:rsid w:val="00464754"/>
    <w:rsid w:val="00470EAB"/>
    <w:rsid w:val="00490C43"/>
    <w:rsid w:val="00490D39"/>
    <w:rsid w:val="004911C7"/>
    <w:rsid w:val="004B7D0E"/>
    <w:rsid w:val="004C04A4"/>
    <w:rsid w:val="004E27EA"/>
    <w:rsid w:val="004E60CA"/>
    <w:rsid w:val="004F0FC4"/>
    <w:rsid w:val="0050142F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266DF"/>
    <w:rsid w:val="00631B34"/>
    <w:rsid w:val="006434DA"/>
    <w:rsid w:val="00650ADA"/>
    <w:rsid w:val="00651CE1"/>
    <w:rsid w:val="00653BCD"/>
    <w:rsid w:val="00653FEB"/>
    <w:rsid w:val="00674546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260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0F33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3674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7353D"/>
    <w:rsid w:val="00B804BC"/>
    <w:rsid w:val="00BA670B"/>
    <w:rsid w:val="00BB55A3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87FF9"/>
    <w:rsid w:val="00C9233E"/>
    <w:rsid w:val="00C95EEF"/>
    <w:rsid w:val="00CB5B83"/>
    <w:rsid w:val="00CB5E07"/>
    <w:rsid w:val="00CC7644"/>
    <w:rsid w:val="00CF3330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365AF"/>
    <w:rsid w:val="00E41E8C"/>
    <w:rsid w:val="00E43631"/>
    <w:rsid w:val="00E65112"/>
    <w:rsid w:val="00E6539B"/>
    <w:rsid w:val="00E72F53"/>
    <w:rsid w:val="00E77545"/>
    <w:rsid w:val="00E8640B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46BA"/>
    <w:rsid w:val="00F268DF"/>
    <w:rsid w:val="00F31D15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D64D7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9450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50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footer" Target="foot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microsoft.com/office/2011/relationships/people" Target="people.xml"/><Relationship Id="rId190" Type="http://schemas.openxmlformats.org/officeDocument/2006/relationships/image" Target="media/image183.pn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80" Type="http://schemas.openxmlformats.org/officeDocument/2006/relationships/image" Target="media/image173.png"/><Relationship Id="rId26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68</Pages>
  <Words>3553</Words>
  <Characters>20257</Characters>
  <Application>Microsoft Office Word</Application>
  <DocSecurity>0</DocSecurity>
  <Lines>168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2</cp:revision>
  <dcterms:created xsi:type="dcterms:W3CDTF">2021-02-11T16:57:00Z</dcterms:created>
  <dcterms:modified xsi:type="dcterms:W3CDTF">2021-02-11T16:57:00Z</dcterms:modified>
</cp:coreProperties>
</file>