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B57B3E" w14:textId="4DE0DDE5" w:rsidR="00547701" w:rsidRDefault="00257E34" w:rsidP="003F587D">
      <w:pPr>
        <w:rPr>
          <w:rtl/>
        </w:rPr>
      </w:pPr>
      <w:r w:rsidRPr="00D909C1">
        <w:rPr>
          <w:rFonts w:ascii="David" w:hAnsi="David" w:cs="David"/>
          <w:noProof/>
        </w:rPr>
        <w:drawing>
          <wp:anchor distT="0" distB="0" distL="114300" distR="114300" simplePos="0" relativeHeight="251655680" behindDoc="0" locked="0" layoutInCell="1" allowOverlap="1" wp14:anchorId="1FD7DB90" wp14:editId="4EB6523F">
            <wp:simplePos x="0" y="0"/>
            <wp:positionH relativeFrom="margin">
              <wp:posOffset>1692275</wp:posOffset>
            </wp:positionH>
            <wp:positionV relativeFrom="paragraph">
              <wp:posOffset>234587</wp:posOffset>
            </wp:positionV>
            <wp:extent cx="2326634" cy="1323975"/>
            <wp:effectExtent l="0" t="0" r="0" b="0"/>
            <wp:wrapSquare wrapText="bothSides"/>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6634" cy="1323975"/>
                    </a:xfrm>
                    <a:prstGeom prst="rect">
                      <a:avLst/>
                    </a:prstGeom>
                    <a:noFill/>
                    <a:ln>
                      <a:noFill/>
                    </a:ln>
                  </pic:spPr>
                </pic:pic>
              </a:graphicData>
            </a:graphic>
          </wp:anchor>
        </w:drawing>
      </w:r>
      <w:r>
        <w:rPr>
          <w:rFonts w:hint="cs"/>
          <w:rtl/>
        </w:rPr>
        <w:t>‏</w:t>
      </w:r>
      <w:r w:rsidR="0034637F">
        <w:rPr>
          <w:rFonts w:hint="cs"/>
          <w:rtl/>
        </w:rPr>
        <w:t>2.2.2021</w:t>
      </w:r>
    </w:p>
    <w:p w14:paraId="5D7FB6F1" w14:textId="15051C25" w:rsidR="00547701" w:rsidRDefault="00547701" w:rsidP="00F23FC0">
      <w:pPr>
        <w:rPr>
          <w:rtl/>
        </w:rPr>
      </w:pPr>
    </w:p>
    <w:p w14:paraId="538B75B4" w14:textId="77777777" w:rsidR="00547701" w:rsidRDefault="00257E34" w:rsidP="003F587D">
      <w:pPr>
        <w:rPr>
          <w:rtl/>
        </w:rPr>
      </w:pPr>
      <w:r w:rsidRPr="00D76431">
        <w:rPr>
          <w:rFonts w:cstheme="minorHAnsi"/>
          <w:noProof/>
        </w:rPr>
        <w:drawing>
          <wp:anchor distT="0" distB="0" distL="114300" distR="114300" simplePos="0" relativeHeight="251657728" behindDoc="0" locked="0" layoutInCell="1" allowOverlap="1" wp14:anchorId="03B7F966" wp14:editId="437E2B21">
            <wp:simplePos x="0" y="0"/>
            <wp:positionH relativeFrom="column">
              <wp:posOffset>1928858</wp:posOffset>
            </wp:positionH>
            <wp:positionV relativeFrom="paragraph">
              <wp:posOffset>1432560</wp:posOffset>
            </wp:positionV>
            <wp:extent cx="2030095" cy="702310"/>
            <wp:effectExtent l="0" t="0" r="1905" b="0"/>
            <wp:wrapSquare wrapText="bothSides"/>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30095" cy="702310"/>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noProof/>
          <w:color w:val="4472C4" w:themeColor="accent1"/>
          <w:sz w:val="36"/>
          <w:szCs w:val="36"/>
        </w:rPr>
        <mc:AlternateContent>
          <mc:Choice Requires="wps">
            <w:drawing>
              <wp:anchor distT="0" distB="0" distL="114300" distR="114300" simplePos="0" relativeHeight="251656704" behindDoc="0" locked="0" layoutInCell="1" allowOverlap="1" wp14:anchorId="024ED752" wp14:editId="5A496E93">
                <wp:simplePos x="0" y="0"/>
                <wp:positionH relativeFrom="column">
                  <wp:posOffset>65405</wp:posOffset>
                </wp:positionH>
                <wp:positionV relativeFrom="paragraph">
                  <wp:posOffset>2882628</wp:posOffset>
                </wp:positionV>
                <wp:extent cx="6021705" cy="6557554"/>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6021705" cy="6557554"/>
                        </a:xfrm>
                        <a:prstGeom prst="rect">
                          <a:avLst/>
                        </a:prstGeom>
                        <a:solidFill>
                          <a:schemeClr val="lt1"/>
                        </a:solidFill>
                        <a:ln w="6350">
                          <a:noFill/>
                        </a:ln>
                      </wps:spPr>
                      <wps:txbx>
                        <w:txbxContent>
                          <w:p w14:paraId="7DBED7B4" w14:textId="6A082B65" w:rsidR="00EA1699" w:rsidRPr="00257E34" w:rsidRDefault="00EA1699" w:rsidP="008043F5">
                            <w:pPr>
                              <w:jc w:val="center"/>
                              <w:rPr>
                                <w:rFonts w:asciiTheme="minorHAnsi" w:hAnsiTheme="minorHAnsi"/>
                                <w:b/>
                                <w:bCs/>
                                <w:sz w:val="48"/>
                                <w:szCs w:val="48"/>
                                <w:rtl/>
                              </w:rPr>
                            </w:pPr>
                            <w:r w:rsidRPr="00257E34">
                              <w:rPr>
                                <w:rFonts w:asciiTheme="minorHAnsi" w:hAnsiTheme="minorHAnsi" w:hint="cs"/>
                                <w:b/>
                                <w:bCs/>
                                <w:sz w:val="48"/>
                                <w:szCs w:val="48"/>
                                <w:rtl/>
                              </w:rPr>
                              <w:t>דו"ח סיכום לקורס</w:t>
                            </w:r>
                            <w:r w:rsidRPr="00257E34">
                              <w:rPr>
                                <w:rFonts w:asciiTheme="minorHAnsi" w:hAnsiTheme="minorHAnsi"/>
                                <w:b/>
                                <w:bCs/>
                                <w:sz w:val="48"/>
                                <w:szCs w:val="48"/>
                                <w:rtl/>
                              </w:rPr>
                              <w:t xml:space="preserve"> מידול עומסים במערכות מחשב – 203.3713</w:t>
                            </w:r>
                          </w:p>
                          <w:p w14:paraId="2D90CFEB" w14:textId="0F89429B" w:rsidR="00EA1699" w:rsidRDefault="00EA1699" w:rsidP="008043F5">
                            <w:pPr>
                              <w:jc w:val="left"/>
                              <w:rPr>
                                <w:rFonts w:asciiTheme="minorHAnsi" w:hAnsiTheme="minorHAnsi"/>
                                <w:sz w:val="36"/>
                                <w:szCs w:val="36"/>
                                <w:rtl/>
                              </w:rPr>
                            </w:pPr>
                          </w:p>
                          <w:p w14:paraId="1FCCEAA2" w14:textId="7E41B23A" w:rsidR="00EA1699" w:rsidRDefault="00EA1699" w:rsidP="008043F5">
                            <w:pPr>
                              <w:jc w:val="left"/>
                              <w:rPr>
                                <w:rFonts w:asciiTheme="minorHAnsi" w:hAnsiTheme="minorHAnsi"/>
                                <w:sz w:val="36"/>
                                <w:szCs w:val="36"/>
                                <w:rtl/>
                              </w:rPr>
                            </w:pPr>
                          </w:p>
                          <w:p w14:paraId="1FAD609E" w14:textId="6318552A" w:rsidR="00EA1699" w:rsidRDefault="00EA1699" w:rsidP="008043F5">
                            <w:pPr>
                              <w:jc w:val="left"/>
                              <w:rPr>
                                <w:rFonts w:asciiTheme="minorHAnsi" w:hAnsiTheme="minorHAnsi"/>
                                <w:sz w:val="36"/>
                                <w:szCs w:val="36"/>
                                <w:rtl/>
                              </w:rPr>
                            </w:pPr>
                          </w:p>
                          <w:p w14:paraId="37881156" w14:textId="77777777" w:rsidR="00EA1699" w:rsidRDefault="00EA1699" w:rsidP="008043F5">
                            <w:pPr>
                              <w:jc w:val="left"/>
                              <w:rPr>
                                <w:rFonts w:asciiTheme="minorHAnsi" w:hAnsiTheme="minorHAnsi"/>
                                <w:sz w:val="36"/>
                                <w:szCs w:val="36"/>
                                <w:rtl/>
                              </w:rPr>
                            </w:pPr>
                          </w:p>
                          <w:p w14:paraId="5E718E5A" w14:textId="456F0B41" w:rsidR="00EA1699" w:rsidRDefault="00EA1699" w:rsidP="008043F5">
                            <w:pPr>
                              <w:jc w:val="left"/>
                              <w:rPr>
                                <w:rFonts w:asciiTheme="minorHAnsi" w:hAnsiTheme="minorHAnsi"/>
                                <w:sz w:val="36"/>
                                <w:szCs w:val="36"/>
                                <w:rtl/>
                              </w:rPr>
                            </w:pPr>
                          </w:p>
                          <w:p w14:paraId="500FA06B" w14:textId="77777777" w:rsidR="00EA1699" w:rsidRDefault="00EA1699" w:rsidP="008043F5">
                            <w:pPr>
                              <w:jc w:val="left"/>
                              <w:rPr>
                                <w:rFonts w:asciiTheme="minorHAnsi" w:hAnsiTheme="minorHAnsi"/>
                                <w:sz w:val="36"/>
                                <w:szCs w:val="36"/>
                                <w:rtl/>
                              </w:rPr>
                            </w:pPr>
                          </w:p>
                          <w:p w14:paraId="61A59A1E" w14:textId="3753F911" w:rsidR="00EA1699" w:rsidRPr="008043F5" w:rsidRDefault="00EA1699" w:rsidP="008043F5">
                            <w:pPr>
                              <w:jc w:val="left"/>
                              <w:rPr>
                                <w:rFonts w:asciiTheme="minorHAnsi" w:hAnsiTheme="minorHAnsi"/>
                                <w:sz w:val="36"/>
                                <w:szCs w:val="36"/>
                                <w:rtl/>
                              </w:rPr>
                            </w:pPr>
                            <w:r>
                              <w:rPr>
                                <w:rFonts w:asciiTheme="minorHAnsi" w:hAnsiTheme="minorHAnsi" w:hint="cs"/>
                                <w:sz w:val="36"/>
                                <w:szCs w:val="36"/>
                                <w:rtl/>
                              </w:rPr>
                              <w:t>מוגש ל</w:t>
                            </w:r>
                            <w:r w:rsidRPr="008043F5">
                              <w:rPr>
                                <w:rFonts w:asciiTheme="minorHAnsi" w:hAnsiTheme="minorHAnsi"/>
                                <w:sz w:val="36"/>
                                <w:szCs w:val="36"/>
                                <w:rtl/>
                              </w:rPr>
                              <w:t>:</w:t>
                            </w:r>
                            <w:r>
                              <w:rPr>
                                <w:rFonts w:asciiTheme="minorHAnsi" w:hAnsiTheme="minorHAnsi"/>
                                <w:sz w:val="36"/>
                                <w:szCs w:val="36"/>
                                <w:rtl/>
                              </w:rPr>
                              <w:tab/>
                            </w:r>
                            <w:r w:rsidRPr="008043F5">
                              <w:rPr>
                                <w:rFonts w:asciiTheme="minorHAnsi" w:hAnsiTheme="minorHAnsi"/>
                                <w:sz w:val="36"/>
                                <w:szCs w:val="36"/>
                                <w:rtl/>
                              </w:rPr>
                              <w:t xml:space="preserve"> אורנה אגמון בן-יהודה</w:t>
                            </w:r>
                          </w:p>
                          <w:p w14:paraId="0EFE5F75" w14:textId="77777777" w:rsidR="00EA1699" w:rsidRDefault="00EA1699" w:rsidP="008043F5">
                            <w:pPr>
                              <w:jc w:val="left"/>
                              <w:rPr>
                                <w:rFonts w:asciiTheme="minorHAnsi" w:hAnsiTheme="minorHAnsi"/>
                                <w:sz w:val="36"/>
                                <w:szCs w:val="36"/>
                                <w:rtl/>
                              </w:rPr>
                            </w:pPr>
                            <w:r w:rsidRPr="008043F5">
                              <w:rPr>
                                <w:rFonts w:asciiTheme="minorHAnsi" w:hAnsiTheme="minorHAnsi"/>
                                <w:sz w:val="36"/>
                                <w:szCs w:val="36"/>
                                <w:rtl/>
                              </w:rPr>
                              <w:t>מגישים:</w:t>
                            </w:r>
                            <w:r>
                              <w:rPr>
                                <w:rFonts w:asciiTheme="minorHAnsi" w:hAnsiTheme="minorHAnsi"/>
                                <w:sz w:val="36"/>
                                <w:szCs w:val="36"/>
                                <w:rtl/>
                              </w:rPr>
                              <w:tab/>
                            </w:r>
                          </w:p>
                          <w:p w14:paraId="161B7D3A" w14:textId="5F1EBDC3" w:rsidR="00EA1699" w:rsidRPr="008043F5" w:rsidRDefault="00EA1699" w:rsidP="008043F5">
                            <w:pPr>
                              <w:pStyle w:val="ListParagraph"/>
                              <w:numPr>
                                <w:ilvl w:val="0"/>
                                <w:numId w:val="2"/>
                              </w:numPr>
                              <w:jc w:val="left"/>
                              <w:rPr>
                                <w:rFonts w:asciiTheme="minorHAnsi" w:hAnsiTheme="minorHAnsi"/>
                                <w:sz w:val="36"/>
                                <w:szCs w:val="36"/>
                                <w:rtl/>
                              </w:rPr>
                            </w:pPr>
                            <w:r w:rsidRPr="008043F5">
                              <w:rPr>
                                <w:rFonts w:asciiTheme="minorHAnsi" w:hAnsiTheme="minorHAnsi"/>
                                <w:sz w:val="36"/>
                                <w:szCs w:val="36"/>
                                <w:rtl/>
                              </w:rPr>
                              <w:t xml:space="preserve">אליאס מרגיה ת.ז </w:t>
                            </w:r>
                            <w:r w:rsidRPr="00490C43">
                              <w:rPr>
                                <w:sz w:val="36"/>
                                <w:szCs w:val="36"/>
                              </w:rPr>
                              <w:t>318386646</w:t>
                            </w:r>
                          </w:p>
                          <w:p w14:paraId="1419CB78" w14:textId="51862B9D" w:rsidR="00EA1699" w:rsidRPr="008043F5" w:rsidRDefault="00EA1699" w:rsidP="008043F5">
                            <w:pPr>
                              <w:pStyle w:val="ListParagraph"/>
                              <w:numPr>
                                <w:ilvl w:val="0"/>
                                <w:numId w:val="2"/>
                              </w:numPr>
                              <w:jc w:val="left"/>
                              <w:rPr>
                                <w:rFonts w:asciiTheme="minorHAnsi" w:hAnsiTheme="minorHAnsi"/>
                                <w:sz w:val="36"/>
                                <w:szCs w:val="36"/>
                                <w:rtl/>
                              </w:rPr>
                            </w:pPr>
                            <w:r w:rsidRPr="008043F5">
                              <w:rPr>
                                <w:rFonts w:asciiTheme="minorHAnsi" w:hAnsiTheme="minorHAnsi"/>
                                <w:sz w:val="36"/>
                                <w:szCs w:val="36"/>
                                <w:rtl/>
                              </w:rPr>
                              <w:t xml:space="preserve">גוליאן </w:t>
                            </w:r>
                            <w:proofErr w:type="spellStart"/>
                            <w:r w:rsidRPr="008043F5">
                              <w:rPr>
                                <w:rFonts w:asciiTheme="minorHAnsi" w:hAnsiTheme="minorHAnsi"/>
                                <w:sz w:val="36"/>
                                <w:szCs w:val="36"/>
                                <w:rtl/>
                              </w:rPr>
                              <w:t>שעאר</w:t>
                            </w:r>
                            <w:proofErr w:type="spellEnd"/>
                            <w:r w:rsidRPr="008043F5">
                              <w:rPr>
                                <w:rFonts w:asciiTheme="minorHAnsi" w:hAnsiTheme="minorHAnsi"/>
                                <w:sz w:val="36"/>
                                <w:szCs w:val="36"/>
                                <w:rtl/>
                              </w:rPr>
                              <w:t xml:space="preserve"> ת.ז </w:t>
                            </w:r>
                            <w:r w:rsidRPr="00490C43">
                              <w:rPr>
                                <w:sz w:val="36"/>
                                <w:szCs w:val="36"/>
                              </w:rPr>
                              <w:t>316050608</w:t>
                            </w:r>
                          </w:p>
                          <w:p w14:paraId="6B77A0A4" w14:textId="444D31D6" w:rsidR="00EA1699" w:rsidRPr="008043F5" w:rsidRDefault="00EA1699" w:rsidP="008043F5">
                            <w:pPr>
                              <w:pStyle w:val="ListParagraph"/>
                              <w:numPr>
                                <w:ilvl w:val="0"/>
                                <w:numId w:val="2"/>
                              </w:numPr>
                              <w:jc w:val="left"/>
                              <w:rPr>
                                <w:rFonts w:asciiTheme="minorHAnsi" w:hAnsiTheme="minorHAnsi"/>
                                <w:sz w:val="36"/>
                                <w:szCs w:val="36"/>
                                <w:rtl/>
                              </w:rPr>
                            </w:pPr>
                            <w:r w:rsidRPr="008043F5">
                              <w:rPr>
                                <w:rFonts w:asciiTheme="minorHAnsi" w:hAnsiTheme="minorHAnsi"/>
                                <w:sz w:val="36"/>
                                <w:szCs w:val="36"/>
                                <w:rtl/>
                              </w:rPr>
                              <w:t xml:space="preserve">פהד נאסר ת.ז </w:t>
                            </w:r>
                            <w:r w:rsidRPr="00490C43">
                              <w:rPr>
                                <w:sz w:val="36"/>
                                <w:szCs w:val="36"/>
                              </w:rPr>
                              <w:t>318489168</w:t>
                            </w:r>
                          </w:p>
                          <w:p w14:paraId="573A2C65" w14:textId="1AB7E961" w:rsidR="00EA1699" w:rsidRPr="008043F5" w:rsidRDefault="00EA1699" w:rsidP="008043F5">
                            <w:pPr>
                              <w:pStyle w:val="ListParagraph"/>
                              <w:numPr>
                                <w:ilvl w:val="0"/>
                                <w:numId w:val="2"/>
                              </w:numPr>
                              <w:jc w:val="left"/>
                              <w:rPr>
                                <w:rFonts w:asciiTheme="minorHAnsi" w:hAnsiTheme="minorHAnsi"/>
                                <w:sz w:val="36"/>
                                <w:szCs w:val="36"/>
                                <w:rtl/>
                              </w:rPr>
                            </w:pPr>
                            <w:r w:rsidRPr="008043F5">
                              <w:rPr>
                                <w:rFonts w:asciiTheme="minorHAnsi" w:hAnsiTheme="minorHAnsi"/>
                                <w:sz w:val="36"/>
                                <w:szCs w:val="36"/>
                                <w:rtl/>
                              </w:rPr>
                              <w:t>יובל תמיר ת.ז 201277894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ED752" id="_x0000_t202" coordsize="21600,21600" o:spt="202" path="m,l,21600r21600,l21600,xe">
                <v:stroke joinstyle="miter"/>
                <v:path gradientshapeok="t" o:connecttype="rect"/>
              </v:shapetype>
              <v:shape id="Text Box 119" o:spid="_x0000_s1026" type="#_x0000_t202" style="position:absolute;left:0;text-align:left;margin-left:5.15pt;margin-top:227pt;width:474.15pt;height:516.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" fillcolor="white [3201]" stroked="f" strokeweight=".5pt">
                <v:textbox>
                  <w:txbxContent>
                    <w:p w14:paraId="7DBED7B4" w14:textId="6A082B65" w:rsidR="00EA1699" w:rsidRPr="00257E34" w:rsidRDefault="00EA1699" w:rsidP="008043F5">
                      <w:pPr>
                        <w:jc w:val="center"/>
                        <w:rPr>
                          <w:rFonts w:asciiTheme="minorHAnsi" w:hAnsiTheme="minorHAnsi"/>
                          <w:b/>
                          <w:bCs/>
                          <w:sz w:val="48"/>
                          <w:szCs w:val="48"/>
                          <w:rtl/>
                        </w:rPr>
                      </w:pPr>
                      <w:r w:rsidRPr="00257E34">
                        <w:rPr>
                          <w:rFonts w:asciiTheme="minorHAnsi" w:hAnsiTheme="minorHAnsi" w:hint="cs"/>
                          <w:b/>
                          <w:bCs/>
                          <w:sz w:val="48"/>
                          <w:szCs w:val="48"/>
                          <w:rtl/>
                        </w:rPr>
                        <w:t>דו"ח סיכום לקורס</w:t>
                      </w:r>
                      <w:r w:rsidRPr="00257E34">
                        <w:rPr>
                          <w:rFonts w:asciiTheme="minorHAnsi" w:hAnsiTheme="minorHAnsi"/>
                          <w:b/>
                          <w:bCs/>
                          <w:sz w:val="48"/>
                          <w:szCs w:val="48"/>
                          <w:rtl/>
                        </w:rPr>
                        <w:t xml:space="preserve"> מידול עומסים במערכות מחשב – 203.3713</w:t>
                      </w:r>
                    </w:p>
                    <w:p w14:paraId="2D90CFEB" w14:textId="0F89429B" w:rsidR="00EA1699" w:rsidRDefault="00EA1699" w:rsidP="008043F5">
                      <w:pPr>
                        <w:jc w:val="left"/>
                        <w:rPr>
                          <w:rFonts w:asciiTheme="minorHAnsi" w:hAnsiTheme="minorHAnsi"/>
                          <w:sz w:val="36"/>
                          <w:szCs w:val="36"/>
                          <w:rtl/>
                        </w:rPr>
                      </w:pPr>
                    </w:p>
                    <w:p w14:paraId="1FCCEAA2" w14:textId="7E41B23A" w:rsidR="00EA1699" w:rsidRDefault="00EA1699" w:rsidP="008043F5">
                      <w:pPr>
                        <w:jc w:val="left"/>
                        <w:rPr>
                          <w:rFonts w:asciiTheme="minorHAnsi" w:hAnsiTheme="minorHAnsi"/>
                          <w:sz w:val="36"/>
                          <w:szCs w:val="36"/>
                          <w:rtl/>
                        </w:rPr>
                      </w:pPr>
                    </w:p>
                    <w:p w14:paraId="1FAD609E" w14:textId="6318552A" w:rsidR="00EA1699" w:rsidRDefault="00EA1699" w:rsidP="008043F5">
                      <w:pPr>
                        <w:jc w:val="left"/>
                        <w:rPr>
                          <w:rFonts w:asciiTheme="minorHAnsi" w:hAnsiTheme="minorHAnsi"/>
                          <w:sz w:val="36"/>
                          <w:szCs w:val="36"/>
                          <w:rtl/>
                        </w:rPr>
                      </w:pPr>
                    </w:p>
                    <w:p w14:paraId="37881156" w14:textId="77777777" w:rsidR="00EA1699" w:rsidRDefault="00EA1699" w:rsidP="008043F5">
                      <w:pPr>
                        <w:jc w:val="left"/>
                        <w:rPr>
                          <w:rFonts w:asciiTheme="minorHAnsi" w:hAnsiTheme="minorHAnsi"/>
                          <w:sz w:val="36"/>
                          <w:szCs w:val="36"/>
                          <w:rtl/>
                        </w:rPr>
                      </w:pPr>
                    </w:p>
                    <w:p w14:paraId="5E718E5A" w14:textId="456F0B41" w:rsidR="00EA1699" w:rsidRDefault="00EA1699" w:rsidP="008043F5">
                      <w:pPr>
                        <w:jc w:val="left"/>
                        <w:rPr>
                          <w:rFonts w:asciiTheme="minorHAnsi" w:hAnsiTheme="minorHAnsi"/>
                          <w:sz w:val="36"/>
                          <w:szCs w:val="36"/>
                          <w:rtl/>
                        </w:rPr>
                      </w:pPr>
                    </w:p>
                    <w:p w14:paraId="500FA06B" w14:textId="77777777" w:rsidR="00EA1699" w:rsidRDefault="00EA1699" w:rsidP="008043F5">
                      <w:pPr>
                        <w:jc w:val="left"/>
                        <w:rPr>
                          <w:rFonts w:asciiTheme="minorHAnsi" w:hAnsiTheme="minorHAnsi"/>
                          <w:sz w:val="36"/>
                          <w:szCs w:val="36"/>
                          <w:rtl/>
                        </w:rPr>
                      </w:pPr>
                    </w:p>
                    <w:p w14:paraId="61A59A1E" w14:textId="3753F911" w:rsidR="00EA1699" w:rsidRPr="008043F5" w:rsidRDefault="00EA1699" w:rsidP="008043F5">
                      <w:pPr>
                        <w:jc w:val="left"/>
                        <w:rPr>
                          <w:rFonts w:asciiTheme="minorHAnsi" w:hAnsiTheme="minorHAnsi"/>
                          <w:sz w:val="36"/>
                          <w:szCs w:val="36"/>
                          <w:rtl/>
                        </w:rPr>
                      </w:pPr>
                      <w:r>
                        <w:rPr>
                          <w:rFonts w:asciiTheme="minorHAnsi" w:hAnsiTheme="minorHAnsi" w:hint="cs"/>
                          <w:sz w:val="36"/>
                          <w:szCs w:val="36"/>
                          <w:rtl/>
                        </w:rPr>
                        <w:t>מוגש ל</w:t>
                      </w:r>
                      <w:r w:rsidRPr="008043F5">
                        <w:rPr>
                          <w:rFonts w:asciiTheme="minorHAnsi" w:hAnsiTheme="minorHAnsi"/>
                          <w:sz w:val="36"/>
                          <w:szCs w:val="36"/>
                          <w:rtl/>
                        </w:rPr>
                        <w:t>:</w:t>
                      </w:r>
                      <w:r>
                        <w:rPr>
                          <w:rFonts w:asciiTheme="minorHAnsi" w:hAnsiTheme="minorHAnsi"/>
                          <w:sz w:val="36"/>
                          <w:szCs w:val="36"/>
                          <w:rtl/>
                        </w:rPr>
                        <w:tab/>
                      </w:r>
                      <w:r w:rsidRPr="008043F5">
                        <w:rPr>
                          <w:rFonts w:asciiTheme="minorHAnsi" w:hAnsiTheme="minorHAnsi"/>
                          <w:sz w:val="36"/>
                          <w:szCs w:val="36"/>
                          <w:rtl/>
                        </w:rPr>
                        <w:t xml:space="preserve"> אורנה אגמון בן-יהודה</w:t>
                      </w:r>
                    </w:p>
                    <w:p w14:paraId="0EFE5F75" w14:textId="77777777" w:rsidR="00EA1699" w:rsidRDefault="00EA1699" w:rsidP="008043F5">
                      <w:pPr>
                        <w:jc w:val="left"/>
                        <w:rPr>
                          <w:rFonts w:asciiTheme="minorHAnsi" w:hAnsiTheme="minorHAnsi"/>
                          <w:sz w:val="36"/>
                          <w:szCs w:val="36"/>
                          <w:rtl/>
                        </w:rPr>
                      </w:pPr>
                      <w:r w:rsidRPr="008043F5">
                        <w:rPr>
                          <w:rFonts w:asciiTheme="minorHAnsi" w:hAnsiTheme="minorHAnsi"/>
                          <w:sz w:val="36"/>
                          <w:szCs w:val="36"/>
                          <w:rtl/>
                        </w:rPr>
                        <w:t>מגישים:</w:t>
                      </w:r>
                      <w:r>
                        <w:rPr>
                          <w:rFonts w:asciiTheme="minorHAnsi" w:hAnsiTheme="minorHAnsi"/>
                          <w:sz w:val="36"/>
                          <w:szCs w:val="36"/>
                          <w:rtl/>
                        </w:rPr>
                        <w:tab/>
                      </w:r>
                    </w:p>
                    <w:p w14:paraId="161B7D3A" w14:textId="5F1EBDC3" w:rsidR="00EA1699" w:rsidRPr="008043F5" w:rsidRDefault="00EA1699" w:rsidP="008043F5">
                      <w:pPr>
                        <w:pStyle w:val="ListParagraph"/>
                        <w:numPr>
                          <w:ilvl w:val="0"/>
                          <w:numId w:val="2"/>
                        </w:numPr>
                        <w:jc w:val="left"/>
                        <w:rPr>
                          <w:rFonts w:asciiTheme="minorHAnsi" w:hAnsiTheme="minorHAnsi"/>
                          <w:sz w:val="36"/>
                          <w:szCs w:val="36"/>
                          <w:rtl/>
                        </w:rPr>
                      </w:pPr>
                      <w:r w:rsidRPr="008043F5">
                        <w:rPr>
                          <w:rFonts w:asciiTheme="minorHAnsi" w:hAnsiTheme="minorHAnsi"/>
                          <w:sz w:val="36"/>
                          <w:szCs w:val="36"/>
                          <w:rtl/>
                        </w:rPr>
                        <w:t xml:space="preserve">אליאס מרגיה ת.ז </w:t>
                      </w:r>
                      <w:r w:rsidRPr="00490C43">
                        <w:rPr>
                          <w:sz w:val="36"/>
                          <w:szCs w:val="36"/>
                        </w:rPr>
                        <w:t>318386646</w:t>
                      </w:r>
                    </w:p>
                    <w:p w14:paraId="1419CB78" w14:textId="51862B9D" w:rsidR="00EA1699" w:rsidRPr="008043F5" w:rsidRDefault="00EA1699" w:rsidP="008043F5">
                      <w:pPr>
                        <w:pStyle w:val="ListParagraph"/>
                        <w:numPr>
                          <w:ilvl w:val="0"/>
                          <w:numId w:val="2"/>
                        </w:numPr>
                        <w:jc w:val="left"/>
                        <w:rPr>
                          <w:rFonts w:asciiTheme="minorHAnsi" w:hAnsiTheme="minorHAnsi"/>
                          <w:sz w:val="36"/>
                          <w:szCs w:val="36"/>
                          <w:rtl/>
                        </w:rPr>
                      </w:pPr>
                      <w:r w:rsidRPr="008043F5">
                        <w:rPr>
                          <w:rFonts w:asciiTheme="minorHAnsi" w:hAnsiTheme="minorHAnsi"/>
                          <w:sz w:val="36"/>
                          <w:szCs w:val="36"/>
                          <w:rtl/>
                        </w:rPr>
                        <w:t xml:space="preserve">גוליאן </w:t>
                      </w:r>
                      <w:proofErr w:type="spellStart"/>
                      <w:r w:rsidRPr="008043F5">
                        <w:rPr>
                          <w:rFonts w:asciiTheme="minorHAnsi" w:hAnsiTheme="minorHAnsi"/>
                          <w:sz w:val="36"/>
                          <w:szCs w:val="36"/>
                          <w:rtl/>
                        </w:rPr>
                        <w:t>שעאר</w:t>
                      </w:r>
                      <w:proofErr w:type="spellEnd"/>
                      <w:r w:rsidRPr="008043F5">
                        <w:rPr>
                          <w:rFonts w:asciiTheme="minorHAnsi" w:hAnsiTheme="minorHAnsi"/>
                          <w:sz w:val="36"/>
                          <w:szCs w:val="36"/>
                          <w:rtl/>
                        </w:rPr>
                        <w:t xml:space="preserve"> ת.ז </w:t>
                      </w:r>
                      <w:r w:rsidRPr="00490C43">
                        <w:rPr>
                          <w:sz w:val="36"/>
                          <w:szCs w:val="36"/>
                        </w:rPr>
                        <w:t>316050608</w:t>
                      </w:r>
                    </w:p>
                    <w:p w14:paraId="6B77A0A4" w14:textId="444D31D6" w:rsidR="00EA1699" w:rsidRPr="008043F5" w:rsidRDefault="00EA1699" w:rsidP="008043F5">
                      <w:pPr>
                        <w:pStyle w:val="ListParagraph"/>
                        <w:numPr>
                          <w:ilvl w:val="0"/>
                          <w:numId w:val="2"/>
                        </w:numPr>
                        <w:jc w:val="left"/>
                        <w:rPr>
                          <w:rFonts w:asciiTheme="minorHAnsi" w:hAnsiTheme="minorHAnsi"/>
                          <w:sz w:val="36"/>
                          <w:szCs w:val="36"/>
                          <w:rtl/>
                        </w:rPr>
                      </w:pPr>
                      <w:r w:rsidRPr="008043F5">
                        <w:rPr>
                          <w:rFonts w:asciiTheme="minorHAnsi" w:hAnsiTheme="minorHAnsi"/>
                          <w:sz w:val="36"/>
                          <w:szCs w:val="36"/>
                          <w:rtl/>
                        </w:rPr>
                        <w:t xml:space="preserve">פהד נאסר ת.ז </w:t>
                      </w:r>
                      <w:r w:rsidRPr="00490C43">
                        <w:rPr>
                          <w:sz w:val="36"/>
                          <w:szCs w:val="36"/>
                        </w:rPr>
                        <w:t>318489168</w:t>
                      </w:r>
                    </w:p>
                    <w:p w14:paraId="573A2C65" w14:textId="1AB7E961" w:rsidR="00EA1699" w:rsidRPr="008043F5" w:rsidRDefault="00EA1699" w:rsidP="008043F5">
                      <w:pPr>
                        <w:pStyle w:val="ListParagraph"/>
                        <w:numPr>
                          <w:ilvl w:val="0"/>
                          <w:numId w:val="2"/>
                        </w:numPr>
                        <w:jc w:val="left"/>
                        <w:rPr>
                          <w:rFonts w:asciiTheme="minorHAnsi" w:hAnsiTheme="minorHAnsi"/>
                          <w:sz w:val="36"/>
                          <w:szCs w:val="36"/>
                          <w:rtl/>
                        </w:rPr>
                      </w:pPr>
                      <w:r w:rsidRPr="008043F5">
                        <w:rPr>
                          <w:rFonts w:asciiTheme="minorHAnsi" w:hAnsiTheme="minorHAnsi"/>
                          <w:sz w:val="36"/>
                          <w:szCs w:val="36"/>
                          <w:rtl/>
                        </w:rPr>
                        <w:t>יובל תמיר ת.ז 201277894</w:t>
                      </w:r>
                    </w:p>
                  </w:txbxContent>
                </v:textbox>
              </v:shape>
            </w:pict>
          </mc:Fallback>
        </mc:AlternateContent>
      </w:r>
      <w:r w:rsidR="00547701">
        <w:rPr>
          <w:rtl/>
        </w:rPr>
        <w:br w:type="page"/>
      </w:r>
    </w:p>
    <w:p w14:paraId="652F5746" w14:textId="3D8C361D" w:rsidR="00257E34" w:rsidRPr="00257E34" w:rsidRDefault="00257E34" w:rsidP="00490C43">
      <w:pPr>
        <w:pStyle w:val="TOC1"/>
        <w:rPr>
          <w:rtl/>
        </w:rPr>
      </w:pPr>
      <w:r w:rsidRPr="00257E34">
        <w:rPr>
          <w:rFonts w:hint="cs"/>
          <w:rtl/>
        </w:rPr>
        <w:lastRenderedPageBreak/>
        <w:t xml:space="preserve">תוכן </w:t>
      </w:r>
      <w:r w:rsidR="00FD1C97" w:rsidRPr="00257E34">
        <w:rPr>
          <w:rFonts w:hint="cs"/>
          <w:rtl/>
        </w:rPr>
        <w:t>ענייניים</w:t>
      </w:r>
    </w:p>
    <w:p w14:paraId="7ADB8EA0" w14:textId="137A8F56" w:rsidR="00490C43" w:rsidRDefault="00257E34" w:rsidP="00C745ED">
      <w:pPr>
        <w:pStyle w:val="TOC1"/>
        <w:bidi/>
        <w:rPr>
          <w:rFonts w:asciiTheme="minorHAnsi" w:eastAsiaTheme="minorEastAsia" w:hAnsiTheme="minorHAnsi" w:cstheme="minorBidi"/>
          <w:noProof/>
          <w:sz w:val="22"/>
          <w:szCs w:val="22"/>
          <w:u w:val="none"/>
          <w:lang w:bidi="ar-SA"/>
        </w:rPr>
      </w:pPr>
      <w:r>
        <w:fldChar w:fldCharType="begin"/>
      </w:r>
      <w:r>
        <w:instrText xml:space="preserve"> TOC \o "1-3" \h \z \u </w:instrText>
      </w:r>
      <w:r>
        <w:fldChar w:fldCharType="separate"/>
      </w:r>
      <w:hyperlink w:anchor="_Toc63019102" w:history="1">
        <w:r w:rsidR="00490C43" w:rsidRPr="00365286">
          <w:rPr>
            <w:rStyle w:val="Hyperlink"/>
            <w:noProof/>
            <w:rtl/>
          </w:rPr>
          <w:t xml:space="preserve">שלב 1 – בחירת </w:t>
        </w:r>
        <w:r w:rsidR="00490C43" w:rsidRPr="00365286">
          <w:rPr>
            <w:rStyle w:val="Hyperlink"/>
            <w:noProof/>
          </w:rPr>
          <w:t>Trace</w:t>
        </w:r>
        <w:r w:rsidR="00490C43">
          <w:rPr>
            <w:noProof/>
            <w:webHidden/>
          </w:rPr>
          <w:tab/>
        </w:r>
        <w:r w:rsidR="00490C43">
          <w:rPr>
            <w:noProof/>
            <w:webHidden/>
          </w:rPr>
          <w:fldChar w:fldCharType="begin"/>
        </w:r>
        <w:r w:rsidR="00490C43">
          <w:rPr>
            <w:noProof/>
            <w:webHidden/>
          </w:rPr>
          <w:instrText xml:space="preserve"> PAGEREF _Toc63019102 \h </w:instrText>
        </w:r>
        <w:r w:rsidR="00490C43">
          <w:rPr>
            <w:noProof/>
            <w:webHidden/>
          </w:rPr>
        </w:r>
        <w:r w:rsidR="00490C43">
          <w:rPr>
            <w:noProof/>
            <w:webHidden/>
          </w:rPr>
          <w:fldChar w:fldCharType="separate"/>
        </w:r>
        <w:r w:rsidR="00792D35">
          <w:rPr>
            <w:noProof/>
            <w:webHidden/>
            <w:rtl/>
          </w:rPr>
          <w:t>2</w:t>
        </w:r>
        <w:r w:rsidR="00490C43">
          <w:rPr>
            <w:noProof/>
            <w:webHidden/>
          </w:rPr>
          <w:fldChar w:fldCharType="end"/>
        </w:r>
      </w:hyperlink>
    </w:p>
    <w:p w14:paraId="53FB89E2" w14:textId="00B6BAB5"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03" w:history="1">
        <w:r w:rsidR="00490C43" w:rsidRPr="00365286">
          <w:rPr>
            <w:rStyle w:val="Hyperlink"/>
            <w:noProof/>
            <w:rtl/>
          </w:rPr>
          <w:t>שלב 2</w:t>
        </w:r>
        <w:r w:rsidR="00490C43">
          <w:rPr>
            <w:noProof/>
            <w:webHidden/>
          </w:rPr>
          <w:tab/>
        </w:r>
        <w:r w:rsidR="00490C43">
          <w:rPr>
            <w:noProof/>
            <w:webHidden/>
          </w:rPr>
          <w:fldChar w:fldCharType="begin"/>
        </w:r>
        <w:r w:rsidR="00490C43">
          <w:rPr>
            <w:noProof/>
            <w:webHidden/>
          </w:rPr>
          <w:instrText xml:space="preserve"> PAGEREF _Toc63019103 \h </w:instrText>
        </w:r>
        <w:r w:rsidR="00490C43">
          <w:rPr>
            <w:noProof/>
            <w:webHidden/>
          </w:rPr>
        </w:r>
        <w:r w:rsidR="00490C43">
          <w:rPr>
            <w:noProof/>
            <w:webHidden/>
          </w:rPr>
          <w:fldChar w:fldCharType="separate"/>
        </w:r>
        <w:r w:rsidR="00792D35">
          <w:rPr>
            <w:noProof/>
            <w:webHidden/>
            <w:rtl/>
          </w:rPr>
          <w:t>3</w:t>
        </w:r>
        <w:r w:rsidR="00490C43">
          <w:rPr>
            <w:noProof/>
            <w:webHidden/>
          </w:rPr>
          <w:fldChar w:fldCharType="end"/>
        </w:r>
      </w:hyperlink>
    </w:p>
    <w:p w14:paraId="73E58362" w14:textId="6BF18B7B" w:rsidR="00490C43" w:rsidRDefault="00EA1699" w:rsidP="00C745ED">
      <w:pPr>
        <w:pStyle w:val="TOC2"/>
        <w:tabs>
          <w:tab w:val="right" w:pos="9016"/>
        </w:tabs>
        <w:bidi/>
        <w:rPr>
          <w:rFonts w:eastAsiaTheme="minorEastAsia" w:cstheme="minorBidi"/>
          <w:b w:val="0"/>
          <w:bCs w:val="0"/>
          <w:noProof/>
          <w:sz w:val="22"/>
          <w:szCs w:val="22"/>
          <w:lang w:bidi="ar-SA"/>
        </w:rPr>
      </w:pPr>
      <w:hyperlink w:anchor="_Toc63019104" w:history="1">
        <w:r w:rsidR="00490C43" w:rsidRPr="00365286">
          <w:rPr>
            <w:rStyle w:val="Hyperlink"/>
            <w:noProof/>
            <w:rtl/>
          </w:rPr>
          <w:t>ניתוח ראשוני של המידע</w:t>
        </w:r>
        <w:r w:rsidR="00490C43">
          <w:rPr>
            <w:noProof/>
            <w:webHidden/>
          </w:rPr>
          <w:tab/>
        </w:r>
        <w:r w:rsidR="00490C43">
          <w:rPr>
            <w:noProof/>
            <w:webHidden/>
          </w:rPr>
          <w:fldChar w:fldCharType="begin"/>
        </w:r>
        <w:r w:rsidR="00490C43">
          <w:rPr>
            <w:noProof/>
            <w:webHidden/>
          </w:rPr>
          <w:instrText xml:space="preserve"> PAGEREF _Toc63019104 \h </w:instrText>
        </w:r>
        <w:r w:rsidR="00490C43">
          <w:rPr>
            <w:noProof/>
            <w:webHidden/>
          </w:rPr>
        </w:r>
        <w:r w:rsidR="00490C43">
          <w:rPr>
            <w:noProof/>
            <w:webHidden/>
          </w:rPr>
          <w:fldChar w:fldCharType="separate"/>
        </w:r>
        <w:r w:rsidR="00792D35">
          <w:rPr>
            <w:noProof/>
            <w:webHidden/>
            <w:rtl/>
          </w:rPr>
          <w:t>3</w:t>
        </w:r>
        <w:r w:rsidR="00490C43">
          <w:rPr>
            <w:noProof/>
            <w:webHidden/>
          </w:rPr>
          <w:fldChar w:fldCharType="end"/>
        </w:r>
      </w:hyperlink>
    </w:p>
    <w:p w14:paraId="46EE301A" w14:textId="54651714" w:rsidR="00490C43" w:rsidRDefault="00EA1699" w:rsidP="00C745ED">
      <w:pPr>
        <w:pStyle w:val="TOC3"/>
        <w:rPr>
          <w:rFonts w:eastAsiaTheme="minorEastAsia" w:cstheme="minorBidi"/>
          <w:noProof/>
          <w:sz w:val="22"/>
          <w:szCs w:val="22"/>
          <w:lang w:bidi="ar-SA"/>
        </w:rPr>
      </w:pPr>
      <w:hyperlink w:anchor="_Toc63019105" w:history="1">
        <w:r w:rsidR="00490C43" w:rsidRPr="00365286">
          <w:rPr>
            <w:rStyle w:val="Hyperlink"/>
            <w:noProof/>
          </w:rPr>
          <w:t>NASA-Log File Graphs</w:t>
        </w:r>
        <w:r w:rsidR="00490C43">
          <w:rPr>
            <w:noProof/>
            <w:webHidden/>
          </w:rPr>
          <w:tab/>
        </w:r>
        <w:r w:rsidR="00490C43">
          <w:rPr>
            <w:noProof/>
            <w:webHidden/>
          </w:rPr>
          <w:fldChar w:fldCharType="begin"/>
        </w:r>
        <w:r w:rsidR="00490C43">
          <w:rPr>
            <w:noProof/>
            <w:webHidden/>
          </w:rPr>
          <w:instrText xml:space="preserve"> PAGEREF _Toc63019105 \h </w:instrText>
        </w:r>
        <w:r w:rsidR="00490C43">
          <w:rPr>
            <w:noProof/>
            <w:webHidden/>
          </w:rPr>
        </w:r>
        <w:r w:rsidR="00490C43">
          <w:rPr>
            <w:noProof/>
            <w:webHidden/>
          </w:rPr>
          <w:fldChar w:fldCharType="separate"/>
        </w:r>
        <w:r w:rsidR="00792D35">
          <w:rPr>
            <w:noProof/>
            <w:webHidden/>
            <w:rtl/>
          </w:rPr>
          <w:t>3</w:t>
        </w:r>
        <w:r w:rsidR="00490C43">
          <w:rPr>
            <w:noProof/>
            <w:webHidden/>
          </w:rPr>
          <w:fldChar w:fldCharType="end"/>
        </w:r>
      </w:hyperlink>
    </w:p>
    <w:p w14:paraId="3AB825B2" w14:textId="0131AD3B" w:rsidR="00490C43" w:rsidRDefault="00EA1699" w:rsidP="00C745ED">
      <w:pPr>
        <w:pStyle w:val="TOC3"/>
        <w:rPr>
          <w:rFonts w:eastAsiaTheme="minorEastAsia" w:cstheme="minorBidi"/>
          <w:noProof/>
          <w:sz w:val="22"/>
          <w:szCs w:val="22"/>
          <w:lang w:bidi="ar-SA"/>
        </w:rPr>
      </w:pPr>
      <w:hyperlink w:anchor="_Toc63019106" w:history="1">
        <w:r w:rsidR="00490C43" w:rsidRPr="00365286">
          <w:rPr>
            <w:rStyle w:val="Hyperlink"/>
            <w:noProof/>
          </w:rPr>
          <w:t>MATLAB-Log File Graphs</w:t>
        </w:r>
        <w:r w:rsidR="00490C43">
          <w:rPr>
            <w:noProof/>
            <w:webHidden/>
          </w:rPr>
          <w:tab/>
        </w:r>
        <w:r w:rsidR="00490C43">
          <w:rPr>
            <w:noProof/>
            <w:webHidden/>
          </w:rPr>
          <w:fldChar w:fldCharType="begin"/>
        </w:r>
        <w:r w:rsidR="00490C43">
          <w:rPr>
            <w:noProof/>
            <w:webHidden/>
          </w:rPr>
          <w:instrText xml:space="preserve"> PAGEREF _Toc63019106 \h </w:instrText>
        </w:r>
        <w:r w:rsidR="00490C43">
          <w:rPr>
            <w:noProof/>
            <w:webHidden/>
          </w:rPr>
        </w:r>
        <w:r w:rsidR="00490C43">
          <w:rPr>
            <w:noProof/>
            <w:webHidden/>
          </w:rPr>
          <w:fldChar w:fldCharType="separate"/>
        </w:r>
        <w:r w:rsidR="00792D35">
          <w:rPr>
            <w:noProof/>
            <w:webHidden/>
            <w:rtl/>
          </w:rPr>
          <w:t>8</w:t>
        </w:r>
        <w:r w:rsidR="00490C43">
          <w:rPr>
            <w:noProof/>
            <w:webHidden/>
          </w:rPr>
          <w:fldChar w:fldCharType="end"/>
        </w:r>
      </w:hyperlink>
    </w:p>
    <w:p w14:paraId="458AE5BF" w14:textId="0E332306" w:rsidR="00490C43" w:rsidRDefault="00EA1699" w:rsidP="00C745ED">
      <w:pPr>
        <w:pStyle w:val="TOC2"/>
        <w:tabs>
          <w:tab w:val="right" w:pos="9016"/>
        </w:tabs>
        <w:bidi/>
        <w:rPr>
          <w:rFonts w:eastAsiaTheme="minorEastAsia" w:cstheme="minorBidi"/>
          <w:b w:val="0"/>
          <w:bCs w:val="0"/>
          <w:noProof/>
          <w:sz w:val="22"/>
          <w:szCs w:val="22"/>
          <w:lang w:bidi="ar-SA"/>
        </w:rPr>
      </w:pPr>
      <w:hyperlink w:anchor="_Toc63019107" w:history="1">
        <w:r w:rsidR="00490C43" w:rsidRPr="00365286">
          <w:rPr>
            <w:rStyle w:val="Hyperlink"/>
            <w:noProof/>
            <w:rtl/>
          </w:rPr>
          <w:t>מענה על שאלות</w:t>
        </w:r>
        <w:r w:rsidR="00490C43">
          <w:rPr>
            <w:noProof/>
            <w:webHidden/>
          </w:rPr>
          <w:tab/>
        </w:r>
        <w:r w:rsidR="00490C43">
          <w:rPr>
            <w:noProof/>
            <w:webHidden/>
          </w:rPr>
          <w:fldChar w:fldCharType="begin"/>
        </w:r>
        <w:r w:rsidR="00490C43">
          <w:rPr>
            <w:noProof/>
            <w:webHidden/>
          </w:rPr>
          <w:instrText xml:space="preserve"> PAGEREF _Toc63019107 \h </w:instrText>
        </w:r>
        <w:r w:rsidR="00490C43">
          <w:rPr>
            <w:noProof/>
            <w:webHidden/>
          </w:rPr>
        </w:r>
        <w:r w:rsidR="00490C43">
          <w:rPr>
            <w:noProof/>
            <w:webHidden/>
          </w:rPr>
          <w:fldChar w:fldCharType="separate"/>
        </w:r>
        <w:r w:rsidR="00792D35">
          <w:rPr>
            <w:noProof/>
            <w:webHidden/>
            <w:rtl/>
          </w:rPr>
          <w:t>11</w:t>
        </w:r>
        <w:r w:rsidR="00490C43">
          <w:rPr>
            <w:noProof/>
            <w:webHidden/>
          </w:rPr>
          <w:fldChar w:fldCharType="end"/>
        </w:r>
      </w:hyperlink>
    </w:p>
    <w:p w14:paraId="7C9CA02F" w14:textId="646A241C"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08" w:history="1">
        <w:r w:rsidR="00490C43" w:rsidRPr="00365286">
          <w:rPr>
            <w:rStyle w:val="Hyperlink"/>
            <w:noProof/>
            <w:rtl/>
          </w:rPr>
          <w:t>שלב 3 – התאמות בין התפלגויות לבין תוצאות ניתוח המידע</w:t>
        </w:r>
        <w:r w:rsidR="00490C43">
          <w:rPr>
            <w:noProof/>
            <w:webHidden/>
          </w:rPr>
          <w:tab/>
        </w:r>
        <w:r w:rsidR="00490C43">
          <w:rPr>
            <w:noProof/>
            <w:webHidden/>
          </w:rPr>
          <w:fldChar w:fldCharType="begin"/>
        </w:r>
        <w:r w:rsidR="00490C43">
          <w:rPr>
            <w:noProof/>
            <w:webHidden/>
          </w:rPr>
          <w:instrText xml:space="preserve"> PAGEREF _Toc63019108 \h </w:instrText>
        </w:r>
        <w:r w:rsidR="00490C43">
          <w:rPr>
            <w:noProof/>
            <w:webHidden/>
          </w:rPr>
        </w:r>
        <w:r w:rsidR="00490C43">
          <w:rPr>
            <w:noProof/>
            <w:webHidden/>
          </w:rPr>
          <w:fldChar w:fldCharType="separate"/>
        </w:r>
        <w:r w:rsidR="00792D35">
          <w:rPr>
            <w:noProof/>
            <w:webHidden/>
            <w:rtl/>
          </w:rPr>
          <w:t>14</w:t>
        </w:r>
        <w:r w:rsidR="00490C43">
          <w:rPr>
            <w:noProof/>
            <w:webHidden/>
          </w:rPr>
          <w:fldChar w:fldCharType="end"/>
        </w:r>
      </w:hyperlink>
    </w:p>
    <w:p w14:paraId="1FBA1613" w14:textId="3953C59C"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09" w:history="1">
        <w:r w:rsidR="00490C43" w:rsidRPr="00365286">
          <w:rPr>
            <w:rStyle w:val="Hyperlink"/>
            <w:noProof/>
            <w:rtl/>
          </w:rPr>
          <w:t>שלב 4 – התאמות בין גרפים לבין התפלגויות אמפיריות</w:t>
        </w:r>
        <w:r w:rsidR="00490C43">
          <w:rPr>
            <w:noProof/>
            <w:webHidden/>
          </w:rPr>
          <w:tab/>
        </w:r>
        <w:r w:rsidR="00490C43">
          <w:rPr>
            <w:noProof/>
            <w:webHidden/>
          </w:rPr>
          <w:fldChar w:fldCharType="begin"/>
        </w:r>
        <w:r w:rsidR="00490C43">
          <w:rPr>
            <w:noProof/>
            <w:webHidden/>
          </w:rPr>
          <w:instrText xml:space="preserve"> PAGEREF _Toc63019109 \h </w:instrText>
        </w:r>
        <w:r w:rsidR="00490C43">
          <w:rPr>
            <w:noProof/>
            <w:webHidden/>
          </w:rPr>
        </w:r>
        <w:r w:rsidR="00490C43">
          <w:rPr>
            <w:noProof/>
            <w:webHidden/>
          </w:rPr>
          <w:fldChar w:fldCharType="separate"/>
        </w:r>
        <w:r w:rsidR="00792D35">
          <w:rPr>
            <w:noProof/>
            <w:webHidden/>
            <w:rtl/>
          </w:rPr>
          <w:t>15</w:t>
        </w:r>
        <w:r w:rsidR="00490C43">
          <w:rPr>
            <w:noProof/>
            <w:webHidden/>
          </w:rPr>
          <w:fldChar w:fldCharType="end"/>
        </w:r>
      </w:hyperlink>
    </w:p>
    <w:p w14:paraId="40ED9910" w14:textId="1A558590" w:rsidR="00490C43" w:rsidRDefault="00EA1699" w:rsidP="00C745ED">
      <w:pPr>
        <w:pStyle w:val="TOC2"/>
        <w:tabs>
          <w:tab w:val="right" w:pos="9016"/>
        </w:tabs>
        <w:bidi/>
        <w:rPr>
          <w:rFonts w:eastAsiaTheme="minorEastAsia" w:cstheme="minorBidi"/>
          <w:b w:val="0"/>
          <w:bCs w:val="0"/>
          <w:noProof/>
          <w:sz w:val="22"/>
          <w:szCs w:val="22"/>
          <w:lang w:bidi="ar-SA"/>
        </w:rPr>
      </w:pPr>
      <w:hyperlink w:anchor="_Toc63019110" w:history="1">
        <w:r w:rsidR="00490C43" w:rsidRPr="00365286">
          <w:rPr>
            <w:rStyle w:val="Hyperlink"/>
            <w:noProof/>
          </w:rPr>
          <w:t>NASA-Log File Graphs</w:t>
        </w:r>
        <w:r w:rsidR="00490C43">
          <w:rPr>
            <w:noProof/>
            <w:webHidden/>
          </w:rPr>
          <w:tab/>
        </w:r>
        <w:r w:rsidR="00490C43">
          <w:rPr>
            <w:noProof/>
            <w:webHidden/>
          </w:rPr>
          <w:fldChar w:fldCharType="begin"/>
        </w:r>
        <w:r w:rsidR="00490C43">
          <w:rPr>
            <w:noProof/>
            <w:webHidden/>
          </w:rPr>
          <w:instrText xml:space="preserve"> PAGEREF _Toc63019110 \h </w:instrText>
        </w:r>
        <w:r w:rsidR="00490C43">
          <w:rPr>
            <w:noProof/>
            <w:webHidden/>
          </w:rPr>
        </w:r>
        <w:r w:rsidR="00490C43">
          <w:rPr>
            <w:noProof/>
            <w:webHidden/>
          </w:rPr>
          <w:fldChar w:fldCharType="separate"/>
        </w:r>
        <w:r w:rsidR="00792D35">
          <w:rPr>
            <w:noProof/>
            <w:webHidden/>
            <w:rtl/>
          </w:rPr>
          <w:t>15</w:t>
        </w:r>
        <w:r w:rsidR="00490C43">
          <w:rPr>
            <w:noProof/>
            <w:webHidden/>
          </w:rPr>
          <w:fldChar w:fldCharType="end"/>
        </w:r>
      </w:hyperlink>
    </w:p>
    <w:p w14:paraId="7615E38F" w14:textId="704CDF94" w:rsidR="00490C43" w:rsidRDefault="00EA1699" w:rsidP="00C745ED">
      <w:pPr>
        <w:pStyle w:val="TOC3"/>
        <w:rPr>
          <w:rFonts w:eastAsiaTheme="minorEastAsia" w:cstheme="minorBidi"/>
          <w:noProof/>
          <w:sz w:val="22"/>
          <w:szCs w:val="22"/>
          <w:lang w:bidi="ar-SA"/>
        </w:rPr>
      </w:pPr>
      <w:hyperlink w:anchor="_Toc63019111" w:history="1">
        <w:r w:rsidR="00490C43" w:rsidRPr="00365286">
          <w:rPr>
            <w:rStyle w:val="Hyperlink"/>
            <w:noProof/>
          </w:rPr>
          <w:t>CDF of Runtimes time – All users</w:t>
        </w:r>
        <w:r w:rsidR="00490C43">
          <w:rPr>
            <w:noProof/>
            <w:webHidden/>
          </w:rPr>
          <w:tab/>
        </w:r>
        <w:r w:rsidR="00490C43">
          <w:rPr>
            <w:noProof/>
            <w:webHidden/>
          </w:rPr>
          <w:fldChar w:fldCharType="begin"/>
        </w:r>
        <w:r w:rsidR="00490C43">
          <w:rPr>
            <w:noProof/>
            <w:webHidden/>
          </w:rPr>
          <w:instrText xml:space="preserve"> PAGEREF _Toc63019111 \h </w:instrText>
        </w:r>
        <w:r w:rsidR="00490C43">
          <w:rPr>
            <w:noProof/>
            <w:webHidden/>
          </w:rPr>
        </w:r>
        <w:r w:rsidR="00490C43">
          <w:rPr>
            <w:noProof/>
            <w:webHidden/>
          </w:rPr>
          <w:fldChar w:fldCharType="separate"/>
        </w:r>
        <w:r w:rsidR="00792D35">
          <w:rPr>
            <w:noProof/>
            <w:webHidden/>
            <w:rtl/>
          </w:rPr>
          <w:t>15</w:t>
        </w:r>
        <w:r w:rsidR="00490C43">
          <w:rPr>
            <w:noProof/>
            <w:webHidden/>
          </w:rPr>
          <w:fldChar w:fldCharType="end"/>
        </w:r>
      </w:hyperlink>
    </w:p>
    <w:p w14:paraId="40C7E29B" w14:textId="116184C1" w:rsidR="00490C43" w:rsidRDefault="00EA1699" w:rsidP="00C745ED">
      <w:pPr>
        <w:pStyle w:val="TOC3"/>
        <w:rPr>
          <w:rFonts w:eastAsiaTheme="minorEastAsia" w:cstheme="minorBidi"/>
          <w:noProof/>
          <w:sz w:val="22"/>
          <w:szCs w:val="22"/>
          <w:lang w:bidi="ar-SA"/>
        </w:rPr>
      </w:pPr>
      <w:hyperlink w:anchor="_Toc63019112" w:history="1">
        <w:r w:rsidR="00490C43" w:rsidRPr="00365286">
          <w:rPr>
            <w:rStyle w:val="Hyperlink"/>
            <w:noProof/>
          </w:rPr>
          <w:t>CDF of Runtimes time – Other users</w:t>
        </w:r>
        <w:r w:rsidR="00490C43">
          <w:rPr>
            <w:noProof/>
            <w:webHidden/>
          </w:rPr>
          <w:tab/>
        </w:r>
        <w:r w:rsidR="00490C43">
          <w:rPr>
            <w:noProof/>
            <w:webHidden/>
          </w:rPr>
          <w:fldChar w:fldCharType="begin"/>
        </w:r>
        <w:r w:rsidR="00490C43">
          <w:rPr>
            <w:noProof/>
            <w:webHidden/>
          </w:rPr>
          <w:instrText xml:space="preserve"> PAGEREF _Toc63019112 \h </w:instrText>
        </w:r>
        <w:r w:rsidR="00490C43">
          <w:rPr>
            <w:noProof/>
            <w:webHidden/>
          </w:rPr>
        </w:r>
        <w:r w:rsidR="00490C43">
          <w:rPr>
            <w:noProof/>
            <w:webHidden/>
          </w:rPr>
          <w:fldChar w:fldCharType="separate"/>
        </w:r>
        <w:r w:rsidR="00792D35">
          <w:rPr>
            <w:noProof/>
            <w:webHidden/>
            <w:rtl/>
          </w:rPr>
          <w:t>17</w:t>
        </w:r>
        <w:r w:rsidR="00490C43">
          <w:rPr>
            <w:noProof/>
            <w:webHidden/>
          </w:rPr>
          <w:fldChar w:fldCharType="end"/>
        </w:r>
      </w:hyperlink>
    </w:p>
    <w:p w14:paraId="4F4D1F50" w14:textId="5A6D134F" w:rsidR="00490C43" w:rsidRDefault="00EA1699" w:rsidP="00C745ED">
      <w:pPr>
        <w:pStyle w:val="TOC3"/>
        <w:rPr>
          <w:rFonts w:eastAsiaTheme="minorEastAsia" w:cstheme="minorBidi"/>
          <w:noProof/>
          <w:sz w:val="22"/>
          <w:szCs w:val="22"/>
          <w:lang w:bidi="ar-SA"/>
        </w:rPr>
      </w:pPr>
      <w:hyperlink w:anchor="_Toc63019113" w:history="1">
        <w:r w:rsidR="00490C43" w:rsidRPr="00365286">
          <w:rPr>
            <w:rStyle w:val="Hyperlink"/>
            <w:noProof/>
          </w:rPr>
          <w:t>CDF of Runtimes time – Special users</w:t>
        </w:r>
        <w:r w:rsidR="00490C43">
          <w:rPr>
            <w:noProof/>
            <w:webHidden/>
          </w:rPr>
          <w:tab/>
        </w:r>
        <w:r w:rsidR="00490C43">
          <w:rPr>
            <w:noProof/>
            <w:webHidden/>
          </w:rPr>
          <w:fldChar w:fldCharType="begin"/>
        </w:r>
        <w:r w:rsidR="00490C43">
          <w:rPr>
            <w:noProof/>
            <w:webHidden/>
          </w:rPr>
          <w:instrText xml:space="preserve"> PAGEREF _Toc63019113 \h </w:instrText>
        </w:r>
        <w:r w:rsidR="00490C43">
          <w:rPr>
            <w:noProof/>
            <w:webHidden/>
          </w:rPr>
        </w:r>
        <w:r w:rsidR="00490C43">
          <w:rPr>
            <w:noProof/>
            <w:webHidden/>
          </w:rPr>
          <w:fldChar w:fldCharType="separate"/>
        </w:r>
        <w:r w:rsidR="00792D35">
          <w:rPr>
            <w:noProof/>
            <w:webHidden/>
            <w:rtl/>
          </w:rPr>
          <w:t>19</w:t>
        </w:r>
        <w:r w:rsidR="00490C43">
          <w:rPr>
            <w:noProof/>
            <w:webHidden/>
          </w:rPr>
          <w:fldChar w:fldCharType="end"/>
        </w:r>
      </w:hyperlink>
    </w:p>
    <w:p w14:paraId="5CB71315" w14:textId="3BDE1E8F" w:rsidR="00490C43" w:rsidRDefault="00EA1699" w:rsidP="00C745ED">
      <w:pPr>
        <w:pStyle w:val="TOC3"/>
        <w:rPr>
          <w:rFonts w:eastAsiaTheme="minorEastAsia" w:cstheme="minorBidi"/>
          <w:noProof/>
          <w:sz w:val="22"/>
          <w:szCs w:val="22"/>
          <w:lang w:bidi="ar-SA"/>
        </w:rPr>
      </w:pPr>
      <w:hyperlink w:anchor="_Toc63019114" w:history="1">
        <w:r w:rsidR="00490C43" w:rsidRPr="00365286">
          <w:rPr>
            <w:rStyle w:val="Hyperlink"/>
            <w:noProof/>
          </w:rPr>
          <w:t>CDF of Interarrival time</w:t>
        </w:r>
        <w:r w:rsidR="00490C43">
          <w:rPr>
            <w:noProof/>
            <w:webHidden/>
          </w:rPr>
          <w:tab/>
        </w:r>
        <w:r w:rsidR="00490C43">
          <w:rPr>
            <w:noProof/>
            <w:webHidden/>
          </w:rPr>
          <w:fldChar w:fldCharType="begin"/>
        </w:r>
        <w:r w:rsidR="00490C43">
          <w:rPr>
            <w:noProof/>
            <w:webHidden/>
          </w:rPr>
          <w:instrText xml:space="preserve"> PAGEREF _Toc63019114 \h </w:instrText>
        </w:r>
        <w:r w:rsidR="00490C43">
          <w:rPr>
            <w:noProof/>
            <w:webHidden/>
          </w:rPr>
        </w:r>
        <w:r w:rsidR="00490C43">
          <w:rPr>
            <w:noProof/>
            <w:webHidden/>
          </w:rPr>
          <w:fldChar w:fldCharType="separate"/>
        </w:r>
        <w:r w:rsidR="00792D35">
          <w:rPr>
            <w:noProof/>
            <w:webHidden/>
            <w:rtl/>
          </w:rPr>
          <w:t>21</w:t>
        </w:r>
        <w:r w:rsidR="00490C43">
          <w:rPr>
            <w:noProof/>
            <w:webHidden/>
          </w:rPr>
          <w:fldChar w:fldCharType="end"/>
        </w:r>
      </w:hyperlink>
    </w:p>
    <w:p w14:paraId="7663F05B" w14:textId="49AE4311" w:rsidR="00490C43" w:rsidRDefault="00EA1699" w:rsidP="00C745ED">
      <w:pPr>
        <w:pStyle w:val="TOC2"/>
        <w:tabs>
          <w:tab w:val="right" w:pos="9016"/>
        </w:tabs>
        <w:bidi/>
        <w:rPr>
          <w:rFonts w:eastAsiaTheme="minorEastAsia" w:cstheme="minorBidi"/>
          <w:b w:val="0"/>
          <w:bCs w:val="0"/>
          <w:noProof/>
          <w:sz w:val="22"/>
          <w:szCs w:val="22"/>
          <w:lang w:bidi="ar-SA"/>
        </w:rPr>
      </w:pPr>
      <w:hyperlink w:anchor="_Toc63019115" w:history="1">
        <w:r w:rsidR="00490C43" w:rsidRPr="00365286">
          <w:rPr>
            <w:rStyle w:val="Hyperlink"/>
            <w:noProof/>
          </w:rPr>
          <w:t>MATLAB-Log File Graphs</w:t>
        </w:r>
        <w:r w:rsidR="00490C43">
          <w:rPr>
            <w:noProof/>
            <w:webHidden/>
          </w:rPr>
          <w:tab/>
        </w:r>
        <w:r w:rsidR="00490C43">
          <w:rPr>
            <w:noProof/>
            <w:webHidden/>
          </w:rPr>
          <w:fldChar w:fldCharType="begin"/>
        </w:r>
        <w:r w:rsidR="00490C43">
          <w:rPr>
            <w:noProof/>
            <w:webHidden/>
          </w:rPr>
          <w:instrText xml:space="preserve"> PAGEREF _Toc63019115 \h </w:instrText>
        </w:r>
        <w:r w:rsidR="00490C43">
          <w:rPr>
            <w:noProof/>
            <w:webHidden/>
          </w:rPr>
        </w:r>
        <w:r w:rsidR="00490C43">
          <w:rPr>
            <w:noProof/>
            <w:webHidden/>
          </w:rPr>
          <w:fldChar w:fldCharType="separate"/>
        </w:r>
        <w:r w:rsidR="00792D35">
          <w:rPr>
            <w:noProof/>
            <w:webHidden/>
            <w:rtl/>
          </w:rPr>
          <w:t>23</w:t>
        </w:r>
        <w:r w:rsidR="00490C43">
          <w:rPr>
            <w:noProof/>
            <w:webHidden/>
          </w:rPr>
          <w:fldChar w:fldCharType="end"/>
        </w:r>
      </w:hyperlink>
    </w:p>
    <w:p w14:paraId="7308CA31" w14:textId="32AD20D5" w:rsidR="00490C43" w:rsidRDefault="00EA1699" w:rsidP="00C745ED">
      <w:pPr>
        <w:pStyle w:val="TOC3"/>
        <w:rPr>
          <w:rFonts w:eastAsiaTheme="minorEastAsia" w:cstheme="minorBidi"/>
          <w:noProof/>
          <w:sz w:val="22"/>
          <w:szCs w:val="22"/>
          <w:lang w:bidi="ar-SA"/>
        </w:rPr>
      </w:pPr>
      <w:hyperlink w:anchor="_Toc63019116" w:history="1">
        <w:r w:rsidR="00490C43" w:rsidRPr="00365286">
          <w:rPr>
            <w:rStyle w:val="Hyperlink"/>
            <w:noProof/>
          </w:rPr>
          <w:t>CDF of Runtimes</w:t>
        </w:r>
        <w:r w:rsidR="00490C43">
          <w:rPr>
            <w:noProof/>
            <w:webHidden/>
          </w:rPr>
          <w:tab/>
        </w:r>
        <w:r w:rsidR="00490C43">
          <w:rPr>
            <w:noProof/>
            <w:webHidden/>
          </w:rPr>
          <w:fldChar w:fldCharType="begin"/>
        </w:r>
        <w:r w:rsidR="00490C43">
          <w:rPr>
            <w:noProof/>
            <w:webHidden/>
          </w:rPr>
          <w:instrText xml:space="preserve"> PAGEREF _Toc63019116 \h </w:instrText>
        </w:r>
        <w:r w:rsidR="00490C43">
          <w:rPr>
            <w:noProof/>
            <w:webHidden/>
          </w:rPr>
        </w:r>
        <w:r w:rsidR="00490C43">
          <w:rPr>
            <w:noProof/>
            <w:webHidden/>
          </w:rPr>
          <w:fldChar w:fldCharType="separate"/>
        </w:r>
        <w:r w:rsidR="00792D35">
          <w:rPr>
            <w:noProof/>
            <w:webHidden/>
            <w:rtl/>
          </w:rPr>
          <w:t>23</w:t>
        </w:r>
        <w:r w:rsidR="00490C43">
          <w:rPr>
            <w:noProof/>
            <w:webHidden/>
          </w:rPr>
          <w:fldChar w:fldCharType="end"/>
        </w:r>
      </w:hyperlink>
    </w:p>
    <w:p w14:paraId="3341B2D0" w14:textId="06D38FDD" w:rsidR="00490C43" w:rsidRDefault="00EA1699" w:rsidP="00C745ED">
      <w:pPr>
        <w:pStyle w:val="TOC3"/>
        <w:rPr>
          <w:rFonts w:eastAsiaTheme="minorEastAsia" w:cstheme="minorBidi"/>
          <w:noProof/>
          <w:sz w:val="22"/>
          <w:szCs w:val="22"/>
          <w:lang w:bidi="ar-SA"/>
        </w:rPr>
      </w:pPr>
      <w:hyperlink w:anchor="_Toc63019117" w:history="1">
        <w:r w:rsidR="00490C43" w:rsidRPr="00365286">
          <w:rPr>
            <w:rStyle w:val="Hyperlink"/>
            <w:noProof/>
          </w:rPr>
          <w:t>CDF of Interarrival time</w:t>
        </w:r>
        <w:r w:rsidR="00490C43">
          <w:rPr>
            <w:noProof/>
            <w:webHidden/>
          </w:rPr>
          <w:tab/>
        </w:r>
        <w:r w:rsidR="00490C43">
          <w:rPr>
            <w:noProof/>
            <w:webHidden/>
          </w:rPr>
          <w:fldChar w:fldCharType="begin"/>
        </w:r>
        <w:r w:rsidR="00490C43">
          <w:rPr>
            <w:noProof/>
            <w:webHidden/>
          </w:rPr>
          <w:instrText xml:space="preserve"> PAGEREF _Toc63019117 \h </w:instrText>
        </w:r>
        <w:r w:rsidR="00490C43">
          <w:rPr>
            <w:noProof/>
            <w:webHidden/>
          </w:rPr>
        </w:r>
        <w:r w:rsidR="00490C43">
          <w:rPr>
            <w:noProof/>
            <w:webHidden/>
          </w:rPr>
          <w:fldChar w:fldCharType="separate"/>
        </w:r>
        <w:r w:rsidR="00792D35">
          <w:rPr>
            <w:noProof/>
            <w:webHidden/>
            <w:rtl/>
          </w:rPr>
          <w:t>25</w:t>
        </w:r>
        <w:r w:rsidR="00490C43">
          <w:rPr>
            <w:noProof/>
            <w:webHidden/>
          </w:rPr>
          <w:fldChar w:fldCharType="end"/>
        </w:r>
      </w:hyperlink>
    </w:p>
    <w:p w14:paraId="7A759686" w14:textId="0CC4DE06"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18" w:history="1">
        <w:r w:rsidR="00490C43" w:rsidRPr="00365286">
          <w:rPr>
            <w:rStyle w:val="Hyperlink"/>
            <w:noProof/>
            <w:rtl/>
          </w:rPr>
          <w:t xml:space="preserve">שלב 5 – התפלגות </w:t>
        </w:r>
        <w:r w:rsidR="00490C43" w:rsidRPr="00365286">
          <w:rPr>
            <w:rStyle w:val="Hyperlink"/>
            <w:noProof/>
          </w:rPr>
          <w:t>Zipf</w:t>
        </w:r>
        <w:r w:rsidR="00490C43">
          <w:rPr>
            <w:noProof/>
            <w:webHidden/>
          </w:rPr>
          <w:tab/>
        </w:r>
        <w:r w:rsidR="00490C43">
          <w:rPr>
            <w:noProof/>
            <w:webHidden/>
          </w:rPr>
          <w:fldChar w:fldCharType="begin"/>
        </w:r>
        <w:r w:rsidR="00490C43">
          <w:rPr>
            <w:noProof/>
            <w:webHidden/>
          </w:rPr>
          <w:instrText xml:space="preserve"> PAGEREF _Toc63019118 \h </w:instrText>
        </w:r>
        <w:r w:rsidR="00490C43">
          <w:rPr>
            <w:noProof/>
            <w:webHidden/>
          </w:rPr>
        </w:r>
        <w:r w:rsidR="00490C43">
          <w:rPr>
            <w:noProof/>
            <w:webHidden/>
          </w:rPr>
          <w:fldChar w:fldCharType="separate"/>
        </w:r>
        <w:r w:rsidR="00792D35">
          <w:rPr>
            <w:noProof/>
            <w:webHidden/>
            <w:rtl/>
          </w:rPr>
          <w:t>27</w:t>
        </w:r>
        <w:r w:rsidR="00490C43">
          <w:rPr>
            <w:noProof/>
            <w:webHidden/>
          </w:rPr>
          <w:fldChar w:fldCharType="end"/>
        </w:r>
      </w:hyperlink>
    </w:p>
    <w:p w14:paraId="0C1C7F08" w14:textId="001833F7"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19" w:history="1">
        <w:r w:rsidR="00490C43" w:rsidRPr="00365286">
          <w:rPr>
            <w:rStyle w:val="Hyperlink"/>
            <w:noProof/>
            <w:rtl/>
          </w:rPr>
          <w:t>שלב 6</w:t>
        </w:r>
        <w:r w:rsidR="00490C43">
          <w:rPr>
            <w:noProof/>
            <w:webHidden/>
          </w:rPr>
          <w:tab/>
        </w:r>
        <w:r w:rsidR="00490C43">
          <w:rPr>
            <w:noProof/>
            <w:webHidden/>
          </w:rPr>
          <w:fldChar w:fldCharType="begin"/>
        </w:r>
        <w:r w:rsidR="00490C43">
          <w:rPr>
            <w:noProof/>
            <w:webHidden/>
          </w:rPr>
          <w:instrText xml:space="preserve"> PAGEREF _Toc63019119 \h </w:instrText>
        </w:r>
        <w:r w:rsidR="00490C43">
          <w:rPr>
            <w:noProof/>
            <w:webHidden/>
          </w:rPr>
        </w:r>
        <w:r w:rsidR="00490C43">
          <w:rPr>
            <w:noProof/>
            <w:webHidden/>
          </w:rPr>
          <w:fldChar w:fldCharType="separate"/>
        </w:r>
        <w:r w:rsidR="00792D35">
          <w:rPr>
            <w:noProof/>
            <w:webHidden/>
            <w:rtl/>
          </w:rPr>
          <w:t>30</w:t>
        </w:r>
        <w:r w:rsidR="00490C43">
          <w:rPr>
            <w:noProof/>
            <w:webHidden/>
          </w:rPr>
          <w:fldChar w:fldCharType="end"/>
        </w:r>
      </w:hyperlink>
    </w:p>
    <w:p w14:paraId="3C41FC32" w14:textId="7D9F5455" w:rsidR="00490C43" w:rsidRDefault="00EA1699" w:rsidP="00C745ED">
      <w:pPr>
        <w:pStyle w:val="TOC3"/>
        <w:rPr>
          <w:rFonts w:eastAsiaTheme="minorEastAsia" w:cstheme="minorBidi"/>
          <w:noProof/>
          <w:sz w:val="22"/>
          <w:szCs w:val="22"/>
          <w:lang w:bidi="ar-SA"/>
        </w:rPr>
      </w:pPr>
      <w:hyperlink w:anchor="_Toc63019120" w:history="1">
        <w:r w:rsidR="00490C43" w:rsidRPr="00365286">
          <w:rPr>
            <w:rStyle w:val="Hyperlink"/>
            <w:noProof/>
          </w:rPr>
          <w:t>NASA-Log File</w:t>
        </w:r>
        <w:r w:rsidR="00490C43">
          <w:rPr>
            <w:noProof/>
            <w:webHidden/>
          </w:rPr>
          <w:tab/>
        </w:r>
        <w:r w:rsidR="00490C43">
          <w:rPr>
            <w:noProof/>
            <w:webHidden/>
          </w:rPr>
          <w:fldChar w:fldCharType="begin"/>
        </w:r>
        <w:r w:rsidR="00490C43">
          <w:rPr>
            <w:noProof/>
            <w:webHidden/>
          </w:rPr>
          <w:instrText xml:space="preserve"> PAGEREF _Toc63019120 \h </w:instrText>
        </w:r>
        <w:r w:rsidR="00490C43">
          <w:rPr>
            <w:noProof/>
            <w:webHidden/>
          </w:rPr>
        </w:r>
        <w:r w:rsidR="00490C43">
          <w:rPr>
            <w:noProof/>
            <w:webHidden/>
          </w:rPr>
          <w:fldChar w:fldCharType="separate"/>
        </w:r>
        <w:r w:rsidR="00792D35">
          <w:rPr>
            <w:noProof/>
            <w:webHidden/>
            <w:rtl/>
          </w:rPr>
          <w:t>30</w:t>
        </w:r>
        <w:r w:rsidR="00490C43">
          <w:rPr>
            <w:noProof/>
            <w:webHidden/>
          </w:rPr>
          <w:fldChar w:fldCharType="end"/>
        </w:r>
      </w:hyperlink>
    </w:p>
    <w:p w14:paraId="4A74DD09" w14:textId="2D82C920" w:rsidR="00490C43" w:rsidRDefault="00EA1699" w:rsidP="00C745ED">
      <w:pPr>
        <w:pStyle w:val="TOC2"/>
        <w:tabs>
          <w:tab w:val="right" w:pos="9016"/>
        </w:tabs>
        <w:bidi/>
        <w:rPr>
          <w:rFonts w:eastAsiaTheme="minorEastAsia" w:cstheme="minorBidi"/>
          <w:b w:val="0"/>
          <w:bCs w:val="0"/>
          <w:noProof/>
          <w:sz w:val="22"/>
          <w:szCs w:val="22"/>
          <w:lang w:bidi="ar-SA"/>
        </w:rPr>
      </w:pPr>
      <w:hyperlink w:anchor="_Toc63019121" w:history="1">
        <w:r w:rsidR="00490C43" w:rsidRPr="00365286">
          <w:rPr>
            <w:rStyle w:val="Hyperlink"/>
            <w:noProof/>
          </w:rPr>
          <w:t>MATLAB-Log File</w:t>
        </w:r>
        <w:r w:rsidR="00490C43">
          <w:rPr>
            <w:noProof/>
            <w:webHidden/>
          </w:rPr>
          <w:tab/>
        </w:r>
        <w:r w:rsidR="00490C43">
          <w:rPr>
            <w:noProof/>
            <w:webHidden/>
          </w:rPr>
          <w:fldChar w:fldCharType="begin"/>
        </w:r>
        <w:r w:rsidR="00490C43">
          <w:rPr>
            <w:noProof/>
            <w:webHidden/>
          </w:rPr>
          <w:instrText xml:space="preserve"> PAGEREF _Toc63019121 \h </w:instrText>
        </w:r>
        <w:r w:rsidR="00490C43">
          <w:rPr>
            <w:noProof/>
            <w:webHidden/>
          </w:rPr>
        </w:r>
        <w:r w:rsidR="00490C43">
          <w:rPr>
            <w:noProof/>
            <w:webHidden/>
          </w:rPr>
          <w:fldChar w:fldCharType="separate"/>
        </w:r>
        <w:r w:rsidR="00792D35">
          <w:rPr>
            <w:noProof/>
            <w:webHidden/>
            <w:rtl/>
          </w:rPr>
          <w:t>32</w:t>
        </w:r>
        <w:r w:rsidR="00490C43">
          <w:rPr>
            <w:noProof/>
            <w:webHidden/>
          </w:rPr>
          <w:fldChar w:fldCharType="end"/>
        </w:r>
      </w:hyperlink>
    </w:p>
    <w:p w14:paraId="00507811" w14:textId="7CC41316"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22" w:history="1">
        <w:r w:rsidR="00490C43" w:rsidRPr="00365286">
          <w:rPr>
            <w:rStyle w:val="Hyperlink"/>
            <w:noProof/>
            <w:rtl/>
          </w:rPr>
          <w:t xml:space="preserve">שלב 7 – יצירת </w:t>
        </w:r>
        <w:r w:rsidR="00490C43" w:rsidRPr="00365286">
          <w:rPr>
            <w:rStyle w:val="Hyperlink"/>
            <w:noProof/>
          </w:rPr>
          <w:t>Hyper distribution</w:t>
        </w:r>
        <w:r w:rsidR="00490C43">
          <w:rPr>
            <w:noProof/>
            <w:webHidden/>
          </w:rPr>
          <w:tab/>
        </w:r>
        <w:r w:rsidR="00490C43">
          <w:rPr>
            <w:noProof/>
            <w:webHidden/>
          </w:rPr>
          <w:fldChar w:fldCharType="begin"/>
        </w:r>
        <w:r w:rsidR="00490C43">
          <w:rPr>
            <w:noProof/>
            <w:webHidden/>
          </w:rPr>
          <w:instrText xml:space="preserve"> PAGEREF _Toc63019122 \h </w:instrText>
        </w:r>
        <w:r w:rsidR="00490C43">
          <w:rPr>
            <w:noProof/>
            <w:webHidden/>
          </w:rPr>
        </w:r>
        <w:r w:rsidR="00490C43">
          <w:rPr>
            <w:noProof/>
            <w:webHidden/>
          </w:rPr>
          <w:fldChar w:fldCharType="separate"/>
        </w:r>
        <w:r w:rsidR="00792D35">
          <w:rPr>
            <w:noProof/>
            <w:webHidden/>
            <w:rtl/>
          </w:rPr>
          <w:t>33</w:t>
        </w:r>
        <w:r w:rsidR="00490C43">
          <w:rPr>
            <w:noProof/>
            <w:webHidden/>
          </w:rPr>
          <w:fldChar w:fldCharType="end"/>
        </w:r>
      </w:hyperlink>
    </w:p>
    <w:p w14:paraId="2A1AD6D4" w14:textId="42FF6EBA"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23" w:history="1">
        <w:r w:rsidR="00490C43" w:rsidRPr="00365286">
          <w:rPr>
            <w:rStyle w:val="Hyperlink"/>
            <w:noProof/>
            <w:rtl/>
          </w:rPr>
          <w:t>שלב 8 – יצירת מודל המדמה את המידע הראשוני</w:t>
        </w:r>
        <w:r w:rsidR="00490C43">
          <w:rPr>
            <w:noProof/>
            <w:webHidden/>
          </w:rPr>
          <w:tab/>
        </w:r>
        <w:r w:rsidR="00490C43">
          <w:rPr>
            <w:noProof/>
            <w:webHidden/>
          </w:rPr>
          <w:fldChar w:fldCharType="begin"/>
        </w:r>
        <w:r w:rsidR="00490C43">
          <w:rPr>
            <w:noProof/>
            <w:webHidden/>
          </w:rPr>
          <w:instrText xml:space="preserve"> PAGEREF _Toc63019123 \h </w:instrText>
        </w:r>
        <w:r w:rsidR="00490C43">
          <w:rPr>
            <w:noProof/>
            <w:webHidden/>
          </w:rPr>
        </w:r>
        <w:r w:rsidR="00490C43">
          <w:rPr>
            <w:noProof/>
            <w:webHidden/>
          </w:rPr>
          <w:fldChar w:fldCharType="separate"/>
        </w:r>
        <w:r w:rsidR="00792D35">
          <w:rPr>
            <w:noProof/>
            <w:webHidden/>
            <w:rtl/>
          </w:rPr>
          <w:t>35</w:t>
        </w:r>
        <w:r w:rsidR="00490C43">
          <w:rPr>
            <w:noProof/>
            <w:webHidden/>
          </w:rPr>
          <w:fldChar w:fldCharType="end"/>
        </w:r>
      </w:hyperlink>
    </w:p>
    <w:p w14:paraId="62B054C3" w14:textId="484EDB99"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24" w:history="1">
        <w:r w:rsidR="00490C43" w:rsidRPr="00365286">
          <w:rPr>
            <w:rStyle w:val="Hyperlink"/>
            <w:noProof/>
            <w:rtl/>
          </w:rPr>
          <w:t>שלב 9- אימות</w:t>
        </w:r>
        <w:r w:rsidR="00490C43">
          <w:rPr>
            <w:noProof/>
            <w:webHidden/>
          </w:rPr>
          <w:tab/>
        </w:r>
        <w:r w:rsidR="00490C43">
          <w:rPr>
            <w:noProof/>
            <w:webHidden/>
          </w:rPr>
          <w:fldChar w:fldCharType="begin"/>
        </w:r>
        <w:r w:rsidR="00490C43">
          <w:rPr>
            <w:noProof/>
            <w:webHidden/>
          </w:rPr>
          <w:instrText xml:space="preserve"> PAGEREF _Toc63019124 \h </w:instrText>
        </w:r>
        <w:r w:rsidR="00490C43">
          <w:rPr>
            <w:noProof/>
            <w:webHidden/>
          </w:rPr>
        </w:r>
        <w:r w:rsidR="00490C43">
          <w:rPr>
            <w:noProof/>
            <w:webHidden/>
          </w:rPr>
          <w:fldChar w:fldCharType="separate"/>
        </w:r>
        <w:r w:rsidR="00792D35">
          <w:rPr>
            <w:noProof/>
            <w:webHidden/>
            <w:rtl/>
          </w:rPr>
          <w:t>36</w:t>
        </w:r>
        <w:r w:rsidR="00490C43">
          <w:rPr>
            <w:noProof/>
            <w:webHidden/>
          </w:rPr>
          <w:fldChar w:fldCharType="end"/>
        </w:r>
      </w:hyperlink>
    </w:p>
    <w:p w14:paraId="21B0AB96" w14:textId="707D5807"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25" w:history="1">
        <w:r w:rsidR="00490C43" w:rsidRPr="00365286">
          <w:rPr>
            <w:rStyle w:val="Hyperlink"/>
            <w:noProof/>
            <w:rtl/>
          </w:rPr>
          <w:t>ביבליוגרפיה ומקורות</w:t>
        </w:r>
        <w:r w:rsidR="00490C43">
          <w:rPr>
            <w:noProof/>
            <w:webHidden/>
          </w:rPr>
          <w:tab/>
        </w:r>
        <w:r w:rsidR="00490C43">
          <w:rPr>
            <w:noProof/>
            <w:webHidden/>
          </w:rPr>
          <w:fldChar w:fldCharType="begin"/>
        </w:r>
        <w:r w:rsidR="00490C43">
          <w:rPr>
            <w:noProof/>
            <w:webHidden/>
          </w:rPr>
          <w:instrText xml:space="preserve"> PAGEREF _Toc63019125 \h </w:instrText>
        </w:r>
        <w:r w:rsidR="00490C43">
          <w:rPr>
            <w:noProof/>
            <w:webHidden/>
          </w:rPr>
        </w:r>
        <w:r w:rsidR="00490C43">
          <w:rPr>
            <w:noProof/>
            <w:webHidden/>
          </w:rPr>
          <w:fldChar w:fldCharType="separate"/>
        </w:r>
        <w:r w:rsidR="00792D35">
          <w:rPr>
            <w:noProof/>
            <w:webHidden/>
            <w:rtl/>
          </w:rPr>
          <w:t>61</w:t>
        </w:r>
        <w:r w:rsidR="00490C43">
          <w:rPr>
            <w:noProof/>
            <w:webHidden/>
          </w:rPr>
          <w:fldChar w:fldCharType="end"/>
        </w:r>
      </w:hyperlink>
    </w:p>
    <w:p w14:paraId="11B35ECE" w14:textId="61FB1274" w:rsidR="00490C43" w:rsidRDefault="00EA1699" w:rsidP="00C745ED">
      <w:pPr>
        <w:pStyle w:val="TOC1"/>
        <w:bidi/>
        <w:rPr>
          <w:rFonts w:asciiTheme="minorHAnsi" w:eastAsiaTheme="minorEastAsia" w:hAnsiTheme="minorHAnsi" w:cstheme="minorBidi"/>
          <w:noProof/>
          <w:sz w:val="22"/>
          <w:szCs w:val="22"/>
          <w:u w:val="none"/>
          <w:lang w:bidi="ar-SA"/>
        </w:rPr>
      </w:pPr>
      <w:hyperlink w:anchor="_Toc63019126" w:history="1">
        <w:r w:rsidR="00490C43" w:rsidRPr="00365286">
          <w:rPr>
            <w:rStyle w:val="Hyperlink"/>
            <w:noProof/>
          </w:rPr>
          <w:t>Colophon</w:t>
        </w:r>
        <w:r w:rsidR="00490C43">
          <w:rPr>
            <w:noProof/>
            <w:webHidden/>
          </w:rPr>
          <w:tab/>
        </w:r>
        <w:r w:rsidR="00490C43">
          <w:rPr>
            <w:noProof/>
            <w:webHidden/>
          </w:rPr>
          <w:fldChar w:fldCharType="begin"/>
        </w:r>
        <w:r w:rsidR="00490C43">
          <w:rPr>
            <w:noProof/>
            <w:webHidden/>
          </w:rPr>
          <w:instrText xml:space="preserve"> PAGEREF _Toc63019126 \h </w:instrText>
        </w:r>
        <w:r w:rsidR="00490C43">
          <w:rPr>
            <w:noProof/>
            <w:webHidden/>
          </w:rPr>
        </w:r>
        <w:r w:rsidR="00490C43">
          <w:rPr>
            <w:noProof/>
            <w:webHidden/>
          </w:rPr>
          <w:fldChar w:fldCharType="separate"/>
        </w:r>
        <w:r w:rsidR="00792D35">
          <w:rPr>
            <w:noProof/>
            <w:webHidden/>
            <w:rtl/>
          </w:rPr>
          <w:t>61</w:t>
        </w:r>
        <w:r w:rsidR="00490C43">
          <w:rPr>
            <w:noProof/>
            <w:webHidden/>
          </w:rPr>
          <w:fldChar w:fldCharType="end"/>
        </w:r>
      </w:hyperlink>
    </w:p>
    <w:p w14:paraId="5DBB0AB7" w14:textId="2948B8FD" w:rsidR="00257E34" w:rsidRDefault="00257E34" w:rsidP="00C745ED">
      <w:pPr>
        <w:spacing w:after="0" w:line="240" w:lineRule="auto"/>
        <w:jc w:val="left"/>
        <w:rPr>
          <w:rtl/>
        </w:rPr>
      </w:pPr>
      <w:r>
        <w:fldChar w:fldCharType="end"/>
      </w:r>
    </w:p>
    <w:p w14:paraId="18BB2410" w14:textId="77777777" w:rsidR="00257E34" w:rsidRDefault="00257E34" w:rsidP="00257E34">
      <w:pPr>
        <w:bidi w:val="0"/>
        <w:spacing w:after="0" w:line="240" w:lineRule="auto"/>
        <w:jc w:val="left"/>
        <w:rPr>
          <w:b/>
          <w:bCs/>
          <w:sz w:val="32"/>
          <w:szCs w:val="32"/>
          <w:rtl/>
        </w:rPr>
      </w:pPr>
    </w:p>
    <w:p w14:paraId="3F54B0B6" w14:textId="59E8AE52" w:rsidR="00257E34" w:rsidRDefault="00257E34" w:rsidP="003F587D">
      <w:pPr>
        <w:pStyle w:val="Heading1"/>
        <w:rPr>
          <w:rtl/>
        </w:rPr>
      </w:pPr>
    </w:p>
    <w:p w14:paraId="6DA0623D" w14:textId="4B04FDA6" w:rsidR="00547701" w:rsidRDefault="00547701" w:rsidP="003F587D">
      <w:pPr>
        <w:pStyle w:val="Heading1"/>
        <w:rPr>
          <w:rtl/>
        </w:rPr>
      </w:pPr>
      <w:bookmarkStart w:id="0" w:name="_Toc63019102"/>
      <w:r w:rsidRPr="00547701">
        <w:rPr>
          <w:rFonts w:hint="cs"/>
          <w:rtl/>
        </w:rPr>
        <w:lastRenderedPageBreak/>
        <w:t>שלב 1</w:t>
      </w:r>
      <w:r w:rsidR="00BE3C38">
        <w:rPr>
          <w:rFonts w:hint="cs"/>
          <w:rtl/>
        </w:rPr>
        <w:t xml:space="preserve"> </w:t>
      </w:r>
      <w:r w:rsidR="00BE3C38">
        <w:rPr>
          <w:rtl/>
        </w:rPr>
        <w:t>–</w:t>
      </w:r>
      <w:r w:rsidR="00BE3C38">
        <w:rPr>
          <w:rFonts w:hint="cs"/>
          <w:rtl/>
        </w:rPr>
        <w:t xml:space="preserve"> בחירת </w:t>
      </w:r>
      <w:r w:rsidR="00BE3C38">
        <w:t>Trace</w:t>
      </w:r>
      <w:bookmarkEnd w:id="0"/>
    </w:p>
    <w:p w14:paraId="2A0E95DA" w14:textId="03D83F83" w:rsidR="00F2393F" w:rsidRDefault="003F587D" w:rsidP="00F2393F">
      <w:pPr>
        <w:rPr>
          <w:rtl/>
        </w:rPr>
      </w:pPr>
      <w:r>
        <w:rPr>
          <w:rFonts w:hint="cs"/>
          <w:rtl/>
        </w:rPr>
        <w:t>בחרנו את ה-</w:t>
      </w:r>
      <w:r>
        <w:t>Trace</w:t>
      </w:r>
      <w:r>
        <w:rPr>
          <w:rFonts w:hint="cs"/>
          <w:rtl/>
        </w:rPr>
        <w:t xml:space="preserve"> של </w:t>
      </w:r>
      <w:r>
        <w:rPr>
          <w:rFonts w:hint="cs"/>
        </w:rPr>
        <w:t>NASA</w:t>
      </w:r>
      <w:r w:rsidR="00F2393F">
        <w:t xml:space="preserve"> Ames iPSC/860</w:t>
      </w:r>
      <w:r w:rsidR="00F2393F">
        <w:rPr>
          <w:rFonts w:hint="cs"/>
          <w:rtl/>
        </w:rPr>
        <w:t>. תוצאות ניתוח ה-</w:t>
      </w:r>
      <w:r w:rsidR="00F2393F">
        <w:t>log</w:t>
      </w:r>
      <w:r w:rsidR="00F2393F">
        <w:rPr>
          <w:rFonts w:hint="cs"/>
          <w:rtl/>
        </w:rPr>
        <w:t xml:space="preserve"> מוצגות בפירוט בהמשך הדו"ח.</w:t>
      </w:r>
    </w:p>
    <w:p w14:paraId="1A09440F" w14:textId="299241CD" w:rsidR="00F2393F" w:rsidRDefault="00F2393F" w:rsidP="00F2393F">
      <w:pPr>
        <w:rPr>
          <w:rtl/>
        </w:rPr>
      </w:pPr>
      <w:r>
        <w:rPr>
          <w:rFonts w:hint="cs"/>
          <w:rtl/>
        </w:rPr>
        <w:t>בנוסף, מתואר בדו"ח גם הניתוח של ה-</w:t>
      </w:r>
      <w:r>
        <w:t>log</w:t>
      </w:r>
      <w:r>
        <w:rPr>
          <w:rFonts w:hint="cs"/>
          <w:rtl/>
        </w:rPr>
        <w:t xml:space="preserve"> הכיתתי של </w:t>
      </w:r>
      <w:r>
        <w:t>MATLAB</w:t>
      </w:r>
      <w:r>
        <w:rPr>
          <w:rFonts w:hint="cs"/>
          <w:rtl/>
        </w:rPr>
        <w:t>.</w:t>
      </w:r>
    </w:p>
    <w:p w14:paraId="461E1724" w14:textId="4780C2D2" w:rsidR="003F587D" w:rsidRDefault="003F587D" w:rsidP="003F587D">
      <w:pPr>
        <w:rPr>
          <w:rtl/>
        </w:rPr>
      </w:pPr>
    </w:p>
    <w:p w14:paraId="2FC69A35" w14:textId="4E11C3A1" w:rsidR="00547701" w:rsidRDefault="00F2393F" w:rsidP="00F2393F">
      <w:pPr>
        <w:bidi w:val="0"/>
        <w:spacing w:after="0" w:line="240" w:lineRule="auto"/>
        <w:jc w:val="left"/>
        <w:rPr>
          <w:rtl/>
        </w:rPr>
      </w:pPr>
      <w:r>
        <w:rPr>
          <w:rtl/>
        </w:rPr>
        <w:br w:type="page"/>
      </w:r>
    </w:p>
    <w:p w14:paraId="516337FC" w14:textId="7600B7C4" w:rsidR="00547701" w:rsidRPr="00547701" w:rsidRDefault="00547701" w:rsidP="003F587D">
      <w:pPr>
        <w:pStyle w:val="Heading1"/>
        <w:rPr>
          <w:rtl/>
        </w:rPr>
      </w:pPr>
      <w:bookmarkStart w:id="1" w:name="_Toc63019103"/>
      <w:r>
        <w:rPr>
          <w:rFonts w:hint="cs"/>
          <w:rtl/>
        </w:rPr>
        <w:lastRenderedPageBreak/>
        <w:t>שלב 2</w:t>
      </w:r>
      <w:bookmarkEnd w:id="1"/>
    </w:p>
    <w:p w14:paraId="38A0B380" w14:textId="7EE2B0A5" w:rsidR="00D34877" w:rsidRDefault="00547701" w:rsidP="003F587D">
      <w:pPr>
        <w:pStyle w:val="Heading2"/>
        <w:jc w:val="left"/>
        <w:rPr>
          <w:rtl/>
        </w:rPr>
      </w:pPr>
      <w:bookmarkStart w:id="2" w:name="_Toc63019104"/>
      <w:r w:rsidRPr="00547701">
        <w:rPr>
          <w:rFonts w:hint="cs"/>
          <w:rtl/>
        </w:rPr>
        <w:t>ניתוח ראשוני של המידע</w:t>
      </w:r>
      <w:bookmarkEnd w:id="2"/>
    </w:p>
    <w:p w14:paraId="14D15EEE" w14:textId="42A2015E" w:rsidR="003F587D" w:rsidRPr="003F587D" w:rsidRDefault="00F2393F" w:rsidP="003F587D">
      <w:pPr>
        <w:pStyle w:val="Heading3"/>
      </w:pPr>
      <w:bookmarkStart w:id="3" w:name="_Toc63019105"/>
      <w:r>
        <mc:AlternateContent>
          <mc:Choice Requires="wps">
            <w:drawing>
              <wp:anchor distT="0" distB="0" distL="114300" distR="114300" simplePos="0" relativeHeight="251568640" behindDoc="0" locked="0" layoutInCell="1" allowOverlap="1" wp14:anchorId="5C1B5108" wp14:editId="4E23D238">
                <wp:simplePos x="0" y="0"/>
                <wp:positionH relativeFrom="column">
                  <wp:posOffset>367030</wp:posOffset>
                </wp:positionH>
                <wp:positionV relativeFrom="paragraph">
                  <wp:posOffset>4045585</wp:posOffset>
                </wp:positionV>
                <wp:extent cx="5046345" cy="635"/>
                <wp:effectExtent l="0" t="0" r="0" b="12065"/>
                <wp:wrapTopAndBottom/>
                <wp:docPr id="61" name="Text Box 61"/>
                <wp:cNvGraphicFramePr/>
                <a:graphic xmlns:a="http://schemas.openxmlformats.org/drawingml/2006/main">
                  <a:graphicData uri="http://schemas.microsoft.com/office/word/2010/wordprocessingShape">
                    <wps:wsp>
                      <wps:cNvSpPr txBox="1"/>
                      <wps:spPr>
                        <a:xfrm>
                          <a:off x="0" y="0"/>
                          <a:ext cx="5046345" cy="635"/>
                        </a:xfrm>
                        <a:prstGeom prst="rect">
                          <a:avLst/>
                        </a:prstGeom>
                        <a:solidFill>
                          <a:prstClr val="white"/>
                        </a:solidFill>
                        <a:ln>
                          <a:noFill/>
                        </a:ln>
                      </wps:spPr>
                      <wps:txbx>
                        <w:txbxContent>
                          <w:p w14:paraId="0B39C75D" w14:textId="44F454EE" w:rsidR="00EA1699" w:rsidRPr="00F2393F" w:rsidRDefault="00EA1699" w:rsidP="00F2393F">
                            <w:pPr>
                              <w:pStyle w:val="Caption"/>
                            </w:pPr>
                            <w:r w:rsidRPr="00F2393F">
                              <w:t xml:space="preserve">Figure </w:t>
                            </w:r>
                            <w:r>
                              <w:t>2</w:t>
                            </w:r>
                            <w:r>
                              <w:noBreakHyphen/>
                            </w:r>
                            <w:fldSimple w:instr=" SEQ Figure \* ARABIC \s 1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B5108" id="Text Box 61" o:spid="_x0000_s1027" type="#_x0000_t202" style="position:absolute;left:0;text-align:left;margin-left:28.9pt;margin-top:318.55pt;width:397.3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" stroked="f">
                <v:textbox style="mso-fit-shape-to-text:t" inset="0,0,0,0">
                  <w:txbxContent>
                    <w:p w14:paraId="0B39C75D" w14:textId="44F454EE" w:rsidR="00EA1699" w:rsidRPr="00F2393F" w:rsidRDefault="00EA1699" w:rsidP="00F2393F">
                      <w:pPr>
                        <w:pStyle w:val="Caption"/>
                      </w:pPr>
                      <w:r w:rsidRPr="00F2393F">
                        <w:t xml:space="preserve">Figure </w:t>
                      </w:r>
                      <w:r>
                        <w:t>2</w:t>
                      </w:r>
                      <w:r>
                        <w:noBreakHyphen/>
                      </w:r>
                      <w:fldSimple w:instr=" SEQ Figure \* ARABIC \s 1 ">
                        <w:r>
                          <w:rPr>
                            <w:noProof/>
                          </w:rPr>
                          <w:t>1</w:t>
                        </w:r>
                      </w:fldSimple>
                    </w:p>
                  </w:txbxContent>
                </v:textbox>
                <w10:wrap type="topAndBottom"/>
              </v:shape>
            </w:pict>
          </mc:Fallback>
        </mc:AlternateContent>
      </w:r>
      <w:r w:rsidR="003F587D" w:rsidRPr="003F587D">
        <w:drawing>
          <wp:anchor distT="0" distB="0" distL="114300" distR="114300" simplePos="0" relativeHeight="251563520" behindDoc="0" locked="0" layoutInCell="1" allowOverlap="1" wp14:anchorId="4C3BF63B" wp14:editId="4F449FDC">
            <wp:simplePos x="0" y="0"/>
            <wp:positionH relativeFrom="margin">
              <wp:posOffset>367432</wp:posOffset>
            </wp:positionH>
            <wp:positionV relativeFrom="paragraph">
              <wp:posOffset>413385</wp:posOffset>
            </wp:positionV>
            <wp:extent cx="5046345" cy="3575050"/>
            <wp:effectExtent l="0" t="0" r="0" b="6350"/>
            <wp:wrapTopAndBottom/>
            <wp:docPr id="2" name="תמונה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46345" cy="357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87D" w:rsidRPr="003F587D">
        <w:t>NASA-Log File Graphs</w:t>
      </w:r>
      <w:bookmarkEnd w:id="3"/>
    </w:p>
    <w:p w14:paraId="260E1340" w14:textId="489DDE69" w:rsidR="00631B34" w:rsidRDefault="00631B34" w:rsidP="000753D4">
      <w:pPr>
        <w:rPr>
          <w:rtl/>
        </w:rPr>
      </w:pPr>
    </w:p>
    <w:p w14:paraId="471A406F" w14:textId="79B957C6" w:rsidR="000753D4" w:rsidRDefault="004E60CA" w:rsidP="000753D4">
      <w:pPr>
        <w:rPr>
          <w:rtl/>
        </w:rPr>
      </w:pPr>
      <w:ins w:id="4" w:author="יובל תמיר" w:date="2021-01-27T21:26:00Z">
        <w:r>
          <w:rPr>
            <w:rFonts w:hint="cs"/>
            <w:rtl/>
          </w:rPr>
          <w:t>בחרנו לייצג את הנתונים בגרף</w:t>
        </w:r>
      </w:ins>
      <w:ins w:id="5" w:author="יובל תמיר" w:date="2021-01-27T21:29:00Z">
        <w:r w:rsidR="00D34877">
          <w:rPr>
            <w:rFonts w:hint="cs"/>
            <w:rtl/>
          </w:rPr>
          <w:t xml:space="preserve"> </w:t>
        </w:r>
        <w:r w:rsidR="00D34877">
          <w:rPr>
            <w:rFonts w:hint="cs"/>
            <w:i/>
            <w:iCs/>
            <w:rtl/>
          </w:rPr>
          <w:t>2-1</w:t>
        </w:r>
      </w:ins>
      <w:ins w:id="6" w:author="יובל תמיר" w:date="2021-01-27T21:26:00Z">
        <w:r>
          <w:rPr>
            <w:rFonts w:hint="cs"/>
            <w:rtl/>
          </w:rPr>
          <w:t xml:space="preserve"> אשר בו </w:t>
        </w:r>
      </w:ins>
      <w:r w:rsidR="007F085E">
        <w:rPr>
          <w:rFonts w:hint="cs"/>
          <w:rtl/>
        </w:rPr>
        <w:t xml:space="preserve">ערכי ה </w:t>
      </w:r>
      <w:r w:rsidR="007F085E">
        <w:t>Interarrivals</w:t>
      </w:r>
      <w:r w:rsidR="007F085E">
        <w:rPr>
          <w:rFonts w:hint="cs"/>
          <w:rtl/>
        </w:rPr>
        <w:t xml:space="preserve"> בציר האופקי</w:t>
      </w:r>
      <w:ins w:id="7" w:author="יובל תמיר" w:date="2021-01-27T21:26:00Z">
        <w:r>
          <w:rPr>
            <w:rFonts w:hint="cs"/>
            <w:rtl/>
          </w:rPr>
          <w:t xml:space="preserve"> בסקאלה לוגריתמית. בחרנו בייצוג זה מכיוון שקיבלנו ערכים מאוד גדולים אשר אי אפשר לייצגם בציר עם ערכים רגילים.</w:t>
        </w:r>
      </w:ins>
      <w:r w:rsidR="000753D4">
        <w:rPr>
          <w:rFonts w:hint="cs"/>
          <w:rtl/>
        </w:rPr>
        <w:t xml:space="preserve"> </w:t>
      </w:r>
    </w:p>
    <w:p w14:paraId="7D67F602" w14:textId="6368D0AC" w:rsidR="003F587D" w:rsidDel="0083446B" w:rsidRDefault="0083446B" w:rsidP="000753D4">
      <w:pPr>
        <w:rPr>
          <w:del w:id="8" w:author="יובל תמיר" w:date="2021-01-27T21:28:00Z"/>
          <w:rtl/>
        </w:rPr>
      </w:pPr>
      <w:ins w:id="9" w:author="יובל תמיר" w:date="2021-01-27T21:26:00Z">
        <w:r>
          <w:rPr>
            <w:rFonts w:hint="cs"/>
            <w:rtl/>
          </w:rPr>
          <w:t xml:space="preserve">בנוסף, שמנו לב </w:t>
        </w:r>
      </w:ins>
      <w:ins w:id="10" w:author="יובל תמיר" w:date="2021-01-27T21:27:00Z">
        <w:r>
          <w:rPr>
            <w:rFonts w:hint="cs"/>
            <w:rtl/>
          </w:rPr>
          <w:t xml:space="preserve">למשתמש עם התנהגות חריגה </w:t>
        </w:r>
        <w:r>
          <w:rPr>
            <w:rtl/>
          </w:rPr>
          <w:t>–</w:t>
        </w:r>
        <w:r>
          <w:rPr>
            <w:rFonts w:hint="cs"/>
            <w:rtl/>
          </w:rPr>
          <w:t xml:space="preserve"> משתמש "</w:t>
        </w:r>
        <w:r>
          <w:t>special</w:t>
        </w:r>
        <w:r>
          <w:rPr>
            <w:rFonts w:hint="cs"/>
            <w:rtl/>
          </w:rPr>
          <w:t xml:space="preserve">", אשר לו היו </w:t>
        </w:r>
        <w:r>
          <w:t>Jobs</w:t>
        </w:r>
        <w:r>
          <w:rPr>
            <w:rFonts w:hint="cs"/>
            <w:rtl/>
          </w:rPr>
          <w:t xml:space="preserve"> ארוכים במיוחד, ואחד מהם אף נמשך במשך 6 ימים</w:t>
        </w:r>
      </w:ins>
      <w:ins w:id="11" w:author="יובל תמיר" w:date="2021-01-27T21:28:00Z">
        <w:r>
          <w:rPr>
            <w:rFonts w:hint="cs"/>
            <w:rtl/>
          </w:rPr>
          <w:t>, מה שמסביר את ה-</w:t>
        </w:r>
        <w:r>
          <w:t>Heavy tail</w:t>
        </w:r>
        <w:r>
          <w:rPr>
            <w:rFonts w:hint="cs"/>
            <w:rtl/>
          </w:rPr>
          <w:t xml:space="preserve"> שאפשר לראות בגרף.</w:t>
        </w:r>
      </w:ins>
      <w:del w:id="12" w:author="יובל תמיר" w:date="2021-01-27T21:28:00Z">
        <w:r w:rsidR="003F587D" w:rsidRPr="003F587D" w:rsidDel="0083446B">
          <w:rPr>
            <w:rtl/>
          </w:rPr>
          <w:delText>אנחנו יכולים לראות שהגרף מיוצג בצורה הלוגריתמית בציר ה-</w:delText>
        </w:r>
        <w:r w:rsidR="003F587D" w:rsidRPr="003F587D" w:rsidDel="0083446B">
          <w:delText>x</w:delText>
        </w:r>
        <w:r w:rsidR="003F587D" w:rsidRPr="003F587D" w:rsidDel="0083446B">
          <w:rPr>
            <w:rtl/>
          </w:rPr>
          <w:delText xml:space="preserve"> והסיבה היא שהיו ערכים ממש גדולים שאי אפשר לייצג עם הערכים הרגילים, בנוסף שמנו לב שהיה משתמש בעל שם משתמש </w:delText>
        </w:r>
        <w:r w:rsidR="003F587D" w:rsidRPr="003F587D" w:rsidDel="0083446B">
          <w:delText>“special”</w:delText>
        </w:r>
        <w:r w:rsidR="003F587D" w:rsidRPr="003F587D" w:rsidDel="0083446B">
          <w:rPr>
            <w:rtl/>
          </w:rPr>
          <w:delText xml:space="preserve"> שהיו לו </w:delText>
        </w:r>
        <w:r w:rsidR="003F587D" w:rsidRPr="003F587D" w:rsidDel="0083446B">
          <w:delText>JOBS</w:delText>
        </w:r>
        <w:r w:rsidR="003F587D" w:rsidRPr="003F587D" w:rsidDel="0083446B">
          <w:rPr>
            <w:rtl/>
          </w:rPr>
          <w:delText xml:space="preserve"> ארוכים במיוחד ואחד מהם נמשך כמעט ל 6 ימים. זה בעצם מסביר את ה </w:delText>
        </w:r>
        <w:r w:rsidR="003F587D" w:rsidRPr="003F587D" w:rsidDel="0083446B">
          <w:delText>Heavy tail</w:delText>
        </w:r>
        <w:r w:rsidR="003F587D" w:rsidRPr="003F587D" w:rsidDel="0083446B">
          <w:rPr>
            <w:rtl/>
          </w:rPr>
          <w:delText xml:space="preserve"> שאפשר לראות בגרף.</w:delText>
        </w:r>
      </w:del>
    </w:p>
    <w:p w14:paraId="130F2668" w14:textId="4F3082A4" w:rsidR="00547701" w:rsidRDefault="00547701" w:rsidP="00A2397C">
      <w:pPr>
        <w:rPr>
          <w:rtl/>
        </w:rPr>
      </w:pPr>
    </w:p>
    <w:p w14:paraId="3712BC64" w14:textId="0970A62A" w:rsidR="003F587D" w:rsidRDefault="003F587D" w:rsidP="003F587D">
      <w:pPr>
        <w:pStyle w:val="Heading2"/>
        <w:jc w:val="left"/>
        <w:rPr>
          <w:rtl/>
        </w:rPr>
      </w:pPr>
    </w:p>
    <w:p w14:paraId="694DE1A2" w14:textId="35321ABF" w:rsidR="003F587D" w:rsidRDefault="003F587D" w:rsidP="003F587D">
      <w:pPr>
        <w:pStyle w:val="Heading2"/>
        <w:jc w:val="left"/>
        <w:rPr>
          <w:rtl/>
        </w:rPr>
      </w:pPr>
    </w:p>
    <w:p w14:paraId="48017ACD" w14:textId="1A2DA3CF" w:rsidR="003F587D" w:rsidRDefault="003F587D" w:rsidP="003F587D">
      <w:pPr>
        <w:rPr>
          <w:rtl/>
        </w:rPr>
      </w:pPr>
    </w:p>
    <w:p w14:paraId="0B104F20" w14:textId="7C8327DA" w:rsidR="003F587D" w:rsidRDefault="00EE2DA7" w:rsidP="00257E34">
      <w:pPr>
        <w:rPr>
          <w:rtl/>
        </w:rPr>
      </w:pPr>
      <w:r w:rsidRPr="00D909C1">
        <w:rPr>
          <w:rFonts w:ascii="David" w:hAnsi="David" w:cs="David"/>
          <w:noProof/>
        </w:rPr>
        <w:lastRenderedPageBreak/>
        <w:drawing>
          <wp:anchor distT="0" distB="0" distL="114300" distR="114300" simplePos="0" relativeHeight="251565568" behindDoc="0" locked="0" layoutInCell="1" allowOverlap="1" wp14:anchorId="36E6A6AC" wp14:editId="16B59BE2">
            <wp:simplePos x="0" y="0"/>
            <wp:positionH relativeFrom="margin">
              <wp:posOffset>279581</wp:posOffset>
            </wp:positionH>
            <wp:positionV relativeFrom="paragraph">
              <wp:posOffset>4049395</wp:posOffset>
            </wp:positionV>
            <wp:extent cx="5220970" cy="3755390"/>
            <wp:effectExtent l="0" t="0" r="0" b="3810"/>
            <wp:wrapTopAndBottom/>
            <wp:docPr id="3" name="תמונה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20970" cy="3755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393F">
        <w:rPr>
          <w:noProof/>
        </w:rPr>
        <mc:AlternateContent>
          <mc:Choice Requires="wps">
            <w:drawing>
              <wp:anchor distT="0" distB="0" distL="114300" distR="114300" simplePos="0" relativeHeight="251570688" behindDoc="0" locked="0" layoutInCell="1" allowOverlap="1" wp14:anchorId="13C008A1" wp14:editId="5029E23A">
                <wp:simplePos x="0" y="0"/>
                <wp:positionH relativeFrom="column">
                  <wp:posOffset>626745</wp:posOffset>
                </wp:positionH>
                <wp:positionV relativeFrom="paragraph">
                  <wp:posOffset>7831455</wp:posOffset>
                </wp:positionV>
                <wp:extent cx="5104765" cy="635"/>
                <wp:effectExtent l="0" t="0" r="635" b="12065"/>
                <wp:wrapTopAndBottom/>
                <wp:docPr id="71" name="Text Box 71"/>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38542C88" w14:textId="11529827"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008A1" id="Text Box 71" o:spid="_x0000_s1028" type="#_x0000_t202" style="position:absolute;left:0;text-align:left;margin-left:49.35pt;margin-top:616.65pt;width:401.95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kwLwIAAGY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" stroked="f">
                <v:textbox style="mso-fit-shape-to-text:t" inset="0,0,0,0">
                  <w:txbxContent>
                    <w:p w14:paraId="38542C88" w14:textId="11529827"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2-3</w:t>
                      </w:r>
                    </w:p>
                  </w:txbxContent>
                </v:textbox>
                <w10:wrap type="topAndBottom"/>
              </v:shape>
            </w:pict>
          </mc:Fallback>
        </mc:AlternateContent>
      </w:r>
      <w:r w:rsidR="00F2393F">
        <w:rPr>
          <w:noProof/>
        </w:rPr>
        <mc:AlternateContent>
          <mc:Choice Requires="wps">
            <w:drawing>
              <wp:anchor distT="0" distB="0" distL="114300" distR="114300" simplePos="0" relativeHeight="251569664" behindDoc="0" locked="0" layoutInCell="1" allowOverlap="1" wp14:anchorId="68B772A2" wp14:editId="71D89C97">
                <wp:simplePos x="0" y="0"/>
                <wp:positionH relativeFrom="column">
                  <wp:posOffset>525780</wp:posOffset>
                </wp:positionH>
                <wp:positionV relativeFrom="paragraph">
                  <wp:posOffset>3580765</wp:posOffset>
                </wp:positionV>
                <wp:extent cx="5104765" cy="635"/>
                <wp:effectExtent l="0" t="0" r="635" b="12065"/>
                <wp:wrapTopAndBottom/>
                <wp:docPr id="70" name="Text Box 70"/>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781799D1" w14:textId="2E67392D"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772A2" id="Text Box 70" o:spid="_x0000_s1029" type="#_x0000_t202" style="position:absolute;left:0;text-align:left;margin-left:41.4pt;margin-top:281.95pt;width:401.95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" stroked="f">
                <v:textbox style="mso-fit-shape-to-text:t" inset="0,0,0,0">
                  <w:txbxContent>
                    <w:p w14:paraId="781799D1" w14:textId="2E67392D"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2-2</w:t>
                      </w:r>
                    </w:p>
                  </w:txbxContent>
                </v:textbox>
                <w10:wrap type="topAndBottom"/>
              </v:shape>
            </w:pict>
          </mc:Fallback>
        </mc:AlternateContent>
      </w:r>
      <w:r w:rsidR="003F587D" w:rsidRPr="00D909C1">
        <w:rPr>
          <w:rFonts w:ascii="David" w:hAnsi="David" w:cs="David"/>
          <w:noProof/>
        </w:rPr>
        <w:drawing>
          <wp:anchor distT="0" distB="0" distL="114300" distR="114300" simplePos="0" relativeHeight="251564544" behindDoc="0" locked="0" layoutInCell="1" allowOverlap="1" wp14:anchorId="06E55AD1" wp14:editId="1DFC3EAD">
            <wp:simplePos x="0" y="0"/>
            <wp:positionH relativeFrom="margin">
              <wp:posOffset>521970</wp:posOffset>
            </wp:positionH>
            <wp:positionV relativeFrom="paragraph">
              <wp:posOffset>249</wp:posOffset>
            </wp:positionV>
            <wp:extent cx="5104765" cy="3581400"/>
            <wp:effectExtent l="0" t="0" r="635" b="0"/>
            <wp:wrapTopAndBottom/>
            <wp:docPr id="1" name="תמונה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04765" cy="3581400"/>
                    </a:xfrm>
                    <a:prstGeom prst="rect">
                      <a:avLst/>
                    </a:prstGeom>
                    <a:noFill/>
                    <a:ln>
                      <a:noFill/>
                    </a:ln>
                  </pic:spPr>
                </pic:pic>
              </a:graphicData>
            </a:graphic>
          </wp:anchor>
        </w:drawing>
      </w:r>
    </w:p>
    <w:p w14:paraId="07A67577" w14:textId="5225F87D" w:rsidR="003F587D" w:rsidRDefault="003F587D" w:rsidP="003F587D">
      <w:pPr>
        <w:pStyle w:val="Heading2"/>
        <w:jc w:val="left"/>
        <w:rPr>
          <w:rtl/>
        </w:rPr>
      </w:pPr>
    </w:p>
    <w:p w14:paraId="3F68BBCC" w14:textId="5600DC8D" w:rsidR="003F587D" w:rsidRDefault="00F2393F" w:rsidP="003F587D">
      <w:pPr>
        <w:rPr>
          <w:rtl/>
        </w:rPr>
      </w:pPr>
      <w:r>
        <w:rPr>
          <w:noProof/>
        </w:rPr>
        <w:lastRenderedPageBreak/>
        <mc:AlternateContent>
          <mc:Choice Requires="wps">
            <w:drawing>
              <wp:anchor distT="0" distB="0" distL="114300" distR="114300" simplePos="0" relativeHeight="251571712" behindDoc="0" locked="0" layoutInCell="1" allowOverlap="1" wp14:anchorId="134351EC" wp14:editId="70FD2306">
                <wp:simplePos x="0" y="0"/>
                <wp:positionH relativeFrom="column">
                  <wp:posOffset>514778</wp:posOffset>
                </wp:positionH>
                <wp:positionV relativeFrom="paragraph">
                  <wp:posOffset>3581568</wp:posOffset>
                </wp:positionV>
                <wp:extent cx="5104765" cy="635"/>
                <wp:effectExtent l="0" t="0" r="635" b="12065"/>
                <wp:wrapTopAndBottom/>
                <wp:docPr id="72" name="Text Box 72"/>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64D70503" w14:textId="7593E874"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351EC" id="Text Box 72" o:spid="_x0000_s1030" type="#_x0000_t202" style="position:absolute;left:0;text-align:left;margin-left:40.55pt;margin-top:282pt;width:401.95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pfMAIAAGYEAAAOAAAAZHJzL2Uyb0RvYy54bWysVMFu2zAMvQ/YPwi6L06yJh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" stroked="f">
                <v:textbox style="mso-fit-shape-to-text:t" inset="0,0,0,0">
                  <w:txbxContent>
                    <w:p w14:paraId="64D70503" w14:textId="7593E874"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2-4</w:t>
                      </w:r>
                    </w:p>
                  </w:txbxContent>
                </v:textbox>
                <w10:wrap type="topAndBottom"/>
              </v:shape>
            </w:pict>
          </mc:Fallback>
        </mc:AlternateContent>
      </w:r>
      <w:r w:rsidRPr="00D909C1">
        <w:rPr>
          <w:rFonts w:ascii="David" w:hAnsi="David" w:cs="David"/>
          <w:noProof/>
        </w:rPr>
        <w:drawing>
          <wp:anchor distT="0" distB="0" distL="114300" distR="114300" simplePos="0" relativeHeight="251566592" behindDoc="0" locked="0" layoutInCell="1" allowOverlap="1" wp14:anchorId="2E67FEB1" wp14:editId="3A359584">
            <wp:simplePos x="0" y="0"/>
            <wp:positionH relativeFrom="margin">
              <wp:posOffset>586921</wp:posOffset>
            </wp:positionH>
            <wp:positionV relativeFrom="paragraph">
              <wp:posOffset>0</wp:posOffset>
            </wp:positionV>
            <wp:extent cx="4902200" cy="3581400"/>
            <wp:effectExtent l="0" t="0" r="0" b="0"/>
            <wp:wrapTopAndBottom/>
            <wp:docPr id="4" name="תמונה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02200" cy="3581400"/>
                    </a:xfrm>
                    <a:prstGeom prst="rect">
                      <a:avLst/>
                    </a:prstGeom>
                    <a:noFill/>
                    <a:ln>
                      <a:noFill/>
                    </a:ln>
                  </pic:spPr>
                </pic:pic>
              </a:graphicData>
            </a:graphic>
            <wp14:sizeRelH relativeFrom="margin">
              <wp14:pctWidth>0</wp14:pctWidth>
            </wp14:sizeRelH>
          </wp:anchor>
        </w:drawing>
      </w:r>
    </w:p>
    <w:p w14:paraId="68936479" w14:textId="2CBFA3B8" w:rsidR="006C7A91" w:rsidRDefault="00D34877">
      <w:pPr>
        <w:jc w:val="left"/>
        <w:rPr>
          <w:ins w:id="13" w:author="יובל תמיר" w:date="2021-01-27T21:34:00Z"/>
          <w:rtl/>
        </w:rPr>
        <w:pPrChange w:id="14" w:author="יובל תמיר" w:date="2021-01-27T21:37:00Z">
          <w:pPr/>
        </w:pPrChange>
      </w:pPr>
      <w:ins w:id="15" w:author="יובל תמיר" w:date="2021-01-27T21:29:00Z">
        <w:r>
          <w:rPr>
            <w:rFonts w:hint="cs"/>
            <w:rtl/>
          </w:rPr>
          <w:t xml:space="preserve">גרפים </w:t>
        </w:r>
      </w:ins>
      <w:ins w:id="16" w:author="יובל תמיר" w:date="2021-01-27T21:30:00Z">
        <w:r>
          <w:rPr>
            <w:rFonts w:hint="cs"/>
            <w:i/>
            <w:iCs/>
            <w:rtl/>
          </w:rPr>
          <w:t>2-2, 2-3, 2-4</w:t>
        </w:r>
        <w:r>
          <w:rPr>
            <w:i/>
            <w:iCs/>
          </w:rPr>
          <w:t xml:space="preserve"> </w:t>
        </w:r>
        <w:r>
          <w:rPr>
            <w:rFonts w:hint="cs"/>
            <w:rtl/>
          </w:rPr>
          <w:t>מתארים התנהגות שונה</w:t>
        </w:r>
      </w:ins>
      <w:ins w:id="17" w:author="יובל תמיר" w:date="2021-01-27T21:32:00Z">
        <w:r>
          <w:rPr>
            <w:rFonts w:hint="cs"/>
            <w:rtl/>
          </w:rPr>
          <w:t xml:space="preserve"> של אחד </w:t>
        </w:r>
      </w:ins>
      <w:ins w:id="18" w:author="יובל תמיר" w:date="2021-01-27T21:34:00Z">
        <w:r w:rsidR="006C7A91">
          <w:rPr>
            <w:rFonts w:hint="cs"/>
            <w:rtl/>
          </w:rPr>
          <w:t>ממשתמשי המערכת</w:t>
        </w:r>
      </w:ins>
      <w:ins w:id="19" w:author="יובל תמיר" w:date="2021-01-27T21:32:00Z">
        <w:r w:rsidR="006C7A91">
          <w:rPr>
            <w:rFonts w:hint="cs"/>
            <w:rtl/>
          </w:rPr>
          <w:t xml:space="preserve"> לעומת שאר המשתמשים</w:t>
        </w:r>
      </w:ins>
      <w:ins w:id="20" w:author="יובל תמיר" w:date="2021-01-27T21:33:00Z">
        <w:r w:rsidR="006C7A91">
          <w:rPr>
            <w:rFonts w:hint="cs"/>
            <w:rtl/>
          </w:rPr>
          <w:t>, בכך שזמני הריצה של ה-</w:t>
        </w:r>
        <w:r w:rsidR="006C7A91">
          <w:t>Jobs</w:t>
        </w:r>
        <w:r w:rsidR="006C7A91">
          <w:rPr>
            <w:rFonts w:hint="cs"/>
            <w:rtl/>
          </w:rPr>
          <w:t xml:space="preserve"> שלו, ארוכים לעומת השאר.</w:t>
        </w:r>
      </w:ins>
    </w:p>
    <w:p w14:paraId="4EF8A2B5" w14:textId="6C232BE7" w:rsidR="006C7A91" w:rsidRPr="00B7235C" w:rsidRDefault="006C7A91">
      <w:pPr>
        <w:jc w:val="left"/>
        <w:rPr>
          <w:ins w:id="21" w:author="יובל תמיר" w:date="2021-01-27T21:29:00Z"/>
          <w:i/>
          <w:rtl/>
          <w:rPrChange w:id="22" w:author="יובל תמיר" w:date="2021-01-27T21:36:00Z">
            <w:rPr>
              <w:ins w:id="23" w:author="יובל תמיר" w:date="2021-01-27T21:29:00Z"/>
              <w:rtl/>
            </w:rPr>
          </w:rPrChange>
        </w:rPr>
        <w:pPrChange w:id="24" w:author="יובל תמיר" w:date="2021-01-27T21:37:00Z">
          <w:pPr/>
        </w:pPrChange>
      </w:pPr>
      <w:ins w:id="25" w:author="יובל תמיר" w:date="2021-01-27T21:34:00Z">
        <w:r>
          <w:rPr>
            <w:rFonts w:hint="cs"/>
            <w:rtl/>
          </w:rPr>
          <w:t xml:space="preserve">אפשר לראות בגרף </w:t>
        </w:r>
      </w:ins>
      <w:ins w:id="26" w:author="יובל תמיר" w:date="2021-01-27T21:35:00Z">
        <w:r>
          <w:rPr>
            <w:rFonts w:hint="cs"/>
            <w:i/>
            <w:iCs/>
            <w:rtl/>
          </w:rPr>
          <w:t>2-4</w:t>
        </w:r>
        <w:r>
          <w:rPr>
            <w:rFonts w:hint="cs"/>
            <w:rtl/>
          </w:rPr>
          <w:t xml:space="preserve">, </w:t>
        </w:r>
        <w:r w:rsidR="00B7235C">
          <w:rPr>
            <w:rFonts w:hint="cs"/>
            <w:rtl/>
          </w:rPr>
          <w:t>ש"בזנב" של הגרף שמתאר את המשתמש "</w:t>
        </w:r>
        <w:r w:rsidR="00B7235C">
          <w:t>Special</w:t>
        </w:r>
        <w:r w:rsidR="00B7235C">
          <w:rPr>
            <w:rFonts w:hint="cs"/>
            <w:rtl/>
          </w:rPr>
          <w:t>", גם כאשר</w:t>
        </w:r>
      </w:ins>
      <w:r w:rsidR="007F085E">
        <w:t xml:space="preserve">     </w:t>
      </w:r>
      <w:ins w:id="27" w:author="יובל תמיר" w:date="2021-01-27T21:35:00Z">
        <w:r w:rsidR="00B7235C">
          <w:rPr>
            <w:rFonts w:hint="cs"/>
            <w:rtl/>
          </w:rPr>
          <w:t xml:space="preserve"> </w:t>
        </w:r>
      </w:ins>
      <m:oMath>
        <m:r>
          <w:rPr>
            <w:rFonts w:ascii="Cambria Math" w:hAnsi="Cambria Math"/>
          </w:rPr>
          <m:t>Run Time</m:t>
        </m:r>
        <m:r>
          <w:ins w:id="28" w:author="יובל תמיר" w:date="2021-01-27T21:35:00Z">
            <w:rPr>
              <w:rFonts w:ascii="Cambria Math" w:hAnsi="Cambria Math"/>
              <w:rtl/>
            </w:rPr>
            <m:t>&gt;</m:t>
          </w:ins>
        </m:r>
        <m:sSup>
          <m:sSupPr>
            <m:ctrlPr>
              <w:ins w:id="29" w:author="יובל תמיר" w:date="2021-01-27T21:35:00Z">
                <w:rPr>
                  <w:rFonts w:ascii="Cambria Math" w:hAnsi="Cambria Math"/>
                  <w:i/>
                </w:rPr>
              </w:ins>
            </m:ctrlPr>
          </m:sSupPr>
          <m:e>
            <m:r>
              <w:ins w:id="30" w:author="יובל תמיר" w:date="2021-01-27T21:35:00Z">
                <w:rPr>
                  <w:rFonts w:ascii="Cambria Math" w:hAnsi="Cambria Math"/>
                </w:rPr>
                <m:t>2</m:t>
              </w:ins>
            </m:r>
          </m:e>
          <m:sup>
            <m:r>
              <w:ins w:id="31" w:author="יובל תמיר" w:date="2021-01-27T21:35:00Z">
                <w:rPr>
                  <w:rFonts w:ascii="Cambria Math" w:hAnsi="Cambria Math"/>
                </w:rPr>
                <m:t>14</m:t>
              </w:ins>
            </m:r>
          </m:sup>
        </m:sSup>
      </m:oMath>
      <w:ins w:id="32" w:author="יובל תמיר" w:date="2021-01-27T21:36:00Z">
        <w:r w:rsidR="00B7235C">
          <w:rPr>
            <w:rFonts w:eastAsiaTheme="minorEastAsia" w:hint="cs"/>
            <w:rtl/>
          </w:rPr>
          <w:t>, עדיין ערך ה-</w:t>
        </w:r>
      </w:ins>
      <m:oMath>
        <m:r>
          <w:rPr>
            <w:rFonts w:ascii="Cambria Math" w:eastAsiaTheme="minorEastAsia" w:hAnsi="Cambria Math"/>
          </w:rPr>
          <m:t xml:space="preserve"> CDF</m:t>
        </m:r>
      </m:oMath>
      <w:ins w:id="33" w:author="יובל תמיר" w:date="2021-01-27T21:36:00Z">
        <w:r w:rsidR="00B7235C">
          <w:rPr>
            <w:rFonts w:eastAsiaTheme="minorEastAsia" w:hint="cs"/>
            <w:rtl/>
          </w:rPr>
          <w:t xml:space="preserve">אינו שווה ל-1, מכיוון כי יש </w:t>
        </w:r>
        <w:r w:rsidR="00B7235C">
          <w:rPr>
            <w:rFonts w:eastAsiaTheme="minorEastAsia"/>
          </w:rPr>
          <w:t>Job</w:t>
        </w:r>
        <w:r w:rsidR="00B7235C">
          <w:rPr>
            <w:rFonts w:eastAsiaTheme="minorEastAsia" w:hint="cs"/>
            <w:rtl/>
          </w:rPr>
          <w:t xml:space="preserve"> באורך של שישה ימים.</w:t>
        </w:r>
      </w:ins>
    </w:p>
    <w:p w14:paraId="7A91DE2C" w14:textId="5CA3EC9F" w:rsidR="00F2393F" w:rsidRPr="00D909C1" w:rsidDel="00B7235C" w:rsidRDefault="00F2393F" w:rsidP="00F2393F">
      <w:pPr>
        <w:rPr>
          <w:del w:id="34" w:author="יובל תמיר" w:date="2021-01-27T21:37:00Z"/>
          <w:rtl/>
        </w:rPr>
      </w:pPr>
      <w:del w:id="35" w:author="יובל תמיר" w:date="2021-01-27T21:37:00Z">
        <w:r w:rsidRPr="00D909C1" w:rsidDel="00B7235C">
          <w:rPr>
            <w:rtl/>
          </w:rPr>
          <w:delText>גרפים שמראים התנהגות שונה של אחד ה</w:delText>
        </w:r>
        <w:r w:rsidRPr="00D909C1" w:rsidDel="00B7235C">
          <w:delText>users</w:delText>
        </w:r>
        <w:r w:rsidRPr="00D909C1" w:rsidDel="00B7235C">
          <w:rPr>
            <w:rtl/>
          </w:rPr>
          <w:delText xml:space="preserve"> משאר ה</w:delText>
        </w:r>
        <w:r w:rsidRPr="00D909C1" w:rsidDel="00B7235C">
          <w:delText>users</w:delText>
        </w:r>
        <w:r w:rsidRPr="00D909C1" w:rsidDel="00B7235C">
          <w:rPr>
            <w:rtl/>
          </w:rPr>
          <w:delText xml:space="preserve"> שזמני הריצה של ה</w:delText>
        </w:r>
        <w:r w:rsidRPr="00D909C1" w:rsidDel="00B7235C">
          <w:delText>jobs</w:delText>
        </w:r>
        <w:r w:rsidRPr="00D909C1" w:rsidDel="00B7235C">
          <w:rPr>
            <w:rtl/>
          </w:rPr>
          <w:delText xml:space="preserve"> שלו יותר גדולים משל השאר.</w:delText>
        </w:r>
      </w:del>
    </w:p>
    <w:p w14:paraId="49053E30" w14:textId="38CA02D9" w:rsidR="00F2393F" w:rsidRPr="00D909C1" w:rsidDel="00B7235C" w:rsidRDefault="00F2393F" w:rsidP="00F2393F">
      <w:pPr>
        <w:rPr>
          <w:del w:id="36" w:author="יובל תמיר" w:date="2021-01-27T21:37:00Z"/>
          <w:rFonts w:eastAsiaTheme="minorEastAsia"/>
          <w:rtl/>
        </w:rPr>
      </w:pPr>
      <w:del w:id="37" w:author="יובל תמיר" w:date="2021-01-27T21:37:00Z">
        <w:r w:rsidRPr="00D909C1" w:rsidDel="00B7235C">
          <w:rPr>
            <w:rtl/>
          </w:rPr>
          <w:delText xml:space="preserve">אפשר לראות גם שבזנב של הקו של משתמש </w:delText>
        </w:r>
        <w:r w:rsidRPr="00D909C1" w:rsidDel="00B7235C">
          <w:delText>“special”</w:delText>
        </w:r>
        <w:r w:rsidRPr="00D909C1" w:rsidDel="00B7235C">
          <w:rPr>
            <w:rtl/>
            <w:lang w:bidi="ar-JO"/>
          </w:rPr>
          <w:delText xml:space="preserve"> </w:delText>
        </w:r>
        <w:r w:rsidRPr="00D909C1" w:rsidDel="00B7235C">
          <w:rPr>
            <w:rtl/>
          </w:rPr>
          <w:delText xml:space="preserve">שאפילו כאשר </w:delText>
        </w:r>
      </w:del>
      <m:oMath>
        <m:r>
          <w:del w:id="38" w:author="יובל תמיר" w:date="2021-01-27T21:37:00Z">
            <w:rPr>
              <w:rFonts w:ascii="Cambria Math" w:hAnsi="Cambria Math"/>
            </w:rPr>
            <m:t>X</m:t>
          </w:del>
        </m:r>
        <m:r>
          <w:del w:id="39" w:author="יובל תמיר" w:date="2021-01-27T21:37:00Z">
            <w:rPr>
              <w:rFonts w:ascii="Cambria Math" w:hAnsi="Cambria Math"/>
              <w:rtl/>
            </w:rPr>
            <m:t>&gt;</m:t>
          </w:del>
        </m:r>
        <m:sSup>
          <m:sSupPr>
            <m:ctrlPr>
              <w:del w:id="40" w:author="יובל תמיר" w:date="2021-01-27T21:37:00Z">
                <w:rPr>
                  <w:rFonts w:ascii="Cambria Math" w:hAnsi="Cambria Math"/>
                  <w:i/>
                </w:rPr>
              </w:del>
            </m:ctrlPr>
          </m:sSupPr>
          <m:e>
            <m:r>
              <w:del w:id="41" w:author="יובל תמיר" w:date="2021-01-27T21:37:00Z">
                <w:rPr>
                  <w:rFonts w:ascii="Cambria Math" w:hAnsi="Cambria Math"/>
                </w:rPr>
                <m:t>2</m:t>
              </w:del>
            </m:r>
          </m:e>
          <m:sup>
            <m:r>
              <w:del w:id="42" w:author="יובל תמיר" w:date="2021-01-27T21:37:00Z">
                <w:rPr>
                  <w:rFonts w:ascii="Cambria Math" w:hAnsi="Cambria Math"/>
                </w:rPr>
                <m:t>14</m:t>
              </w:del>
            </m:r>
          </m:sup>
        </m:sSup>
      </m:oMath>
      <w:del w:id="43" w:author="יובל תמיר" w:date="2021-01-27T21:37:00Z">
        <w:r w:rsidRPr="00D909C1" w:rsidDel="00B7235C">
          <w:rPr>
            <w:rtl/>
          </w:rPr>
          <w:delText xml:space="preserve"> את ה </w:delText>
        </w:r>
        <w:r w:rsidRPr="00D909C1" w:rsidDel="00B7235C">
          <w:delText>Y</w:delText>
        </w:r>
        <w:r w:rsidRPr="00D909C1" w:rsidDel="00B7235C">
          <w:rPr>
            <w:rtl/>
          </w:rPr>
          <w:delText xml:space="preserve"> עדיין לא שווה ל 1 וזה יוצא מהסיבה שיש לא </w:delText>
        </w:r>
        <w:r w:rsidRPr="00D909C1" w:rsidDel="00B7235C">
          <w:delText>JOB</w:delText>
        </w:r>
        <w:r w:rsidRPr="00D909C1" w:rsidDel="00B7235C">
          <w:rPr>
            <w:rtl/>
          </w:rPr>
          <w:delText xml:space="preserve"> שנמשך לכמעט 6 ימים.</w:delText>
        </w:r>
      </w:del>
    </w:p>
    <w:p w14:paraId="0B84D511" w14:textId="48671FB3" w:rsidR="003F587D" w:rsidRDefault="003F587D" w:rsidP="003F587D">
      <w:pPr>
        <w:rPr>
          <w:rtl/>
        </w:rPr>
      </w:pPr>
    </w:p>
    <w:p w14:paraId="39FD9F32" w14:textId="00C40E49" w:rsidR="003F587D" w:rsidRPr="003F587D" w:rsidRDefault="003F587D" w:rsidP="003F587D">
      <w:pPr>
        <w:rPr>
          <w:rtl/>
        </w:rPr>
      </w:pPr>
    </w:p>
    <w:p w14:paraId="6505EDF0" w14:textId="2C550DD8" w:rsidR="003F587D" w:rsidRDefault="003F587D" w:rsidP="003F587D">
      <w:pPr>
        <w:pStyle w:val="Heading2"/>
        <w:jc w:val="left"/>
        <w:rPr>
          <w:rtl/>
        </w:rPr>
      </w:pPr>
    </w:p>
    <w:p w14:paraId="44AB63F3" w14:textId="453DEBC5" w:rsidR="003F587D" w:rsidRDefault="003F587D" w:rsidP="003F587D">
      <w:pPr>
        <w:pStyle w:val="Heading2"/>
        <w:jc w:val="left"/>
        <w:rPr>
          <w:rtl/>
        </w:rPr>
      </w:pPr>
    </w:p>
    <w:p w14:paraId="1FBB6863" w14:textId="692F892F" w:rsidR="003F587D" w:rsidRDefault="003F587D" w:rsidP="003F587D">
      <w:pPr>
        <w:pStyle w:val="Heading2"/>
        <w:jc w:val="left"/>
      </w:pPr>
    </w:p>
    <w:p w14:paraId="5FAEB06E" w14:textId="4BB35C6E" w:rsidR="00F2393F" w:rsidRDefault="00F2393F" w:rsidP="00F2393F"/>
    <w:p w14:paraId="3AEDB417" w14:textId="4C229ED0" w:rsidR="00F2393F" w:rsidRDefault="00F2393F" w:rsidP="00F2393F"/>
    <w:p w14:paraId="67335DD6" w14:textId="38A3D780" w:rsidR="00F2393F" w:rsidRDefault="00F2393F" w:rsidP="00F2393F"/>
    <w:p w14:paraId="008F0D8A" w14:textId="0B0717EA" w:rsidR="00F2393F" w:rsidRDefault="00F2393F" w:rsidP="00F2393F"/>
    <w:p w14:paraId="2A2D2901" w14:textId="218AC4CC" w:rsidR="00F2393F" w:rsidRDefault="00F2393F" w:rsidP="00F2393F"/>
    <w:p w14:paraId="63AC957E" w14:textId="6EF000FD" w:rsidR="00F2393F" w:rsidRDefault="00F2393F" w:rsidP="00F2393F"/>
    <w:p w14:paraId="0862D5F6" w14:textId="52B6EF25" w:rsidR="00F2393F" w:rsidRDefault="00F2393F" w:rsidP="00F2393F"/>
    <w:p w14:paraId="75B07F5E" w14:textId="6228DEE4" w:rsidR="00F2393F" w:rsidRPr="00F2393F" w:rsidRDefault="00F2393F" w:rsidP="00F2393F">
      <w:pPr>
        <w:rPr>
          <w:rFonts w:ascii="David" w:hAnsi="David" w:cs="David"/>
        </w:rPr>
      </w:pPr>
      <w:r>
        <w:rPr>
          <w:noProof/>
        </w:rPr>
        <w:lastRenderedPageBreak/>
        <mc:AlternateContent>
          <mc:Choice Requires="wps">
            <w:drawing>
              <wp:anchor distT="0" distB="0" distL="114300" distR="114300" simplePos="0" relativeHeight="251572736" behindDoc="0" locked="0" layoutInCell="1" allowOverlap="1" wp14:anchorId="1569AC69" wp14:editId="34B5B801">
                <wp:simplePos x="0" y="0"/>
                <wp:positionH relativeFrom="column">
                  <wp:posOffset>374352</wp:posOffset>
                </wp:positionH>
                <wp:positionV relativeFrom="paragraph">
                  <wp:posOffset>4457907</wp:posOffset>
                </wp:positionV>
                <wp:extent cx="5104765" cy="635"/>
                <wp:effectExtent l="0" t="0" r="635" b="12065"/>
                <wp:wrapTopAndBottom/>
                <wp:docPr id="73" name="Text Box 73"/>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38F863A8" w14:textId="28736F94"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9AC69" id="Text Box 73" o:spid="_x0000_s1031" type="#_x0000_t202" style="position:absolute;left:0;text-align:left;margin-left:29.5pt;margin-top:351pt;width:401.95pt;height:.05pt;z-index:25157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kVLwIAAGYEAAAOAAAAZHJzL2Uyb0RvYy54bWysVMFu2zAMvQ/YPwi6L07aJR2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" stroked="f">
                <v:textbox style="mso-fit-shape-to-text:t" inset="0,0,0,0">
                  <w:txbxContent>
                    <w:p w14:paraId="38F863A8" w14:textId="28736F94"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2-5</w:t>
                      </w:r>
                    </w:p>
                  </w:txbxContent>
                </v:textbox>
                <w10:wrap type="topAndBottom"/>
              </v:shape>
            </w:pict>
          </mc:Fallback>
        </mc:AlternateContent>
      </w:r>
      <w:r w:rsidRPr="00D909C1">
        <w:rPr>
          <w:rFonts w:ascii="David" w:hAnsi="David" w:cs="David"/>
          <w:noProof/>
        </w:rPr>
        <w:drawing>
          <wp:anchor distT="0" distB="0" distL="114300" distR="114300" simplePos="0" relativeHeight="251567616" behindDoc="0" locked="0" layoutInCell="1" allowOverlap="1" wp14:anchorId="4F519A27" wp14:editId="3A60CA0B">
            <wp:simplePos x="0" y="0"/>
            <wp:positionH relativeFrom="column">
              <wp:posOffset>-167640</wp:posOffset>
            </wp:positionH>
            <wp:positionV relativeFrom="paragraph">
              <wp:posOffset>169</wp:posOffset>
            </wp:positionV>
            <wp:extent cx="6271895" cy="4494530"/>
            <wp:effectExtent l="0" t="0" r="1905" b="1270"/>
            <wp:wrapTopAndBottom/>
            <wp:docPr id="8" name="תמונה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71895" cy="4494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2FD29" w14:textId="0C10B60C" w:rsidR="00B7235C" w:rsidRDefault="00B7235C" w:rsidP="00B7235C">
      <w:pPr>
        <w:jc w:val="left"/>
        <w:rPr>
          <w:ins w:id="44" w:author="יובל תמיר" w:date="2021-01-27T21:38:00Z"/>
          <w:rtl/>
        </w:rPr>
      </w:pPr>
      <w:ins w:id="45" w:author="יובל תמיר" w:date="2021-01-27T21:37:00Z">
        <w:r>
          <w:rPr>
            <w:rFonts w:hint="cs"/>
            <w:rtl/>
          </w:rPr>
          <w:t xml:space="preserve">גרף </w:t>
        </w:r>
        <w:r>
          <w:rPr>
            <w:rFonts w:hint="cs"/>
            <w:i/>
            <w:iCs/>
            <w:rtl/>
          </w:rPr>
          <w:t>2-5</w:t>
        </w:r>
        <w:r>
          <w:rPr>
            <w:rFonts w:hint="cs"/>
            <w:rtl/>
          </w:rPr>
          <w:t xml:space="preserve"> מתואר הצורה של </w:t>
        </w:r>
        <w:proofErr w:type="spellStart"/>
        <w:r>
          <w:rPr>
            <w:rFonts w:hint="cs"/>
            <w:rtl/>
          </w:rPr>
          <w:t>היסטוגרמה</w:t>
        </w:r>
        <w:proofErr w:type="spellEnd"/>
        <w:r>
          <w:rPr>
            <w:rFonts w:hint="cs"/>
            <w:rtl/>
          </w:rPr>
          <w:t xml:space="preserve">, אשר </w:t>
        </w:r>
        <w:r w:rsidR="00C62EC9">
          <w:rPr>
            <w:rFonts w:hint="cs"/>
            <w:rtl/>
          </w:rPr>
          <w:t xml:space="preserve">מתארת לנו את מספר המופעים של גדלי </w:t>
        </w:r>
        <w:r w:rsidR="00C62EC9">
          <w:t>Job</w:t>
        </w:r>
      </w:ins>
      <w:ins w:id="46" w:author="יובל תמיר" w:date="2021-01-27T21:38:00Z">
        <w:r w:rsidR="00C62EC9">
          <w:rPr>
            <w:rFonts w:hint="cs"/>
            <w:rtl/>
          </w:rPr>
          <w:t xml:space="preserve"> שונים במערכת.</w:t>
        </w:r>
      </w:ins>
    </w:p>
    <w:p w14:paraId="29907A48" w14:textId="1EF2FBA7" w:rsidR="00F2393F" w:rsidRPr="00D909C1" w:rsidDel="00C62EC9" w:rsidRDefault="00C62EC9">
      <w:pPr>
        <w:jc w:val="left"/>
        <w:rPr>
          <w:del w:id="47" w:author="יובל תמיר" w:date="2021-01-27T21:39:00Z"/>
          <w:rtl/>
        </w:rPr>
        <w:pPrChange w:id="48" w:author="יובל תמיר" w:date="2021-01-27T21:39:00Z">
          <w:pPr/>
        </w:pPrChange>
      </w:pPr>
      <w:ins w:id="49" w:author="יובל תמיר" w:date="2021-01-27T21:38:00Z">
        <w:r>
          <w:rPr>
            <w:rFonts w:hint="cs"/>
            <w:rtl/>
          </w:rPr>
          <w:t>ניתן לראות שהגודל הנפוץ ביותר הוא בגודל 1, אשר נובע מהסיבה שישנן המון פעולות מערכת (</w:t>
        </w:r>
        <w:r>
          <w:t>sysadmin</w:t>
        </w:r>
        <w:r>
          <w:rPr>
            <w:rFonts w:hint="cs"/>
            <w:rtl/>
          </w:rPr>
          <w:t>)</w:t>
        </w:r>
      </w:ins>
      <w:ins w:id="50" w:author="יובל תמיר" w:date="2021-01-27T21:39:00Z">
        <w:r>
          <w:rPr>
            <w:rFonts w:hint="cs"/>
            <w:rtl/>
          </w:rPr>
          <w:t xml:space="preserve">, שמכילות פעולות קצרות אשר בודקות את תקינות המערכת (למשל </w:t>
        </w:r>
        <w:r>
          <w:rPr>
            <w:rtl/>
          </w:rPr>
          <w:t>–</w:t>
        </w:r>
        <w:r>
          <w:rPr>
            <w:rFonts w:hint="cs"/>
            <w:rtl/>
          </w:rPr>
          <w:t xml:space="preserve"> </w:t>
        </w:r>
        <w:proofErr w:type="spellStart"/>
        <w:r>
          <w:t>pid</w:t>
        </w:r>
        <w:proofErr w:type="spellEnd"/>
        <w:r>
          <w:rPr>
            <w:rFonts w:hint="cs"/>
            <w:rtl/>
          </w:rPr>
          <w:t>).</w:t>
        </w:r>
      </w:ins>
      <w:del w:id="51" w:author="יובל תמיר" w:date="2021-01-27T21:39:00Z">
        <w:r w:rsidR="00F2393F" w:rsidRPr="00D909C1" w:rsidDel="00C62EC9">
          <w:rPr>
            <w:rtl/>
          </w:rPr>
          <w:delText xml:space="preserve">היסטוגרמה שמראה את מספר המופעים של גדלי </w:delText>
        </w:r>
        <w:r w:rsidR="00F2393F" w:rsidRPr="00D909C1" w:rsidDel="00C62EC9">
          <w:delText>job</w:delText>
        </w:r>
        <w:r w:rsidR="00F2393F" w:rsidRPr="00D909C1" w:rsidDel="00C62EC9">
          <w:rPr>
            <w:rtl/>
          </w:rPr>
          <w:delText xml:space="preserve"> שונים. אפשר לראות שהגודל הכי נפוץ הוא 1 וזה נובע מכך שיש המון פעולות של </w:delText>
        </w:r>
        <w:r w:rsidR="00F2393F" w:rsidRPr="00D909C1" w:rsidDel="00C62EC9">
          <w:delText>sysadmin</w:delText>
        </w:r>
        <w:r w:rsidR="00F2393F" w:rsidRPr="00D909C1" w:rsidDel="00C62EC9">
          <w:rPr>
            <w:rtl/>
          </w:rPr>
          <w:delText xml:space="preserve"> (אפשר לראות אותם בגרף הבא) שהם פעולות מערכת, אז בדרך כלל יהיו פעולות קצרות כמו למשל </w:delText>
        </w:r>
        <w:r w:rsidR="00F2393F" w:rsidRPr="00D909C1" w:rsidDel="00C62EC9">
          <w:delText>pid</w:delText>
        </w:r>
        <w:r w:rsidR="00F2393F" w:rsidRPr="00D909C1" w:rsidDel="00C62EC9">
          <w:rPr>
            <w:rtl/>
          </w:rPr>
          <w:delText xml:space="preserve"> שבודקת פעילות המערכת.</w:delText>
        </w:r>
      </w:del>
    </w:p>
    <w:p w14:paraId="4F0141CC" w14:textId="268D12D1" w:rsidR="00F2393F" w:rsidRDefault="00F2393F" w:rsidP="00F2393F"/>
    <w:p w14:paraId="5EFD6D85" w14:textId="526BC897" w:rsidR="00F2393F" w:rsidRDefault="00F2393F" w:rsidP="00F2393F"/>
    <w:p w14:paraId="0BFB2505" w14:textId="3CC7F454" w:rsidR="00F2393F" w:rsidRDefault="00F2393F" w:rsidP="00F2393F"/>
    <w:p w14:paraId="5DF5073E" w14:textId="1C23AF5D" w:rsidR="00F2393F" w:rsidRDefault="00F2393F" w:rsidP="00F2393F"/>
    <w:p w14:paraId="200B5476" w14:textId="6DB3E5E4" w:rsidR="00F2393F" w:rsidRDefault="00F2393F" w:rsidP="00F2393F"/>
    <w:p w14:paraId="2987506B" w14:textId="4724E4A0" w:rsidR="00F2393F" w:rsidRDefault="00F2393F" w:rsidP="00F2393F"/>
    <w:p w14:paraId="6D639A1A" w14:textId="5C3ABEDC" w:rsidR="00F2393F" w:rsidDel="000D4290" w:rsidRDefault="007F085E" w:rsidP="00F2393F">
      <w:pPr>
        <w:rPr>
          <w:del w:id="52" w:author="יובל תמיר" w:date="2021-01-27T21:44:00Z"/>
        </w:rPr>
      </w:pPr>
      <w:r w:rsidRPr="00D909C1">
        <w:rPr>
          <w:rFonts w:ascii="David" w:hAnsi="David" w:cs="David"/>
          <w:noProof/>
        </w:rPr>
        <w:lastRenderedPageBreak/>
        <w:drawing>
          <wp:anchor distT="0" distB="0" distL="114300" distR="114300" simplePos="0" relativeHeight="251573760" behindDoc="0" locked="0" layoutInCell="1" allowOverlap="1" wp14:anchorId="1988E49C" wp14:editId="2E33CD02">
            <wp:simplePos x="0" y="0"/>
            <wp:positionH relativeFrom="margin">
              <wp:posOffset>-678815</wp:posOffset>
            </wp:positionH>
            <wp:positionV relativeFrom="paragraph">
              <wp:posOffset>0</wp:posOffset>
            </wp:positionV>
            <wp:extent cx="6885940" cy="3743325"/>
            <wp:effectExtent l="0" t="0" r="0" b="3175"/>
            <wp:wrapTopAndBottom/>
            <wp:docPr id="6" name="תמונה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5940"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B431C" w14:textId="76CA65C8" w:rsidR="00F2393F" w:rsidDel="000D4290" w:rsidRDefault="00F2393F" w:rsidP="00F2393F">
      <w:pPr>
        <w:rPr>
          <w:del w:id="53" w:author="יובל תמיר" w:date="2021-01-27T21:44:00Z"/>
        </w:rPr>
      </w:pPr>
    </w:p>
    <w:p w14:paraId="79E82D75" w14:textId="25AC40B2" w:rsidR="00F2393F" w:rsidRPr="00F2393F" w:rsidDel="000D4290" w:rsidRDefault="000D4290" w:rsidP="00F2393F">
      <w:pPr>
        <w:rPr>
          <w:del w:id="54" w:author="יובל תמיר" w:date="2021-01-27T21:44:00Z"/>
        </w:rPr>
      </w:pPr>
      <w:r w:rsidRPr="00D909C1">
        <w:rPr>
          <w:rFonts w:ascii="David" w:hAnsi="David" w:cs="David"/>
          <w:noProof/>
          <w:sz w:val="28"/>
          <w:szCs w:val="28"/>
        </w:rPr>
        <w:drawing>
          <wp:anchor distT="0" distB="0" distL="114300" distR="114300" simplePos="0" relativeHeight="251575808" behindDoc="0" locked="0" layoutInCell="1" allowOverlap="1" wp14:anchorId="6156840B" wp14:editId="144C845F">
            <wp:simplePos x="0" y="0"/>
            <wp:positionH relativeFrom="margin">
              <wp:posOffset>559435</wp:posOffset>
            </wp:positionH>
            <wp:positionV relativeFrom="paragraph">
              <wp:posOffset>3747322</wp:posOffset>
            </wp:positionV>
            <wp:extent cx="5009515" cy="3294380"/>
            <wp:effectExtent l="0" t="0" r="0" b="0"/>
            <wp:wrapTopAndBottom/>
            <wp:docPr id="11" name="תמונה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9515" cy="3294380"/>
                    </a:xfrm>
                    <a:prstGeom prst="rect">
                      <a:avLst/>
                    </a:prstGeom>
                    <a:noFill/>
                    <a:ln>
                      <a:noFill/>
                    </a:ln>
                  </pic:spPr>
                </pic:pic>
              </a:graphicData>
            </a:graphic>
          </wp:anchor>
        </w:drawing>
      </w:r>
      <w:r w:rsidR="00F2393F">
        <w:rPr>
          <w:noProof/>
        </w:rPr>
        <mc:AlternateContent>
          <mc:Choice Requires="wps">
            <w:drawing>
              <wp:anchor distT="0" distB="0" distL="114300" distR="114300" simplePos="0" relativeHeight="251576832" behindDoc="0" locked="0" layoutInCell="1" allowOverlap="1" wp14:anchorId="150D4D55" wp14:editId="567EDE4B">
                <wp:simplePos x="0" y="0"/>
                <wp:positionH relativeFrom="column">
                  <wp:posOffset>0</wp:posOffset>
                </wp:positionH>
                <wp:positionV relativeFrom="paragraph">
                  <wp:posOffset>7166234</wp:posOffset>
                </wp:positionV>
                <wp:extent cx="5104765" cy="635"/>
                <wp:effectExtent l="0" t="0" r="635" b="12065"/>
                <wp:wrapTopAndBottom/>
                <wp:docPr id="75" name="Text Box 75"/>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6621E507" w14:textId="3B2329BB"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D4D55" id="Text Box 75" o:spid="_x0000_s1032" type="#_x0000_t202" style="position:absolute;left:0;text-align:left;margin-left:0;margin-top:564.25pt;width:401.95pt;height:.0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" stroked="f">
                <v:textbox style="mso-fit-shape-to-text:t" inset="0,0,0,0">
                  <w:txbxContent>
                    <w:p w14:paraId="6621E507" w14:textId="3B2329BB"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2-7</w:t>
                      </w:r>
                    </w:p>
                  </w:txbxContent>
                </v:textbox>
                <w10:wrap type="topAndBottom"/>
              </v:shape>
            </w:pict>
          </mc:Fallback>
        </mc:AlternateContent>
      </w:r>
      <w:r w:rsidR="00F2393F">
        <w:rPr>
          <w:noProof/>
        </w:rPr>
        <mc:AlternateContent>
          <mc:Choice Requires="wps">
            <w:drawing>
              <wp:anchor distT="0" distB="0" distL="114300" distR="114300" simplePos="0" relativeHeight="251574784" behindDoc="0" locked="0" layoutInCell="1" allowOverlap="1" wp14:anchorId="1A542BF0" wp14:editId="5C22BC69">
                <wp:simplePos x="0" y="0"/>
                <wp:positionH relativeFrom="column">
                  <wp:posOffset>0</wp:posOffset>
                </wp:positionH>
                <wp:positionV relativeFrom="paragraph">
                  <wp:posOffset>3555521</wp:posOffset>
                </wp:positionV>
                <wp:extent cx="5104765" cy="635"/>
                <wp:effectExtent l="0" t="0" r="635" b="12065"/>
                <wp:wrapTopAndBottom/>
                <wp:docPr id="74" name="Text Box 74"/>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5ACE1812" w14:textId="0525FB42"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42BF0" id="Text Box 74" o:spid="_x0000_s1033" type="#_x0000_t202" style="position:absolute;left:0;text-align:left;margin-left:0;margin-top:279.95pt;width:401.95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XeILwIAAGYEAAAOAAAAZHJzL2Uyb0RvYy54bWysVMFu2zAMvQ/YPwi6L066Jh2M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" stroked="f">
                <v:textbox style="mso-fit-shape-to-text:t" inset="0,0,0,0">
                  <w:txbxContent>
                    <w:p w14:paraId="5ACE1812" w14:textId="0525FB42" w:rsidR="00EA1699" w:rsidRPr="004866C4" w:rsidRDefault="00EA1699" w:rsidP="00F2393F">
                      <w:pPr>
                        <w:pStyle w:val="Caption"/>
                        <w:jc w:val="left"/>
                        <w:rPr>
                          <w:rFonts w:ascii="David" w:hAnsi="David" w:cs="David"/>
                          <w:noProof/>
                          <w:color w:val="auto"/>
                          <w:sz w:val="28"/>
                          <w:szCs w:val="28"/>
                        </w:rPr>
                      </w:pPr>
                      <w:r>
                        <w:t>Figure</w:t>
                      </w:r>
                      <w:r>
                        <w:rPr>
                          <w:rtl/>
                        </w:rPr>
                        <w:t xml:space="preserve"> </w:t>
                      </w:r>
                      <w:r>
                        <w:t>2-6</w:t>
                      </w:r>
                    </w:p>
                  </w:txbxContent>
                </v:textbox>
                <w10:wrap type="topAndBottom"/>
              </v:shape>
            </w:pict>
          </mc:Fallback>
        </mc:AlternateContent>
      </w:r>
    </w:p>
    <w:p w14:paraId="518AB835" w14:textId="413FB411" w:rsidR="00A74B9F" w:rsidRDefault="00A74B9F">
      <w:ins w:id="55" w:author="יובל תמיר" w:date="2021-01-27T21:40:00Z">
        <w:r>
          <w:rPr>
            <w:rFonts w:hint="cs"/>
            <w:rtl/>
          </w:rPr>
          <w:t xml:space="preserve">בגרף </w:t>
        </w:r>
        <w:r>
          <w:rPr>
            <w:rFonts w:hint="cs"/>
            <w:i/>
            <w:iCs/>
            <w:rtl/>
          </w:rPr>
          <w:t>2-6</w:t>
        </w:r>
        <w:r>
          <w:rPr>
            <w:rFonts w:hint="cs"/>
            <w:rtl/>
          </w:rPr>
          <w:t xml:space="preserve"> ניתן לראות את כמות ה-</w:t>
        </w:r>
        <w:r>
          <w:t>Jobs</w:t>
        </w:r>
        <w:r>
          <w:rPr>
            <w:rFonts w:hint="cs"/>
            <w:rtl/>
          </w:rPr>
          <w:t xml:space="preserve"> שבוצעו לפי כל משתמש במערכת, נשים לב שהמשתמש </w:t>
        </w:r>
        <w:r>
          <w:t>sysadmin</w:t>
        </w:r>
        <w:r>
          <w:rPr>
            <w:rFonts w:hint="cs"/>
            <w:rtl/>
          </w:rPr>
          <w:t xml:space="preserve"> ביצע כמות גדולה משמעותית לעומת השאר (זאת מכיוון שהמשת</w:t>
        </w:r>
      </w:ins>
      <w:ins w:id="56" w:author="יובל תמיר" w:date="2021-01-27T21:41:00Z">
        <w:r>
          <w:rPr>
            <w:rFonts w:hint="cs"/>
            <w:rtl/>
          </w:rPr>
          <w:t xml:space="preserve">מש בנ"ל מבצע פעולות מערכת </w:t>
        </w:r>
        <w:r>
          <w:rPr>
            <w:rtl/>
          </w:rPr>
          <w:t>–</w:t>
        </w:r>
        <w:r>
          <w:rPr>
            <w:rFonts w:hint="cs"/>
            <w:rtl/>
          </w:rPr>
          <w:t xml:space="preserve"> </w:t>
        </w:r>
        <w:proofErr w:type="spellStart"/>
        <w:r>
          <w:t>pid</w:t>
        </w:r>
        <w:proofErr w:type="spellEnd"/>
        <w:r>
          <w:rPr>
            <w:rFonts w:hint="cs"/>
            <w:rtl/>
          </w:rPr>
          <w:t xml:space="preserve"> אשר בודק את תקינות המערכת בצורה תכופה)</w:t>
        </w:r>
      </w:ins>
      <w:ins w:id="57" w:author="יובל תמיר" w:date="2021-01-27T21:42:00Z">
        <w:r>
          <w:rPr>
            <w:rFonts w:hint="cs"/>
            <w:rtl/>
          </w:rPr>
          <w:t>.</w:t>
        </w:r>
      </w:ins>
    </w:p>
    <w:p w14:paraId="60FA4240" w14:textId="77777777" w:rsidR="007F085E" w:rsidRDefault="007F085E" w:rsidP="007F085E">
      <w:pPr>
        <w:rPr>
          <w:ins w:id="58" w:author="יובל תמיר" w:date="2021-01-27T21:42:00Z"/>
          <w:rtl/>
        </w:rPr>
      </w:pPr>
    </w:p>
    <w:p w14:paraId="5B24DDCF" w14:textId="7BCC72E1" w:rsidR="00F2393F" w:rsidRDefault="00A74B9F" w:rsidP="00F2393F">
      <w:pPr>
        <w:rPr>
          <w:rFonts w:eastAsiaTheme="minorEastAsia"/>
        </w:rPr>
      </w:pPr>
      <w:ins w:id="59" w:author="יובל תמיר" w:date="2021-01-27T21:42:00Z">
        <w:r>
          <w:rPr>
            <w:rFonts w:hint="cs"/>
            <w:rtl/>
          </w:rPr>
          <w:lastRenderedPageBreak/>
          <w:t xml:space="preserve">גרף </w:t>
        </w:r>
        <w:r w:rsidR="000D4290">
          <w:rPr>
            <w:rFonts w:hint="cs"/>
            <w:i/>
            <w:iCs/>
            <w:rtl/>
          </w:rPr>
          <w:t>2-7</w:t>
        </w:r>
        <w:r w:rsidR="000D4290">
          <w:rPr>
            <w:rFonts w:hint="cs"/>
            <w:rtl/>
          </w:rPr>
          <w:t xml:space="preserve"> מראה את אחוז המעבדים התפוסים בכל שנייה מתחילת תיעוד המערכת (תחילת ה-</w:t>
        </w:r>
      </w:ins>
      <w:ins w:id="60" w:author="יובל תמיר" w:date="2021-01-27T21:43:00Z">
        <w:r w:rsidR="000D4290">
          <w:t>log</w:t>
        </w:r>
        <w:r w:rsidR="000D4290">
          <w:rPr>
            <w:rFonts w:hint="cs"/>
            <w:rtl/>
          </w:rPr>
          <w:t xml:space="preserve">) ועד סיומו. המספרים בציר </w:t>
        </w:r>
      </w:ins>
      <w:r w:rsidR="000753D4">
        <w:rPr>
          <w:rFonts w:hint="cs"/>
          <w:rtl/>
        </w:rPr>
        <w:t>האופקי</w:t>
      </w:r>
      <w:ins w:id="61" w:author="יובל תמיר" w:date="2021-01-27T21:43:00Z">
        <w:r w:rsidR="000D4290">
          <w:rPr>
            <w:rFonts w:eastAsiaTheme="minorEastAsia"/>
          </w:rPr>
          <w:t xml:space="preserve"> </w:t>
        </w:r>
      </w:ins>
      <w:r w:rsidR="007F085E">
        <w:rPr>
          <w:rFonts w:eastAsiaTheme="minorEastAsia"/>
        </w:rPr>
        <w:t xml:space="preserve">(Submit time) </w:t>
      </w:r>
      <w:ins w:id="62" w:author="יובל תמיר" w:date="2021-01-27T21:43:00Z">
        <w:r w:rsidR="000D4290">
          <w:rPr>
            <w:rFonts w:eastAsiaTheme="minorEastAsia" w:hint="cs"/>
            <w:rtl/>
          </w:rPr>
          <w:t xml:space="preserve">הם בכפולות של </w:t>
        </w:r>
      </w:ins>
      <m:oMath>
        <m:sSup>
          <m:sSupPr>
            <m:ctrlPr>
              <w:ins w:id="63" w:author="יובל תמיר" w:date="2021-01-27T21:43:00Z">
                <w:rPr>
                  <w:rFonts w:ascii="Cambria Math" w:eastAsiaTheme="minorEastAsia" w:hAnsi="Cambria Math"/>
                  <w:i/>
                </w:rPr>
              </w:ins>
            </m:ctrlPr>
          </m:sSupPr>
          <m:e>
            <m:r>
              <w:ins w:id="64" w:author="יובל תמיר" w:date="2021-01-27T21:43:00Z">
                <w:rPr>
                  <w:rFonts w:ascii="Cambria Math" w:eastAsiaTheme="minorEastAsia" w:hAnsi="Cambria Math" w:hint="cs"/>
                </w:rPr>
                <m:t>10</m:t>
              </w:ins>
            </m:r>
            <m:ctrlPr>
              <w:ins w:id="65" w:author="יובל תמיר" w:date="2021-01-27T21:43:00Z">
                <w:rPr>
                  <w:rFonts w:ascii="Cambria Math" w:eastAsiaTheme="minorEastAsia" w:hAnsi="Cambria Math" w:hint="cs"/>
                  <w:i/>
                </w:rPr>
              </w:ins>
            </m:ctrlPr>
          </m:e>
          <m:sup>
            <m:r>
              <w:ins w:id="66" w:author="יובל תמיר" w:date="2021-01-27T21:43:00Z">
                <w:rPr>
                  <w:rFonts w:ascii="Cambria Math" w:eastAsiaTheme="minorEastAsia" w:hAnsi="Cambria Math" w:hint="cs"/>
                </w:rPr>
                <m:t>6</m:t>
              </w:ins>
            </m:r>
          </m:sup>
        </m:sSup>
      </m:oMath>
      <w:ins w:id="67" w:author="יובל תמיר" w:date="2021-01-27T21:43:00Z">
        <w:r w:rsidR="000D4290">
          <w:rPr>
            <w:rFonts w:eastAsiaTheme="minorEastAsia" w:hint="cs"/>
            <w:rtl/>
          </w:rPr>
          <w:t>.</w:t>
        </w:r>
      </w:ins>
      <w:del w:id="68" w:author="יובל תמיר" w:date="2021-01-27T21:43:00Z">
        <w:r w:rsidR="00F2393F" w:rsidRPr="00F2393F" w:rsidDel="000D4290">
          <w:rPr>
            <w:rtl/>
          </w:rPr>
          <w:delText xml:space="preserve">הגרף </w:delText>
        </w:r>
        <w:r w:rsidR="00F2393F" w:rsidRPr="00D909C1" w:rsidDel="000D4290">
          <w:rPr>
            <w:rtl/>
          </w:rPr>
          <w:delText xml:space="preserve">הזה מראה את אחוז המעבדים התפוסים בכל שניה מהתחלת ה </w:delText>
        </w:r>
        <w:r w:rsidR="00F2393F" w:rsidRPr="00D909C1" w:rsidDel="000D4290">
          <w:delText>Log</w:delText>
        </w:r>
        <w:r w:rsidR="00F2393F" w:rsidRPr="00D909C1" w:rsidDel="000D4290">
          <w:rPr>
            <w:rtl/>
          </w:rPr>
          <w:delText xml:space="preserve"> ועד סיומו.</w:delText>
        </w:r>
      </w:del>
    </w:p>
    <w:p w14:paraId="62CD93FE" w14:textId="39296571" w:rsidR="00BA670B" w:rsidRDefault="00BA670B" w:rsidP="001E5DA7">
      <w:pPr>
        <w:rPr>
          <w:rFonts w:eastAsiaTheme="minorEastAsia"/>
          <w:rtl/>
        </w:rPr>
      </w:pPr>
      <w:r>
        <w:rPr>
          <w:rFonts w:eastAsiaTheme="minorEastAsia" w:hint="cs"/>
          <w:rtl/>
        </w:rPr>
        <w:t>אפשר לראות את ה-</w:t>
      </w:r>
      <w:r>
        <w:rPr>
          <w:rFonts w:eastAsiaTheme="minorEastAsia"/>
        </w:rPr>
        <w:t>Burst</w:t>
      </w:r>
      <w:r>
        <w:rPr>
          <w:rFonts w:eastAsiaTheme="minorEastAsia" w:hint="cs"/>
          <w:rtl/>
        </w:rPr>
        <w:t xml:space="preserve"> שנמצא בגרף כאשר ה- </w:t>
      </w:r>
      <m:oMath>
        <m:r>
          <w:rPr>
            <w:rFonts w:ascii="Cambria Math" w:eastAsiaTheme="minorEastAsia" w:hAnsi="Cambria Math"/>
          </w:rPr>
          <m:t>Submit time</m:t>
        </m:r>
        <m:sSup>
          <m:sSupPr>
            <m:ctrlPr>
              <w:ins w:id="69" w:author="יובל תמיר" w:date="2021-01-27T21:43:00Z">
                <w:rPr>
                  <w:rFonts w:ascii="Cambria Math" w:eastAsiaTheme="minorEastAsia" w:hAnsi="Cambria Math"/>
                  <w:i/>
                </w:rPr>
              </w:ins>
            </m:ctrlPr>
          </m:sSupPr>
          <m:e>
            <m:r>
              <w:rPr>
                <w:rFonts w:ascii="Cambria Math" w:eastAsiaTheme="minorEastAsia" w:hAnsi="Cambria Math"/>
              </w:rPr>
              <m:t>≅3*</m:t>
            </m:r>
            <m:r>
              <w:ins w:id="70" w:author="יובל תמיר" w:date="2021-01-27T21:43:00Z">
                <w:rPr>
                  <w:rFonts w:ascii="Cambria Math" w:eastAsiaTheme="minorEastAsia" w:hAnsi="Cambria Math" w:hint="cs"/>
                </w:rPr>
                <m:t>10</m:t>
              </w:ins>
            </m:r>
            <m:ctrlPr>
              <w:ins w:id="71" w:author="יובל תמיר" w:date="2021-01-27T21:43:00Z">
                <w:rPr>
                  <w:rFonts w:ascii="Cambria Math" w:eastAsiaTheme="minorEastAsia" w:hAnsi="Cambria Math" w:hint="cs"/>
                  <w:i/>
                </w:rPr>
              </w:ins>
            </m:ctrlPr>
          </m:e>
          <m:sup>
            <m:r>
              <w:ins w:id="72" w:author="יובל תמיר" w:date="2021-01-27T21:43:00Z">
                <w:rPr>
                  <w:rFonts w:ascii="Cambria Math" w:eastAsiaTheme="minorEastAsia" w:hAnsi="Cambria Math" w:hint="cs"/>
                </w:rPr>
                <m:t>6</m:t>
              </w:ins>
            </m:r>
          </m:sup>
        </m:sSup>
      </m:oMath>
      <w:r>
        <w:rPr>
          <w:rFonts w:eastAsiaTheme="minorEastAsia" w:hint="cs"/>
          <w:rtl/>
        </w:rPr>
        <w:t>, אחרי ניתוח עמוק יותר, הצלחנו לאתר את מקום התופעה. בדקנו מתי מספר המעבדים התפוסים עולה מעל 128 ואז הוצאנו את כל ה-</w:t>
      </w:r>
      <w:r>
        <w:rPr>
          <w:rFonts w:eastAsiaTheme="minorEastAsia"/>
        </w:rPr>
        <w:t>Jobs</w:t>
      </w:r>
      <w:r>
        <w:rPr>
          <w:rFonts w:eastAsiaTheme="minorEastAsia" w:hint="cs"/>
          <w:rtl/>
        </w:rPr>
        <w:t xml:space="preserve"> שגרמו לתופעה לקרות.</w:t>
      </w:r>
      <w:r w:rsidR="001E5DA7">
        <w:rPr>
          <w:rFonts w:eastAsiaTheme="minorEastAsia" w:hint="cs"/>
          <w:rtl/>
        </w:rPr>
        <w:t xml:space="preserve"> ה-</w:t>
      </w:r>
      <w:r w:rsidR="001E5DA7">
        <w:rPr>
          <w:rFonts w:eastAsiaTheme="minorEastAsia"/>
        </w:rPr>
        <w:t>Jobs</w:t>
      </w:r>
      <w:r w:rsidR="001E5DA7">
        <w:rPr>
          <w:rFonts w:eastAsiaTheme="minorEastAsia" w:hint="cs"/>
          <w:rtl/>
        </w:rPr>
        <w:t xml:space="preserve"> שגרמו ל-</w:t>
      </w:r>
      <w:r w:rsidR="001E5DA7">
        <w:rPr>
          <w:rFonts w:eastAsiaTheme="minorEastAsia"/>
        </w:rPr>
        <w:t>Burst</w:t>
      </w:r>
      <w:r w:rsidR="001E5DA7">
        <w:rPr>
          <w:rFonts w:eastAsiaTheme="minorEastAsia" w:hint="cs"/>
          <w:rtl/>
        </w:rPr>
        <w:t>:</w:t>
      </w:r>
    </w:p>
    <w:p w14:paraId="34493779" w14:textId="2F31D1BC" w:rsidR="007F085E" w:rsidRDefault="0079517B" w:rsidP="0079517B">
      <w:pPr>
        <w:rPr>
          <w:rFonts w:eastAsiaTheme="minorEastAsia"/>
        </w:rPr>
      </w:pPr>
      <w:r>
        <w:rPr>
          <w:noProof/>
        </w:rPr>
        <w:drawing>
          <wp:inline distT="0" distB="0" distL="0" distR="0" wp14:anchorId="2547EC2C" wp14:editId="3BA2E7D4">
            <wp:extent cx="5731510" cy="3194685"/>
            <wp:effectExtent l="0" t="0" r="2540" b="5715"/>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4685"/>
                    </a:xfrm>
                    <a:prstGeom prst="rect">
                      <a:avLst/>
                    </a:prstGeom>
                  </pic:spPr>
                </pic:pic>
              </a:graphicData>
            </a:graphic>
          </wp:inline>
        </w:drawing>
      </w:r>
    </w:p>
    <w:p w14:paraId="303D8EF2" w14:textId="5E3B75D0" w:rsidR="007F085E" w:rsidRDefault="0079517B" w:rsidP="00F2393F">
      <w:pPr>
        <w:rPr>
          <w:rFonts w:eastAsiaTheme="minorEastAsia"/>
        </w:rPr>
      </w:pPr>
      <w:r>
        <w:rPr>
          <w:rFonts w:eastAsiaTheme="minorEastAsia" w:hint="cs"/>
          <w:rtl/>
        </w:rPr>
        <w:t xml:space="preserve">אז אפשר לראות איך התופעה נוצרה, יותר מ </w:t>
      </w:r>
      <w:r>
        <w:rPr>
          <w:rFonts w:eastAsiaTheme="minorEastAsia"/>
        </w:rPr>
        <w:t>job</w:t>
      </w:r>
      <w:r>
        <w:rPr>
          <w:rFonts w:eastAsiaTheme="minorEastAsia" w:hint="cs"/>
          <w:rtl/>
        </w:rPr>
        <w:t xml:space="preserve"> אחד שמבקש מעבדים הוגש תוך חלון זמן קצר יחסית עם זמני ריצה ארוכים מהרגיל. לכן לא ידענו למי לתת את העדיפות להשתמש במעבדים.</w:t>
      </w:r>
    </w:p>
    <w:p w14:paraId="08D617AC" w14:textId="1856C860" w:rsidR="007F085E" w:rsidRPr="00BA670B" w:rsidRDefault="007F085E" w:rsidP="00F2393F">
      <w:pPr>
        <w:rPr>
          <w:rFonts w:eastAsiaTheme="minorEastAsia"/>
        </w:rPr>
      </w:pPr>
    </w:p>
    <w:p w14:paraId="5451C8C4" w14:textId="608FE264" w:rsidR="007F085E" w:rsidRDefault="007F085E" w:rsidP="00F2393F">
      <w:pPr>
        <w:rPr>
          <w:rFonts w:eastAsiaTheme="minorEastAsia"/>
        </w:rPr>
      </w:pPr>
    </w:p>
    <w:p w14:paraId="0AECF258" w14:textId="3F19CF8B" w:rsidR="007F085E" w:rsidRDefault="007F085E" w:rsidP="00F2393F">
      <w:pPr>
        <w:rPr>
          <w:rFonts w:eastAsiaTheme="minorEastAsia"/>
        </w:rPr>
      </w:pPr>
    </w:p>
    <w:p w14:paraId="5C3BDC77" w14:textId="7F859A51" w:rsidR="007F085E" w:rsidRDefault="007F085E" w:rsidP="00F2393F">
      <w:pPr>
        <w:rPr>
          <w:rFonts w:eastAsiaTheme="minorEastAsia"/>
        </w:rPr>
      </w:pPr>
    </w:p>
    <w:p w14:paraId="437E1481" w14:textId="56E57519" w:rsidR="007F085E" w:rsidRDefault="007F085E" w:rsidP="00F2393F">
      <w:pPr>
        <w:rPr>
          <w:rFonts w:eastAsiaTheme="minorEastAsia"/>
        </w:rPr>
      </w:pPr>
    </w:p>
    <w:p w14:paraId="3BCA30ED" w14:textId="56C3BCB4" w:rsidR="007F085E" w:rsidRDefault="007F085E" w:rsidP="00F2393F">
      <w:pPr>
        <w:rPr>
          <w:rFonts w:eastAsiaTheme="minorEastAsia"/>
        </w:rPr>
      </w:pPr>
    </w:p>
    <w:p w14:paraId="2E2B1F9B" w14:textId="47684B75" w:rsidR="007F085E" w:rsidRDefault="007F085E" w:rsidP="00F2393F">
      <w:pPr>
        <w:rPr>
          <w:rFonts w:eastAsiaTheme="minorEastAsia"/>
        </w:rPr>
      </w:pPr>
    </w:p>
    <w:p w14:paraId="0723B2A8" w14:textId="7F8980C3" w:rsidR="007F085E" w:rsidRDefault="007F085E" w:rsidP="00F2393F">
      <w:pPr>
        <w:rPr>
          <w:rFonts w:eastAsiaTheme="minorEastAsia"/>
        </w:rPr>
      </w:pPr>
    </w:p>
    <w:p w14:paraId="591DBFB6" w14:textId="65508128" w:rsidR="007F085E" w:rsidRDefault="007F085E" w:rsidP="00F2393F">
      <w:pPr>
        <w:rPr>
          <w:rFonts w:eastAsiaTheme="minorEastAsia"/>
        </w:rPr>
      </w:pPr>
    </w:p>
    <w:p w14:paraId="5C77C5C7" w14:textId="79EB52DC" w:rsidR="007F085E" w:rsidRDefault="007F085E" w:rsidP="00F2393F">
      <w:pPr>
        <w:rPr>
          <w:rFonts w:eastAsiaTheme="minorEastAsia"/>
        </w:rPr>
      </w:pPr>
    </w:p>
    <w:p w14:paraId="3700D811" w14:textId="366DDE9D" w:rsidR="007F085E" w:rsidRDefault="007F085E" w:rsidP="00F2393F">
      <w:pPr>
        <w:rPr>
          <w:rFonts w:eastAsiaTheme="minorEastAsia"/>
        </w:rPr>
      </w:pPr>
    </w:p>
    <w:p w14:paraId="30021017" w14:textId="77777777" w:rsidR="007F085E" w:rsidRPr="005C0A0A" w:rsidDel="000D4290" w:rsidRDefault="007F085E">
      <w:pPr>
        <w:jc w:val="left"/>
        <w:rPr>
          <w:del w:id="73" w:author="יובל תמיר" w:date="2021-01-27T21:43:00Z"/>
          <w:i/>
          <w:rtl/>
          <w:rPrChange w:id="74" w:author="יובל תמיר" w:date="2021-01-27T21:45:00Z">
            <w:rPr>
              <w:del w:id="75" w:author="יובל תמיר" w:date="2021-01-27T21:43:00Z"/>
              <w:rtl/>
            </w:rPr>
          </w:rPrChange>
        </w:rPr>
        <w:pPrChange w:id="76" w:author="יובל תמיר" w:date="2021-01-27T21:45:00Z">
          <w:pPr/>
        </w:pPrChange>
      </w:pPr>
    </w:p>
    <w:p w14:paraId="305E353A" w14:textId="23EBC1C1" w:rsidR="00F2393F" w:rsidRPr="00D909C1" w:rsidDel="000D4290" w:rsidRDefault="00F2393F" w:rsidP="00490C43">
      <w:pPr>
        <w:rPr>
          <w:del w:id="77" w:author="יובל תמיר" w:date="2021-01-27T21:43:00Z"/>
          <w:rFonts w:eastAsiaTheme="minorEastAsia"/>
          <w:rtl/>
        </w:rPr>
      </w:pPr>
      <w:del w:id="78" w:author="יובל תמיר" w:date="2021-01-27T21:43:00Z">
        <w:r w:rsidRPr="00D909C1" w:rsidDel="000D4290">
          <w:rPr>
            <w:rtl/>
          </w:rPr>
          <w:delText xml:space="preserve">(המספרים בציר ה </w:delText>
        </w:r>
        <w:r w:rsidRPr="00D909C1" w:rsidDel="000D4290">
          <w:delText>X</w:delText>
        </w:r>
        <w:r w:rsidRPr="00D909C1" w:rsidDel="000D4290">
          <w:rPr>
            <w:rtl/>
          </w:rPr>
          <w:delText xml:space="preserve"> הם כפולות של </w:delText>
        </w:r>
      </w:del>
      <m:oMath>
        <m:sSup>
          <m:sSupPr>
            <m:ctrlPr>
              <w:del w:id="79" w:author="יובל תמיר" w:date="2021-01-27T21:43:00Z">
                <w:rPr>
                  <w:rFonts w:ascii="Cambria Math" w:hAnsi="Cambria Math"/>
                  <w:i/>
                </w:rPr>
              </w:del>
            </m:ctrlPr>
          </m:sSupPr>
          <m:e>
            <m:r>
              <w:del w:id="80" w:author="יובל תמיר" w:date="2021-01-27T21:43:00Z">
                <w:rPr>
                  <w:rFonts w:ascii="Cambria Math" w:hAnsi="Cambria Math"/>
                </w:rPr>
                <m:t>10</m:t>
              </w:del>
            </m:r>
          </m:e>
          <m:sup>
            <m:r>
              <w:del w:id="81" w:author="יובל תמיר" w:date="2021-01-27T21:43:00Z">
                <w:rPr>
                  <w:rFonts w:ascii="Cambria Math" w:hAnsi="Cambria Math"/>
                </w:rPr>
                <m:t>6</m:t>
              </w:del>
            </m:r>
          </m:sup>
        </m:sSup>
      </m:oMath>
      <w:del w:id="82" w:author="יובל תמיר" w:date="2021-01-27T21:43:00Z">
        <w:r w:rsidRPr="00D909C1" w:rsidDel="000D4290">
          <w:rPr>
            <w:rtl/>
          </w:rPr>
          <w:delText xml:space="preserve">) </w:delText>
        </w:r>
      </w:del>
    </w:p>
    <w:p w14:paraId="7EFEFA07" w14:textId="292CC28C" w:rsidR="00F2393F" w:rsidDel="000D4290" w:rsidRDefault="00F2393F">
      <w:pPr>
        <w:bidi w:val="0"/>
        <w:spacing w:after="0" w:line="240" w:lineRule="auto"/>
        <w:rPr>
          <w:del w:id="83" w:author="יובל תמיר" w:date="2021-01-27T21:44:00Z"/>
          <w:rtl/>
        </w:rPr>
        <w:pPrChange w:id="84" w:author="יובל תמיר" w:date="2021-01-27T21:43:00Z">
          <w:pPr>
            <w:bidi w:val="0"/>
            <w:spacing w:after="0" w:line="240" w:lineRule="auto"/>
            <w:jc w:val="right"/>
          </w:pPr>
        </w:pPrChange>
      </w:pPr>
    </w:p>
    <w:p w14:paraId="008DCE9A" w14:textId="77777777" w:rsidR="00F2393F" w:rsidRDefault="00F2393F" w:rsidP="00F2393F"/>
    <w:p w14:paraId="54C31157" w14:textId="649A1D16" w:rsidR="00EE2DA7" w:rsidDel="005C0A0A" w:rsidRDefault="005C0A0A" w:rsidP="00EE2DA7">
      <w:pPr>
        <w:pStyle w:val="Heading3"/>
        <w:bidi/>
        <w:rPr>
          <w:del w:id="85" w:author="יובל תמיר" w:date="2021-01-27T21:48:00Z"/>
          <w:rtl/>
        </w:rPr>
      </w:pPr>
      <w:bookmarkStart w:id="86" w:name="_Toc63019106"/>
      <w:r>
        <w:lastRenderedPageBreak/>
        <mc:AlternateContent>
          <mc:Choice Requires="wps">
            <w:drawing>
              <wp:anchor distT="0" distB="0" distL="114300" distR="114300" simplePos="0" relativeHeight="251580928" behindDoc="0" locked="0" layoutInCell="1" allowOverlap="1" wp14:anchorId="01EDFCA5" wp14:editId="73A48821">
                <wp:simplePos x="0" y="0"/>
                <wp:positionH relativeFrom="column">
                  <wp:posOffset>154940</wp:posOffset>
                </wp:positionH>
                <wp:positionV relativeFrom="paragraph">
                  <wp:posOffset>7745805</wp:posOffset>
                </wp:positionV>
                <wp:extent cx="5104765" cy="635"/>
                <wp:effectExtent l="0" t="0" r="635" b="12065"/>
                <wp:wrapTopAndBottom/>
                <wp:docPr id="77" name="Text Box 77"/>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4083C321" w14:textId="05E23E97"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FCA5" id="Text Box 77" o:spid="_x0000_s1034" type="#_x0000_t202" style="position:absolute;left:0;text-align:left;margin-left:12.2pt;margin-top:609.9pt;width:401.95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xQwMAIAAGYEAAAOAAAAZHJzL2Uyb0RvYy54bWysVMFu2zAMvQ/YPwi6L066J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" stroked="f">
                <v:textbox style="mso-fit-shape-to-text:t" inset="0,0,0,0">
                  <w:txbxContent>
                    <w:p w14:paraId="4083C321" w14:textId="05E23E97"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2-9</w:t>
                      </w:r>
                    </w:p>
                  </w:txbxContent>
                </v:textbox>
                <w10:wrap type="topAndBottom"/>
              </v:shape>
            </w:pict>
          </mc:Fallback>
        </mc:AlternateContent>
      </w:r>
      <w:r>
        <mc:AlternateContent>
          <mc:Choice Requires="wps">
            <w:drawing>
              <wp:anchor distT="0" distB="0" distL="114300" distR="114300" simplePos="0" relativeHeight="251578880" behindDoc="0" locked="0" layoutInCell="1" allowOverlap="1" wp14:anchorId="2BF6A3F9" wp14:editId="0A074B35">
                <wp:simplePos x="0" y="0"/>
                <wp:positionH relativeFrom="column">
                  <wp:posOffset>152400</wp:posOffset>
                </wp:positionH>
                <wp:positionV relativeFrom="paragraph">
                  <wp:posOffset>3785235</wp:posOffset>
                </wp:positionV>
                <wp:extent cx="5104765" cy="635"/>
                <wp:effectExtent l="0" t="0" r="635" b="12065"/>
                <wp:wrapTopAndBottom/>
                <wp:docPr id="76" name="Text Box 76"/>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14D5CF8E" w14:textId="1FB86A91"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6A3F9" id="Text Box 76" o:spid="_x0000_s1035" type="#_x0000_t202" style="position:absolute;left:0;text-align:left;margin-left:12pt;margin-top:298.05pt;width:401.95pt;height:.0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6MAIAAGY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" stroked="f">
                <v:textbox style="mso-fit-shape-to-text:t" inset="0,0,0,0">
                  <w:txbxContent>
                    <w:p w14:paraId="14D5CF8E" w14:textId="1FB86A91"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2-8</w:t>
                      </w:r>
                    </w:p>
                  </w:txbxContent>
                </v:textbox>
                <w10:wrap type="topAndBottom"/>
              </v:shape>
            </w:pict>
          </mc:Fallback>
        </mc:AlternateContent>
      </w:r>
      <w:r w:rsidRPr="00D909C1">
        <w:rPr>
          <w:rFonts w:ascii="David" w:hAnsi="David" w:cs="David"/>
        </w:rPr>
        <w:drawing>
          <wp:anchor distT="0" distB="0" distL="114300" distR="114300" simplePos="0" relativeHeight="251579904" behindDoc="0" locked="0" layoutInCell="1" allowOverlap="1" wp14:anchorId="6DF292BA" wp14:editId="54DCF569">
            <wp:simplePos x="0" y="0"/>
            <wp:positionH relativeFrom="margin">
              <wp:posOffset>474980</wp:posOffset>
            </wp:positionH>
            <wp:positionV relativeFrom="page">
              <wp:posOffset>4968240</wp:posOffset>
            </wp:positionV>
            <wp:extent cx="5166360" cy="3696970"/>
            <wp:effectExtent l="0" t="0" r="2540" b="0"/>
            <wp:wrapTopAndBottom/>
            <wp:docPr id="14" name="תמונה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DA7" w:rsidRPr="00D909C1">
        <w:rPr>
          <w:rFonts w:cstheme="minorHAnsi"/>
        </w:rPr>
        <w:drawing>
          <wp:anchor distT="0" distB="0" distL="114300" distR="114300" simplePos="0" relativeHeight="251577856" behindDoc="0" locked="0" layoutInCell="1" allowOverlap="1" wp14:anchorId="4D990757" wp14:editId="3BBFB016">
            <wp:simplePos x="0" y="0"/>
            <wp:positionH relativeFrom="margin">
              <wp:posOffset>419735</wp:posOffset>
            </wp:positionH>
            <wp:positionV relativeFrom="paragraph">
              <wp:posOffset>400685</wp:posOffset>
            </wp:positionV>
            <wp:extent cx="5219700" cy="3320415"/>
            <wp:effectExtent l="0" t="0" r="0" b="0"/>
            <wp:wrapTopAndBottom/>
            <wp:docPr id="13" name="תמונה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9700" cy="332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DA7" w:rsidRPr="00D909C1">
        <w:t>MATLAB-Log File Graphs</w:t>
      </w:r>
      <w:bookmarkEnd w:id="86"/>
    </w:p>
    <w:p w14:paraId="7BEEC17E" w14:textId="77777777" w:rsidR="005C0A0A" w:rsidRDefault="005C0A0A">
      <w:pPr>
        <w:pStyle w:val="Heading3"/>
        <w:bidi/>
        <w:rPr>
          <w:ins w:id="87" w:author="יובל תמיר" w:date="2021-01-27T21:44:00Z"/>
          <w:rtl/>
        </w:rPr>
        <w:pPrChange w:id="88" w:author="יובל תמיר" w:date="2021-01-27T21:48:00Z">
          <w:pPr/>
        </w:pPrChange>
      </w:pPr>
    </w:p>
    <w:p w14:paraId="27C3664E" w14:textId="1B5A49FB" w:rsidR="00EE2DA7" w:rsidRDefault="005C0A0A">
      <w:pPr>
        <w:jc w:val="left"/>
        <w:rPr>
          <w:rtl/>
        </w:rPr>
        <w:pPrChange w:id="89" w:author="יובל תמיר" w:date="2021-01-27T21:49:00Z">
          <w:pPr/>
        </w:pPrChange>
      </w:pPr>
      <w:ins w:id="90" w:author="יובל תמיר" w:date="2021-01-27T21:47:00Z">
        <w:r>
          <w:rPr>
            <w:rFonts w:hint="cs"/>
            <w:rtl/>
          </w:rPr>
          <w:t xml:space="preserve">בגרף </w:t>
        </w:r>
        <w:r>
          <w:rPr>
            <w:rFonts w:hint="cs"/>
            <w:i/>
            <w:iCs/>
            <w:rtl/>
          </w:rPr>
          <w:t>2-</w:t>
        </w:r>
        <w:r w:rsidRPr="005C0A0A">
          <w:rPr>
            <w:rtl/>
            <w:rPrChange w:id="91" w:author="יובל תמיר" w:date="2021-01-27T21:47:00Z">
              <w:rPr>
                <w:i/>
                <w:iCs/>
                <w:rtl/>
              </w:rPr>
            </w:rPrChange>
          </w:rPr>
          <w:t>8</w:t>
        </w:r>
        <w:r>
          <w:rPr>
            <w:rFonts w:hint="cs"/>
            <w:rtl/>
          </w:rPr>
          <w:t xml:space="preserve"> (</w:t>
        </w:r>
        <w:r>
          <w:rPr>
            <w:rFonts w:hint="cs"/>
          </w:rPr>
          <w:t>PDF</w:t>
        </w:r>
        <w:r>
          <w:rPr>
            <w:rFonts w:hint="cs"/>
            <w:rtl/>
          </w:rPr>
          <w:t xml:space="preserve">) </w:t>
        </w:r>
      </w:ins>
      <w:r w:rsidR="00A10E36">
        <w:rPr>
          <w:rFonts w:hint="cs"/>
          <w:rtl/>
        </w:rPr>
        <w:t xml:space="preserve">אפשר לראות </w:t>
      </w:r>
      <w:r w:rsidR="00EE2DA7" w:rsidRPr="00D909C1">
        <w:rPr>
          <w:rtl/>
        </w:rPr>
        <w:t xml:space="preserve">שיש כמה </w:t>
      </w:r>
      <w:proofErr w:type="spellStart"/>
      <w:r w:rsidR="00EE2DA7" w:rsidRPr="00D909C1">
        <w:t>RunTimes</w:t>
      </w:r>
      <w:proofErr w:type="spellEnd"/>
      <w:r w:rsidR="00EE2DA7" w:rsidRPr="00D909C1">
        <w:rPr>
          <w:rtl/>
        </w:rPr>
        <w:t xml:space="preserve"> נפוצ</w:t>
      </w:r>
      <w:ins w:id="92" w:author="יובל תמיר" w:date="2021-01-27T21:48:00Z">
        <w:r w:rsidR="00377FFC">
          <w:rPr>
            <w:rFonts w:hint="cs"/>
            <w:rtl/>
          </w:rPr>
          <w:t>ים במערכת</w:t>
        </w:r>
      </w:ins>
      <w:del w:id="93" w:author="יובל תמיר" w:date="2021-01-27T21:48:00Z">
        <w:r w:rsidR="00EE2DA7" w:rsidRPr="00D909C1" w:rsidDel="00377FFC">
          <w:rPr>
            <w:rtl/>
          </w:rPr>
          <w:delText>ות</w:delText>
        </w:r>
      </w:del>
      <w:r w:rsidR="00A10E36">
        <w:rPr>
          <w:rFonts w:hint="cs"/>
          <w:rtl/>
        </w:rPr>
        <w:t xml:space="preserve">, חוץ מזה </w:t>
      </w:r>
      <w:r w:rsidR="00F73C18">
        <w:rPr>
          <w:rFonts w:hint="cs"/>
          <w:rtl/>
        </w:rPr>
        <w:t>לא ניתן להסיק מסכנות מעניינות משום שה</w:t>
      </w:r>
      <w:r w:rsidR="00F73C18">
        <w:t xml:space="preserve"> </w:t>
      </w:r>
      <w:r w:rsidR="00F73C18">
        <w:rPr>
          <w:rFonts w:hint="cs"/>
          <w:rtl/>
        </w:rPr>
        <w:t xml:space="preserve"> </w:t>
      </w:r>
      <w:r w:rsidR="00F73C18">
        <w:t>log</w:t>
      </w:r>
      <w:r w:rsidR="00F73C18">
        <w:rPr>
          <w:rFonts w:hint="cs"/>
          <w:rtl/>
        </w:rPr>
        <w:t xml:space="preserve"> הוא קטן יחסית.</w:t>
      </w:r>
    </w:p>
    <w:p w14:paraId="5AE38970" w14:textId="6C28B305" w:rsidR="00EE2DA7" w:rsidRDefault="00EE2DA7" w:rsidP="00EE2DA7">
      <w:pPr>
        <w:rPr>
          <w:rtl/>
        </w:rPr>
      </w:pPr>
    </w:p>
    <w:p w14:paraId="14650E16" w14:textId="6866AB22" w:rsidR="00C71D90" w:rsidRDefault="00C71D90" w:rsidP="00C71D90">
      <w:pPr>
        <w:jc w:val="left"/>
        <w:rPr>
          <w:ins w:id="94" w:author="יובל תמיר" w:date="2021-01-27T21:56:00Z"/>
          <w:rtl/>
        </w:rPr>
      </w:pPr>
    </w:p>
    <w:p w14:paraId="281BE099" w14:textId="74A7BCEB" w:rsidR="00C71D90" w:rsidRDefault="00C71D90" w:rsidP="00C71D90">
      <w:pPr>
        <w:jc w:val="left"/>
        <w:rPr>
          <w:ins w:id="95" w:author="יובל תמיר" w:date="2021-01-27T21:56:00Z"/>
          <w:rtl/>
        </w:rPr>
      </w:pPr>
      <w:r w:rsidRPr="00D909C1">
        <w:rPr>
          <w:rFonts w:ascii="David" w:hAnsi="David" w:cs="David"/>
          <w:noProof/>
        </w:rPr>
        <w:drawing>
          <wp:anchor distT="0" distB="0" distL="114300" distR="114300" simplePos="0" relativeHeight="251581952" behindDoc="0" locked="0" layoutInCell="1" allowOverlap="1" wp14:anchorId="580BD938" wp14:editId="43D307E5">
            <wp:simplePos x="0" y="0"/>
            <wp:positionH relativeFrom="margin">
              <wp:posOffset>466090</wp:posOffset>
            </wp:positionH>
            <wp:positionV relativeFrom="paragraph">
              <wp:posOffset>337</wp:posOffset>
            </wp:positionV>
            <wp:extent cx="5046980" cy="3208655"/>
            <wp:effectExtent l="0" t="0" r="0" b="4445"/>
            <wp:wrapTopAndBottom/>
            <wp:docPr id="15" name="תמונה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6980" cy="3208655"/>
                    </a:xfrm>
                    <a:prstGeom prst="rect">
                      <a:avLst/>
                    </a:prstGeom>
                    <a:noFill/>
                    <a:ln>
                      <a:noFill/>
                    </a:ln>
                  </pic:spPr>
                </pic:pic>
              </a:graphicData>
            </a:graphic>
            <wp14:sizeRelH relativeFrom="margin">
              <wp14:pctWidth>0</wp14:pctWidth>
            </wp14:sizeRelH>
          </wp:anchor>
        </w:drawing>
      </w:r>
      <w:r w:rsidR="00EE2DA7">
        <w:rPr>
          <w:noProof/>
        </w:rPr>
        <mc:AlternateContent>
          <mc:Choice Requires="wps">
            <w:drawing>
              <wp:anchor distT="0" distB="0" distL="114300" distR="114300" simplePos="0" relativeHeight="251582976" behindDoc="0" locked="0" layoutInCell="1" allowOverlap="1" wp14:anchorId="034C7751" wp14:editId="11E2B61C">
                <wp:simplePos x="0" y="0"/>
                <wp:positionH relativeFrom="column">
                  <wp:posOffset>281305</wp:posOffset>
                </wp:positionH>
                <wp:positionV relativeFrom="paragraph">
                  <wp:posOffset>3275433</wp:posOffset>
                </wp:positionV>
                <wp:extent cx="5104765" cy="635"/>
                <wp:effectExtent l="0" t="0" r="635" b="12065"/>
                <wp:wrapTopAndBottom/>
                <wp:docPr id="78" name="Text Box 7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26BB0E0A" w14:textId="532B5E20"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C7751" id="Text Box 78" o:spid="_x0000_s1036" type="#_x0000_t202" style="position:absolute;left:0;text-align:left;margin-left:22.15pt;margin-top:257.9pt;width:401.95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" stroked="f">
                <v:textbox style="mso-fit-shape-to-text:t" inset="0,0,0,0">
                  <w:txbxContent>
                    <w:p w14:paraId="26BB0E0A" w14:textId="532B5E20"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2-10</w:t>
                      </w:r>
                    </w:p>
                  </w:txbxContent>
                </v:textbox>
                <w10:wrap type="topAndBottom"/>
              </v:shape>
            </w:pict>
          </mc:Fallback>
        </mc:AlternateContent>
      </w:r>
    </w:p>
    <w:p w14:paraId="4AB302BE" w14:textId="71D4D116" w:rsidR="00EE2DA7" w:rsidRDefault="00C71D90">
      <w:pPr>
        <w:jc w:val="left"/>
        <w:rPr>
          <w:ins w:id="96" w:author="יובל תמיר" w:date="2021-01-27T21:53:00Z"/>
          <w:rtl/>
        </w:rPr>
        <w:pPrChange w:id="97" w:author="יובל תמיר" w:date="2021-01-27T21:55:00Z">
          <w:pPr/>
        </w:pPrChange>
      </w:pPr>
      <w:ins w:id="98" w:author="יובל תמיר" w:date="2021-01-27T21:56:00Z">
        <w:r>
          <w:rPr>
            <w:rFonts w:hint="cs"/>
            <w:rtl/>
          </w:rPr>
          <w:t>ב</w:t>
        </w:r>
      </w:ins>
      <w:ins w:id="99" w:author="יובל תמיר" w:date="2021-01-27T21:50:00Z">
        <w:r w:rsidR="00F268DF">
          <w:rPr>
            <w:rFonts w:hint="cs"/>
            <w:rtl/>
          </w:rPr>
          <w:t xml:space="preserve">דומה לגרף </w:t>
        </w:r>
        <w:r w:rsidR="00F268DF">
          <w:rPr>
            <w:rFonts w:hint="cs"/>
            <w:i/>
            <w:iCs/>
            <w:rtl/>
          </w:rPr>
          <w:t>2-8</w:t>
        </w:r>
        <w:r w:rsidR="00F268DF">
          <w:rPr>
            <w:rFonts w:hint="cs"/>
            <w:rtl/>
          </w:rPr>
          <w:t xml:space="preserve">, </w:t>
        </w:r>
      </w:ins>
      <w:ins w:id="100" w:author="יובל תמיר" w:date="2021-01-27T21:52:00Z">
        <w:r w:rsidR="00F268DF">
          <w:rPr>
            <w:rFonts w:hint="cs"/>
            <w:rtl/>
          </w:rPr>
          <w:t xml:space="preserve">גם בגרף </w:t>
        </w:r>
        <w:r w:rsidR="00F268DF">
          <w:rPr>
            <w:rFonts w:hint="cs"/>
            <w:i/>
            <w:iCs/>
            <w:rtl/>
          </w:rPr>
          <w:t>2-10</w:t>
        </w:r>
        <w:r w:rsidR="00F268DF">
          <w:rPr>
            <w:rFonts w:hint="cs"/>
            <w:rtl/>
          </w:rPr>
          <w:t xml:space="preserve"> ניתן לראות שישנם כמה </w:t>
        </w:r>
        <w:r w:rsidR="00F268DF">
          <w:t>Interarrival times</w:t>
        </w:r>
        <w:r w:rsidR="00F268DF">
          <w:rPr>
            <w:rFonts w:hint="cs"/>
            <w:rtl/>
          </w:rPr>
          <w:t xml:space="preserve"> נפוצים.</w:t>
        </w:r>
      </w:ins>
    </w:p>
    <w:p w14:paraId="1932FC04" w14:textId="0396171B" w:rsidR="00E43631" w:rsidRDefault="00E43631" w:rsidP="00C71D90">
      <w:pPr>
        <w:jc w:val="left"/>
        <w:rPr>
          <w:ins w:id="101" w:author="יובל תמיר" w:date="2021-01-27T21:56:00Z"/>
          <w:rFonts w:eastAsiaTheme="minorEastAsia"/>
          <w:rtl/>
        </w:rPr>
      </w:pPr>
      <w:ins w:id="102" w:author="יובל תמיר" w:date="2021-01-27T21:53:00Z">
        <w:r>
          <w:rPr>
            <w:rFonts w:hint="cs"/>
            <w:rtl/>
          </w:rPr>
          <w:t xml:space="preserve">בנוסף, ניתן לראות שכאשר </w:t>
        </w:r>
      </w:ins>
      <m:oMath>
        <m:r>
          <w:rPr>
            <w:rFonts w:ascii="Cambria Math" w:hAnsi="Cambria Math"/>
          </w:rPr>
          <m:t>Interarrival</m:t>
        </m:r>
        <m:r>
          <w:ins w:id="103" w:author="יובל תמיר" w:date="2021-01-27T21:53:00Z">
            <w:rPr>
              <w:rFonts w:ascii="Cambria Math" w:hAnsi="Cambria Math"/>
            </w:rPr>
            <m:t>=1</m:t>
          </w:ins>
        </m:r>
      </m:oMath>
      <w:ins w:id="104" w:author="יובל תמיר" w:date="2021-01-27T21:53:00Z">
        <w:r>
          <w:rPr>
            <w:rFonts w:eastAsiaTheme="minorEastAsia" w:hint="cs"/>
            <w:rtl/>
          </w:rPr>
          <w:t>, יש לנו הסתברות גדולה יחסית</w:t>
        </w:r>
      </w:ins>
      <w:ins w:id="105" w:author="יובל תמיר" w:date="2021-01-27T21:54:00Z">
        <w:r>
          <w:rPr>
            <w:rFonts w:eastAsiaTheme="minorEastAsia" w:hint="cs"/>
            <w:rtl/>
          </w:rPr>
          <w:t xml:space="preserve"> (</w:t>
        </w:r>
      </w:ins>
      <m:oMath>
        <m:r>
          <w:ins w:id="106" w:author="יובל תמיר" w:date="2021-01-27T21:54:00Z">
            <w:rPr>
              <w:rFonts w:ascii="Cambria Math" w:eastAsiaTheme="minorEastAsia" w:hAnsi="Cambria Math"/>
            </w:rPr>
            <m:t>~0.065</m:t>
          </w:ins>
        </m:r>
      </m:oMath>
      <w:ins w:id="107" w:author="יובל תמיר" w:date="2021-01-27T21:54:00Z">
        <w:r>
          <w:rPr>
            <w:rFonts w:eastAsiaTheme="minorEastAsia" w:hint="cs"/>
            <w:rtl/>
          </w:rPr>
          <w:t>)</w:t>
        </w:r>
      </w:ins>
      <w:ins w:id="108" w:author="יובל תמיר" w:date="2021-01-27T21:53:00Z">
        <w:r>
          <w:rPr>
            <w:rFonts w:eastAsiaTheme="minorEastAsia" w:hint="cs"/>
            <w:rtl/>
          </w:rPr>
          <w:t xml:space="preserve"> לשאר </w:t>
        </w:r>
      </w:ins>
      <w:ins w:id="109" w:author="יובל תמיר" w:date="2021-01-27T21:54:00Z">
        <w:r>
          <w:rPr>
            <w:rFonts w:eastAsiaTheme="minorEastAsia" w:hint="cs"/>
            <w:rtl/>
          </w:rPr>
          <w:t>ה-</w:t>
        </w:r>
        <w:r>
          <w:rPr>
            <w:rFonts w:eastAsiaTheme="minorEastAsia"/>
          </w:rPr>
          <w:t>Interarrivals</w:t>
        </w:r>
      </w:ins>
      <w:ins w:id="110" w:author="יובל תמיר" w:date="2021-01-27T21:55:00Z">
        <w:r>
          <w:rPr>
            <w:rFonts w:eastAsiaTheme="minorEastAsia" w:hint="cs"/>
            <w:rtl/>
          </w:rPr>
          <w:t xml:space="preserve">, מה שמרמז </w:t>
        </w:r>
        <w:r w:rsidR="00C71D90">
          <w:rPr>
            <w:rFonts w:eastAsiaTheme="minorEastAsia" w:hint="cs"/>
            <w:rtl/>
          </w:rPr>
          <w:t xml:space="preserve">שיש מגוון רחב של </w:t>
        </w:r>
        <w:r w:rsidR="00C71D90">
          <w:rPr>
            <w:rFonts w:eastAsiaTheme="minorEastAsia"/>
          </w:rPr>
          <w:t>Jobs</w:t>
        </w:r>
        <w:r w:rsidR="00C71D90">
          <w:rPr>
            <w:rFonts w:eastAsiaTheme="minorEastAsia" w:hint="cs"/>
            <w:rtl/>
          </w:rPr>
          <w:t xml:space="preserve"> אשר באים אחד אחרי השני בשנייה אחת.</w:t>
        </w:r>
      </w:ins>
    </w:p>
    <w:p w14:paraId="04AC7143" w14:textId="523A93C5" w:rsidR="00C71D90" w:rsidRPr="00C71D90" w:rsidRDefault="00653BCD">
      <w:pPr>
        <w:jc w:val="left"/>
        <w:rPr>
          <w:i/>
          <w:rPrChange w:id="111" w:author="יובל תמיר" w:date="2021-01-27T21:55:00Z">
            <w:rPr/>
          </w:rPrChange>
        </w:rPr>
        <w:pPrChange w:id="112" w:author="יובל תמיר" w:date="2021-01-27T21:55:00Z">
          <w:pPr/>
        </w:pPrChange>
      </w:pPr>
      <w:r w:rsidRPr="00D909C1">
        <w:rPr>
          <w:rFonts w:ascii="David" w:hAnsi="David" w:cs="David"/>
          <w:noProof/>
          <w:sz w:val="28"/>
          <w:szCs w:val="28"/>
        </w:rPr>
        <w:drawing>
          <wp:anchor distT="0" distB="0" distL="114300" distR="114300" simplePos="0" relativeHeight="251586048" behindDoc="0" locked="0" layoutInCell="1" allowOverlap="1" wp14:anchorId="35E05387" wp14:editId="41710273">
            <wp:simplePos x="0" y="0"/>
            <wp:positionH relativeFrom="margin">
              <wp:posOffset>309294</wp:posOffset>
            </wp:positionH>
            <wp:positionV relativeFrom="paragraph">
              <wp:posOffset>445868</wp:posOffset>
            </wp:positionV>
            <wp:extent cx="5653405" cy="3400425"/>
            <wp:effectExtent l="0" t="0" r="0" b="3175"/>
            <wp:wrapTopAndBottom/>
            <wp:docPr id="12" name="תמונה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3405"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E8C80" w14:textId="7F3FEB80" w:rsidR="00EE2DA7" w:rsidRPr="00D909C1" w:rsidDel="00F268DF" w:rsidRDefault="00EE2DA7" w:rsidP="00EE2DA7">
      <w:pPr>
        <w:rPr>
          <w:del w:id="113" w:author="יובל תמיר" w:date="2021-01-27T21:53:00Z"/>
          <w:noProof/>
          <w:rtl/>
        </w:rPr>
      </w:pPr>
      <w:del w:id="114" w:author="יובל תמיר" w:date="2021-01-27T21:53:00Z">
        <w:r w:rsidDel="00F268DF">
          <w:rPr>
            <w:rFonts w:hint="cs"/>
            <w:noProof/>
            <w:rtl/>
          </w:rPr>
          <w:lastRenderedPageBreak/>
          <w:delText>א</w:delText>
        </w:r>
        <w:r w:rsidRPr="00D909C1" w:rsidDel="00F268DF">
          <w:rPr>
            <w:noProof/>
            <w:rtl/>
          </w:rPr>
          <w:delText xml:space="preserve">פשר לראות בגרף ה </w:delText>
        </w:r>
        <w:r w:rsidRPr="00D909C1" w:rsidDel="00F268DF">
          <w:rPr>
            <w:noProof/>
          </w:rPr>
          <w:delText>PDF</w:delText>
        </w:r>
        <w:r w:rsidRPr="00D909C1" w:rsidDel="00F268DF">
          <w:rPr>
            <w:noProof/>
            <w:rtl/>
          </w:rPr>
          <w:delText xml:space="preserve"> כל מיני </w:delText>
        </w:r>
        <w:r w:rsidRPr="00D909C1" w:rsidDel="00F268DF">
          <w:rPr>
            <w:noProof/>
          </w:rPr>
          <w:delText>bursts</w:delText>
        </w:r>
        <w:r w:rsidRPr="00D909C1" w:rsidDel="00F268DF">
          <w:rPr>
            <w:noProof/>
            <w:rtl/>
          </w:rPr>
          <w:delText xml:space="preserve"> ו </w:delText>
        </w:r>
        <w:r w:rsidRPr="00D909C1" w:rsidDel="00F268DF">
          <w:rPr>
            <w:noProof/>
          </w:rPr>
          <w:delText>flurries</w:delText>
        </w:r>
        <w:r w:rsidRPr="00D909C1" w:rsidDel="00F268DF">
          <w:rPr>
            <w:noProof/>
            <w:rtl/>
          </w:rPr>
          <w:delText xml:space="preserve"> שבעצם מראות שיש כמה </w:delText>
        </w:r>
        <w:r w:rsidRPr="00D909C1" w:rsidDel="00F268DF">
          <w:rPr>
            <w:noProof/>
          </w:rPr>
          <w:delText>Interarrival Times</w:delText>
        </w:r>
        <w:r w:rsidRPr="00D909C1" w:rsidDel="00F268DF">
          <w:rPr>
            <w:noProof/>
            <w:rtl/>
          </w:rPr>
          <w:delText xml:space="preserve"> נפוצות.</w:delText>
        </w:r>
      </w:del>
    </w:p>
    <w:p w14:paraId="3B10E517" w14:textId="5F3CDE83" w:rsidR="00EE2DA7" w:rsidRPr="00D909C1" w:rsidDel="00C71D90" w:rsidRDefault="00EE2DA7" w:rsidP="00EE2DA7">
      <w:pPr>
        <w:rPr>
          <w:del w:id="115" w:author="יובל תמיר" w:date="2021-01-27T21:55:00Z"/>
          <w:noProof/>
          <w:rtl/>
        </w:rPr>
      </w:pPr>
      <w:del w:id="116" w:author="יובל תמיר" w:date="2021-01-27T21:53:00Z">
        <w:r w:rsidRPr="00D909C1" w:rsidDel="00F268DF">
          <w:rPr>
            <w:noProof/>
          </w:rPr>
          <w:delText xml:space="preserve"> </w:delText>
        </w:r>
      </w:del>
      <w:del w:id="117" w:author="יובל תמיר" w:date="2021-01-27T21:55:00Z">
        <w:r w:rsidRPr="00D909C1" w:rsidDel="00C71D90">
          <w:rPr>
            <w:noProof/>
            <w:rtl/>
          </w:rPr>
          <w:delText xml:space="preserve">אפשר גם לראות שכאשר </w:delText>
        </w:r>
        <w:r w:rsidRPr="00D909C1" w:rsidDel="00C71D90">
          <w:rPr>
            <w:noProof/>
          </w:rPr>
          <w:delText>X</w:delText>
        </w:r>
        <w:r w:rsidRPr="00D909C1" w:rsidDel="00C71D90">
          <w:rPr>
            <w:noProof/>
            <w:rtl/>
          </w:rPr>
          <w:delText>=1 יש לנו הסתברות גדולה יחסית לשאר ה-</w:delText>
        </w:r>
        <w:r w:rsidRPr="00D909C1" w:rsidDel="00C71D90">
          <w:rPr>
            <w:noProof/>
          </w:rPr>
          <w:delText>Interarrivals</w:delText>
        </w:r>
        <w:r w:rsidRPr="00D909C1" w:rsidDel="00C71D90">
          <w:rPr>
            <w:noProof/>
            <w:rtl/>
          </w:rPr>
          <w:delText xml:space="preserve"> שזה בעצם אומר לנו שיש כל מנה </w:delText>
        </w:r>
        <w:r w:rsidRPr="00D909C1" w:rsidDel="00C71D90">
          <w:rPr>
            <w:noProof/>
          </w:rPr>
          <w:delText>jobs</w:delText>
        </w:r>
        <w:r w:rsidRPr="00D909C1" w:rsidDel="00C71D90">
          <w:rPr>
            <w:noProof/>
            <w:rtl/>
          </w:rPr>
          <w:delText xml:space="preserve"> שבאים אחד אחרי השני בשניה אחת.</w:delText>
        </w:r>
      </w:del>
    </w:p>
    <w:p w14:paraId="34CCEDF6" w14:textId="64DD179E" w:rsidR="00F2393F" w:rsidRPr="00F2393F" w:rsidRDefault="00EE2DA7" w:rsidP="00F2393F">
      <w:pPr>
        <w:rPr>
          <w:rtl/>
        </w:rPr>
      </w:pPr>
      <w:r>
        <w:rPr>
          <w:noProof/>
        </w:rPr>
        <mc:AlternateContent>
          <mc:Choice Requires="wps">
            <w:drawing>
              <wp:anchor distT="0" distB="0" distL="114300" distR="114300" simplePos="0" relativeHeight="251585024" behindDoc="0" locked="0" layoutInCell="1" allowOverlap="1" wp14:anchorId="5AFBAFFE" wp14:editId="2777CB0C">
                <wp:simplePos x="0" y="0"/>
                <wp:positionH relativeFrom="column">
                  <wp:posOffset>355600</wp:posOffset>
                </wp:positionH>
                <wp:positionV relativeFrom="paragraph">
                  <wp:posOffset>3768893</wp:posOffset>
                </wp:positionV>
                <wp:extent cx="5104765" cy="635"/>
                <wp:effectExtent l="0" t="0" r="635" b="12065"/>
                <wp:wrapTopAndBottom/>
                <wp:docPr id="79" name="Text Box 79"/>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1A127F1D" w14:textId="3C245550"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BAFFE" id="Text Box 79" o:spid="_x0000_s1037" type="#_x0000_t202" style="position:absolute;left:0;text-align:left;margin-left:28pt;margin-top:296.75pt;width:401.95pt;height:.05pt;z-index:25158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N7MAIAAGcEAAAOAAAAZHJzL2Uyb0RvYy54bWysVMFu2zAMvQ/YPwi6L066Jd2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" stroked="f">
                <v:textbox style="mso-fit-shape-to-text:t" inset="0,0,0,0">
                  <w:txbxContent>
                    <w:p w14:paraId="1A127F1D" w14:textId="3C245550"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2-11</w:t>
                      </w:r>
                    </w:p>
                  </w:txbxContent>
                </v:textbox>
                <w10:wrap type="topAndBottom"/>
              </v:shape>
            </w:pict>
          </mc:Fallback>
        </mc:AlternateContent>
      </w:r>
      <w:r w:rsidRPr="00D909C1">
        <w:rPr>
          <w:rFonts w:ascii="David" w:hAnsi="David" w:cs="David"/>
          <w:noProof/>
          <w:sz w:val="28"/>
          <w:szCs w:val="28"/>
        </w:rPr>
        <w:drawing>
          <wp:anchor distT="0" distB="0" distL="114300" distR="114300" simplePos="0" relativeHeight="251584000" behindDoc="0" locked="0" layoutInCell="1" allowOverlap="1" wp14:anchorId="5E38EBC6" wp14:editId="39B559F6">
            <wp:simplePos x="0" y="0"/>
            <wp:positionH relativeFrom="margin">
              <wp:posOffset>568325</wp:posOffset>
            </wp:positionH>
            <wp:positionV relativeFrom="paragraph">
              <wp:posOffset>187675</wp:posOffset>
            </wp:positionV>
            <wp:extent cx="5105400" cy="3581400"/>
            <wp:effectExtent l="0" t="0" r="0" b="0"/>
            <wp:wrapTopAndBottom/>
            <wp:docPr id="17" name="תמונה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5400" cy="3581400"/>
                    </a:xfrm>
                    <a:prstGeom prst="rect">
                      <a:avLst/>
                    </a:prstGeom>
                    <a:noFill/>
                    <a:ln>
                      <a:noFill/>
                    </a:ln>
                  </pic:spPr>
                </pic:pic>
              </a:graphicData>
            </a:graphic>
          </wp:anchor>
        </w:drawing>
      </w:r>
    </w:p>
    <w:p w14:paraId="28C578D2" w14:textId="557F605B" w:rsidR="00EE2DA7" w:rsidRDefault="00EE2DA7" w:rsidP="00EE2DA7">
      <w:pPr>
        <w:rPr>
          <w:rFonts w:ascii="David" w:hAnsi="David" w:cs="David"/>
          <w:noProof/>
          <w:sz w:val="28"/>
          <w:szCs w:val="28"/>
          <w:rtl/>
        </w:rPr>
      </w:pPr>
      <w:r>
        <w:rPr>
          <w:noProof/>
        </w:rPr>
        <mc:AlternateContent>
          <mc:Choice Requires="wps">
            <w:drawing>
              <wp:anchor distT="0" distB="0" distL="114300" distR="114300" simplePos="0" relativeHeight="251587072" behindDoc="0" locked="0" layoutInCell="1" allowOverlap="1" wp14:anchorId="4B4C2306" wp14:editId="7D48FA98">
                <wp:simplePos x="0" y="0"/>
                <wp:positionH relativeFrom="column">
                  <wp:posOffset>120534</wp:posOffset>
                </wp:positionH>
                <wp:positionV relativeFrom="paragraph">
                  <wp:posOffset>3401125</wp:posOffset>
                </wp:positionV>
                <wp:extent cx="5104765" cy="635"/>
                <wp:effectExtent l="0" t="0" r="635" b="12065"/>
                <wp:wrapTopAndBottom/>
                <wp:docPr id="80" name="Text Box 80"/>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6692D268" w14:textId="5A44ADF4"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C2306" id="Text Box 80" o:spid="_x0000_s1038" type="#_x0000_t202" style="position:absolute;left:0;text-align:left;margin-left:9.5pt;margin-top:267.8pt;width:401.95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" stroked="f">
                <v:textbox style="mso-fit-shape-to-text:t" inset="0,0,0,0">
                  <w:txbxContent>
                    <w:p w14:paraId="6692D268" w14:textId="5A44ADF4" w:rsidR="00EA1699" w:rsidRPr="004866C4" w:rsidRDefault="00EA1699" w:rsidP="00EE2DA7">
                      <w:pPr>
                        <w:pStyle w:val="Caption"/>
                        <w:jc w:val="left"/>
                        <w:rPr>
                          <w:rFonts w:ascii="David" w:hAnsi="David" w:cs="David"/>
                          <w:noProof/>
                          <w:color w:val="auto"/>
                          <w:sz w:val="28"/>
                          <w:szCs w:val="28"/>
                        </w:rPr>
                      </w:pPr>
                      <w:r>
                        <w:t>Figure</w:t>
                      </w:r>
                      <w:r>
                        <w:rPr>
                          <w:rtl/>
                        </w:rPr>
                        <w:t xml:space="preserve"> </w:t>
                      </w:r>
                      <w:r>
                        <w:t>2-12</w:t>
                      </w:r>
                    </w:p>
                  </w:txbxContent>
                </v:textbox>
                <w10:wrap type="topAndBottom"/>
              </v:shape>
            </w:pict>
          </mc:Fallback>
        </mc:AlternateContent>
      </w:r>
    </w:p>
    <w:p w14:paraId="6E20C367" w14:textId="35DEE33E" w:rsidR="00EE2DA7" w:rsidRPr="00D909C1" w:rsidRDefault="00EE2DA7">
      <w:pPr>
        <w:jc w:val="left"/>
        <w:rPr>
          <w:noProof/>
          <w:rtl/>
        </w:rPr>
        <w:pPrChange w:id="118" w:author="יובל תמיר" w:date="2021-01-27T21:58:00Z">
          <w:pPr/>
        </w:pPrChange>
      </w:pPr>
      <w:r>
        <w:rPr>
          <w:rFonts w:hint="cs"/>
          <w:noProof/>
          <w:rtl/>
        </w:rPr>
        <w:t>נ</w:t>
      </w:r>
      <w:r w:rsidRPr="00D909C1">
        <w:rPr>
          <w:noProof/>
          <w:rtl/>
        </w:rPr>
        <w:t>יתן להסיק מ</w:t>
      </w:r>
      <w:del w:id="119" w:author="יובל תמיר" w:date="2021-01-27T21:57:00Z">
        <w:r w:rsidRPr="00D909C1" w:rsidDel="00C71D90">
          <w:rPr>
            <w:noProof/>
            <w:rtl/>
          </w:rPr>
          <w:delText>ה</w:delText>
        </w:r>
      </w:del>
      <w:r w:rsidRPr="00D909C1">
        <w:rPr>
          <w:noProof/>
          <w:rtl/>
        </w:rPr>
        <w:t>גרף</w:t>
      </w:r>
      <w:ins w:id="120" w:author="יובל תמיר" w:date="2021-01-27T21:57:00Z">
        <w:r w:rsidR="00C71D90">
          <w:rPr>
            <w:rFonts w:hint="cs"/>
            <w:noProof/>
            <w:rtl/>
          </w:rPr>
          <w:t xml:space="preserve"> </w:t>
        </w:r>
        <w:r w:rsidR="00C71D90">
          <w:rPr>
            <w:rFonts w:hint="cs"/>
            <w:i/>
            <w:iCs/>
            <w:noProof/>
            <w:rtl/>
          </w:rPr>
          <w:t>2-12,</w:t>
        </w:r>
      </w:ins>
      <w:r w:rsidRPr="00D909C1">
        <w:rPr>
          <w:noProof/>
          <w:rtl/>
        </w:rPr>
        <w:t xml:space="preserve"> ששעות העומס על המערכת הן</w:t>
      </w:r>
      <w:ins w:id="121" w:author="יובל תמיר" w:date="2021-01-27T21:57:00Z">
        <w:r w:rsidR="00C71D90">
          <w:rPr>
            <w:rFonts w:hint="cs"/>
            <w:noProof/>
            <w:rtl/>
          </w:rPr>
          <w:t xml:space="preserve"> בעיקר</w:t>
        </w:r>
      </w:ins>
      <w:r w:rsidRPr="00D909C1">
        <w:rPr>
          <w:noProof/>
          <w:rtl/>
        </w:rPr>
        <w:t xml:space="preserve"> בין </w:t>
      </w:r>
      <w:r w:rsidRPr="00D909C1">
        <w:rPr>
          <w:noProof/>
        </w:rPr>
        <w:t>17:40</w:t>
      </w:r>
      <w:ins w:id="122" w:author="יובל תמיר" w:date="2021-01-27T21:57:00Z">
        <w:r w:rsidR="00C71D90">
          <w:rPr>
            <w:rFonts w:hint="cs"/>
            <w:noProof/>
            <w:rtl/>
          </w:rPr>
          <w:t xml:space="preserve"> ל-20:05</w:t>
        </w:r>
      </w:ins>
      <w:ins w:id="123" w:author="יובל תמיר" w:date="2021-01-27T21:58:00Z">
        <w:r w:rsidR="00277EFB">
          <w:rPr>
            <w:rFonts w:hint="cs"/>
            <w:noProof/>
            <w:rtl/>
          </w:rPr>
          <w:t>.</w:t>
        </w:r>
        <w:r w:rsidR="00277EFB">
          <w:rPr>
            <w:noProof/>
            <w:rtl/>
          </w:rPr>
          <w:br/>
        </w:r>
      </w:ins>
      <w:del w:id="124" w:author="יובל תמיר" w:date="2021-01-27T21:57:00Z">
        <w:r w:rsidRPr="00D909C1" w:rsidDel="00C71D90">
          <w:rPr>
            <w:noProof/>
          </w:rPr>
          <w:delText>-20:</w:delText>
        </w:r>
      </w:del>
      <w:ins w:id="125" w:author="יובל תמיר" w:date="2021-01-27T21:58:00Z">
        <w:r w:rsidR="00277EFB">
          <w:rPr>
            <w:rFonts w:hint="cs"/>
            <w:noProof/>
            <w:rtl/>
          </w:rPr>
          <w:t>ה</w:t>
        </w:r>
      </w:ins>
      <w:del w:id="126" w:author="יובל תמיר" w:date="2021-01-27T21:57:00Z">
        <w:r w:rsidRPr="00D909C1" w:rsidDel="00C71D90">
          <w:rPr>
            <w:noProof/>
          </w:rPr>
          <w:delText>05</w:delText>
        </w:r>
      </w:del>
      <w:del w:id="127" w:author="יובל תמיר" w:date="2021-01-27T21:58:00Z">
        <w:r w:rsidRPr="00D909C1" w:rsidDel="00277EFB">
          <w:rPr>
            <w:noProof/>
            <w:rtl/>
          </w:rPr>
          <w:delText xml:space="preserve"> </w:delText>
        </w:r>
      </w:del>
      <w:del w:id="128" w:author="יובל תמיר" w:date="2021-01-27T21:57:00Z">
        <w:r w:rsidRPr="00D909C1" w:rsidDel="00C71D90">
          <w:rPr>
            <w:noProof/>
            <w:rtl/>
          </w:rPr>
          <w:delText>ו</w:delText>
        </w:r>
      </w:del>
      <w:del w:id="129" w:author="יובל תמיר" w:date="2021-01-27T21:58:00Z">
        <w:r w:rsidRPr="00D909C1" w:rsidDel="00277EFB">
          <w:rPr>
            <w:noProof/>
            <w:rtl/>
          </w:rPr>
          <w:delText>זה ה</w:delText>
        </w:r>
      </w:del>
      <w:r w:rsidRPr="00D909C1">
        <w:rPr>
          <w:noProof/>
          <w:rtl/>
        </w:rPr>
        <w:t>גיוני</w:t>
      </w:r>
      <w:ins w:id="130" w:author="יובל תמיר" w:date="2021-01-27T21:58:00Z">
        <w:r w:rsidR="00277EFB">
          <w:rPr>
            <w:rFonts w:hint="cs"/>
            <w:noProof/>
            <w:rtl/>
          </w:rPr>
          <w:t xml:space="preserve"> להניח</w:t>
        </w:r>
      </w:ins>
      <w:r w:rsidRPr="00D909C1">
        <w:rPr>
          <w:noProof/>
          <w:rtl/>
        </w:rPr>
        <w:t xml:space="preserve"> שהעומס ירד באופן משמעותי</w:t>
      </w:r>
      <w:ins w:id="131" w:author="יובל תמיר" w:date="2021-01-27T21:58:00Z">
        <w:r w:rsidR="00277EFB">
          <w:rPr>
            <w:rFonts w:hint="cs"/>
            <w:noProof/>
            <w:rtl/>
          </w:rPr>
          <w:t xml:space="preserve"> לאחר</w:t>
        </w:r>
      </w:ins>
      <w:del w:id="132" w:author="יובל תמיר" w:date="2021-01-27T21:58:00Z">
        <w:r w:rsidRPr="00D909C1" w:rsidDel="00277EFB">
          <w:rPr>
            <w:noProof/>
            <w:rtl/>
          </w:rPr>
          <w:delText xml:space="preserve"> אחרי</w:delText>
        </w:r>
      </w:del>
      <w:r w:rsidRPr="00D909C1">
        <w:rPr>
          <w:noProof/>
          <w:rtl/>
        </w:rPr>
        <w:t xml:space="preserve"> השעה 20:00 </w:t>
      </w:r>
      <w:ins w:id="133" w:author="יובל תמיר" w:date="2021-01-27T21:58:00Z">
        <w:r w:rsidR="00277EFB">
          <w:rPr>
            <w:rFonts w:hint="cs"/>
            <w:noProof/>
            <w:rtl/>
          </w:rPr>
          <w:t>בערב, מכיוון</w:t>
        </w:r>
      </w:ins>
      <w:del w:id="134" w:author="יובל תמיר" w:date="2021-01-27T21:58:00Z">
        <w:r w:rsidRPr="00D909C1" w:rsidDel="00277EFB">
          <w:rPr>
            <w:noProof/>
            <w:rtl/>
          </w:rPr>
          <w:delText>כי</w:delText>
        </w:r>
      </w:del>
      <w:r w:rsidRPr="00D909C1">
        <w:rPr>
          <w:noProof/>
          <w:rtl/>
        </w:rPr>
        <w:t xml:space="preserve"> בדרך כלל חלק גדול מהמשתמשים (עובדי היי-טק וסטודנטים) מסיימים עבודה בסביבות השעה הזו.</w:t>
      </w:r>
    </w:p>
    <w:p w14:paraId="79F54A37" w14:textId="135FDAA7" w:rsidR="00EE2DA7" w:rsidRPr="00D909C1" w:rsidRDefault="00524561">
      <w:pPr>
        <w:jc w:val="left"/>
        <w:rPr>
          <w:noProof/>
          <w:rtl/>
        </w:rPr>
        <w:pPrChange w:id="135" w:author="יובל תמיר" w:date="2021-01-27T21:58:00Z">
          <w:pPr/>
        </w:pPrChange>
      </w:pPr>
      <w:ins w:id="136" w:author="יובל תמיר" w:date="2021-01-27T22:01:00Z">
        <w:r>
          <w:rPr>
            <w:rFonts w:hint="cs"/>
            <w:noProof/>
            <w:rtl/>
          </w:rPr>
          <w:t xml:space="preserve">אפשרות נוספת היא </w:t>
        </w:r>
      </w:ins>
      <w:del w:id="137" w:author="יובל תמיר" w:date="2021-01-27T22:01:00Z">
        <w:r w:rsidR="00EE2DA7" w:rsidRPr="00D909C1" w:rsidDel="00277EFB">
          <w:rPr>
            <w:noProof/>
            <w:rtl/>
          </w:rPr>
          <w:delText>או</w:delText>
        </w:r>
      </w:del>
      <w:ins w:id="138" w:author="יובל תמיר" w:date="2021-01-27T22:01:00Z">
        <w:r>
          <w:rPr>
            <w:rFonts w:hint="cs"/>
            <w:noProof/>
            <w:rtl/>
          </w:rPr>
          <w:t>ש</w:t>
        </w:r>
      </w:ins>
      <w:del w:id="139" w:author="יובל תמיר" w:date="2021-01-27T22:01:00Z">
        <w:r w:rsidR="00EE2DA7" w:rsidRPr="00D909C1" w:rsidDel="00524561">
          <w:rPr>
            <w:noProof/>
            <w:rtl/>
          </w:rPr>
          <w:delText xml:space="preserve"> </w:delText>
        </w:r>
      </w:del>
      <w:r w:rsidR="00EE2DA7" w:rsidRPr="00D909C1">
        <w:rPr>
          <w:noProof/>
          <w:rtl/>
        </w:rPr>
        <w:t xml:space="preserve">ייתכן שהשרת של </w:t>
      </w:r>
      <w:del w:id="140" w:author="יובל תמיר" w:date="2021-01-27T22:01:00Z">
        <w:r w:rsidR="00EE2DA7" w:rsidRPr="00D909C1" w:rsidDel="00524561">
          <w:rPr>
            <w:noProof/>
            <w:rtl/>
          </w:rPr>
          <w:delText>ה</w:delText>
        </w:r>
      </w:del>
      <w:r w:rsidR="00EE2DA7" w:rsidRPr="00D909C1">
        <w:rPr>
          <w:noProof/>
        </w:rPr>
        <w:t>MATLAB</w:t>
      </w:r>
      <w:r w:rsidR="00EE2DA7" w:rsidRPr="00D909C1">
        <w:rPr>
          <w:noProof/>
          <w:rtl/>
        </w:rPr>
        <w:t xml:space="preserve"> שחרר כל מיני משאבים ביחד באותו זמן.</w:t>
      </w:r>
    </w:p>
    <w:p w14:paraId="42DB5BDB" w14:textId="4A8D830F" w:rsidR="00EE2DA7" w:rsidRDefault="00EE2DA7" w:rsidP="003F587D">
      <w:pPr>
        <w:pStyle w:val="Heading2"/>
        <w:jc w:val="left"/>
      </w:pPr>
    </w:p>
    <w:p w14:paraId="34927D45" w14:textId="4A08DB88" w:rsidR="00EE2DA7" w:rsidRDefault="00EE2DA7">
      <w:pPr>
        <w:bidi w:val="0"/>
        <w:spacing w:after="0" w:line="240" w:lineRule="auto"/>
        <w:jc w:val="left"/>
      </w:pPr>
    </w:p>
    <w:p w14:paraId="350A1A6B" w14:textId="5FA45A2E" w:rsidR="00EE2DA7" w:rsidRDefault="00EE2DA7" w:rsidP="00EE2DA7">
      <w:pPr>
        <w:bidi w:val="0"/>
        <w:spacing w:after="0" w:line="240" w:lineRule="auto"/>
        <w:jc w:val="left"/>
      </w:pPr>
    </w:p>
    <w:p w14:paraId="3F247259" w14:textId="74439FCA" w:rsidR="00EE2DA7" w:rsidRDefault="00EE2DA7" w:rsidP="00EE2DA7">
      <w:pPr>
        <w:bidi w:val="0"/>
        <w:spacing w:after="0" w:line="240" w:lineRule="auto"/>
        <w:jc w:val="left"/>
      </w:pPr>
    </w:p>
    <w:p w14:paraId="6155F1F4" w14:textId="39301B4C" w:rsidR="00EE2DA7" w:rsidRDefault="00EE2DA7" w:rsidP="00EE2DA7">
      <w:pPr>
        <w:bidi w:val="0"/>
        <w:spacing w:after="0" w:line="240" w:lineRule="auto"/>
        <w:jc w:val="left"/>
      </w:pPr>
    </w:p>
    <w:p w14:paraId="0593FD8B" w14:textId="7B909E3D" w:rsidR="00EE2DA7" w:rsidRDefault="00EE2DA7" w:rsidP="00EE2DA7">
      <w:pPr>
        <w:bidi w:val="0"/>
        <w:spacing w:after="0" w:line="240" w:lineRule="auto"/>
        <w:jc w:val="left"/>
      </w:pPr>
    </w:p>
    <w:p w14:paraId="5453E9ED" w14:textId="3241F97F" w:rsidR="00EE2DA7" w:rsidRDefault="00EE2DA7" w:rsidP="00EE2DA7">
      <w:pPr>
        <w:bidi w:val="0"/>
        <w:spacing w:after="0" w:line="240" w:lineRule="auto"/>
        <w:jc w:val="left"/>
      </w:pPr>
    </w:p>
    <w:p w14:paraId="280D5328" w14:textId="223BED17" w:rsidR="00EE2DA7" w:rsidRDefault="00EE2DA7" w:rsidP="00EE2DA7">
      <w:pPr>
        <w:bidi w:val="0"/>
        <w:spacing w:after="0" w:line="240" w:lineRule="auto"/>
        <w:jc w:val="left"/>
      </w:pPr>
    </w:p>
    <w:p w14:paraId="700350BD" w14:textId="4A3D4424" w:rsidR="00EE2DA7" w:rsidRDefault="00EE2DA7" w:rsidP="00EE2DA7">
      <w:pPr>
        <w:bidi w:val="0"/>
        <w:spacing w:after="0" w:line="240" w:lineRule="auto"/>
        <w:jc w:val="left"/>
      </w:pPr>
    </w:p>
    <w:p w14:paraId="2B6BFF0F" w14:textId="69249E17" w:rsidR="00EE2DA7" w:rsidRDefault="00EE2DA7" w:rsidP="00EE2DA7">
      <w:pPr>
        <w:bidi w:val="0"/>
        <w:spacing w:after="0" w:line="240" w:lineRule="auto"/>
        <w:jc w:val="left"/>
      </w:pPr>
    </w:p>
    <w:p w14:paraId="3CD1C8AC" w14:textId="570C5309" w:rsidR="00EE2DA7" w:rsidRDefault="00EE2DA7" w:rsidP="00EE2DA7">
      <w:pPr>
        <w:bidi w:val="0"/>
        <w:spacing w:after="0" w:line="240" w:lineRule="auto"/>
        <w:jc w:val="left"/>
      </w:pPr>
    </w:p>
    <w:p w14:paraId="0EDA7755" w14:textId="5D84C090" w:rsidR="00EE2DA7" w:rsidRDefault="00EE2DA7" w:rsidP="00EE2DA7">
      <w:pPr>
        <w:bidi w:val="0"/>
        <w:spacing w:after="0" w:line="240" w:lineRule="auto"/>
        <w:jc w:val="left"/>
        <w:rPr>
          <w:sz w:val="28"/>
          <w:szCs w:val="28"/>
          <w:rtl/>
        </w:rPr>
      </w:pPr>
    </w:p>
    <w:p w14:paraId="48DC47A0" w14:textId="45B4B3DE" w:rsidR="00EE2DA7" w:rsidRDefault="00EE2DA7" w:rsidP="00EE2DA7">
      <w:pPr>
        <w:bidi w:val="0"/>
        <w:spacing w:after="0" w:line="240" w:lineRule="auto"/>
        <w:jc w:val="left"/>
        <w:rPr>
          <w:sz w:val="28"/>
          <w:szCs w:val="28"/>
          <w:rtl/>
        </w:rPr>
      </w:pPr>
    </w:p>
    <w:p w14:paraId="40653752" w14:textId="06081F4E" w:rsidR="00EE2DA7" w:rsidRDefault="00EE2DA7" w:rsidP="00EE2DA7">
      <w:pPr>
        <w:bidi w:val="0"/>
        <w:spacing w:after="0" w:line="240" w:lineRule="auto"/>
        <w:jc w:val="left"/>
        <w:rPr>
          <w:sz w:val="28"/>
          <w:szCs w:val="28"/>
          <w:rtl/>
        </w:rPr>
      </w:pPr>
    </w:p>
    <w:p w14:paraId="00A5B700" w14:textId="706A2F4C" w:rsidR="00EE2DA7" w:rsidRDefault="00EE2DA7" w:rsidP="00EE2DA7">
      <w:pPr>
        <w:bidi w:val="0"/>
        <w:spacing w:after="0" w:line="240" w:lineRule="auto"/>
        <w:jc w:val="left"/>
        <w:rPr>
          <w:sz w:val="28"/>
          <w:szCs w:val="28"/>
          <w:rtl/>
        </w:rPr>
      </w:pPr>
    </w:p>
    <w:p w14:paraId="34A56E92" w14:textId="498FB513" w:rsidR="00EE2DA7" w:rsidDel="00524561" w:rsidRDefault="00EE2DA7" w:rsidP="00EE2DA7">
      <w:pPr>
        <w:bidi w:val="0"/>
        <w:spacing w:after="0" w:line="240" w:lineRule="auto"/>
        <w:jc w:val="left"/>
        <w:rPr>
          <w:del w:id="141" w:author="יובל תמיר" w:date="2021-01-27T22:01:00Z"/>
          <w:sz w:val="28"/>
          <w:szCs w:val="28"/>
          <w:rtl/>
        </w:rPr>
      </w:pPr>
    </w:p>
    <w:p w14:paraId="2922722B" w14:textId="2982B46A" w:rsidR="00EE2DA7" w:rsidDel="00524561" w:rsidRDefault="00EE2DA7" w:rsidP="00EE2DA7">
      <w:pPr>
        <w:bidi w:val="0"/>
        <w:spacing w:after="0" w:line="240" w:lineRule="auto"/>
        <w:jc w:val="left"/>
        <w:rPr>
          <w:del w:id="142" w:author="יובל תמיר" w:date="2021-01-27T22:01:00Z"/>
          <w:sz w:val="28"/>
          <w:szCs w:val="28"/>
          <w:rtl/>
        </w:rPr>
      </w:pPr>
    </w:p>
    <w:p w14:paraId="1650035A" w14:textId="77777777" w:rsidR="00EE2DA7" w:rsidRDefault="00EE2DA7" w:rsidP="00EE2DA7">
      <w:pPr>
        <w:bidi w:val="0"/>
        <w:spacing w:after="0" w:line="240" w:lineRule="auto"/>
        <w:jc w:val="left"/>
        <w:rPr>
          <w:sz w:val="28"/>
          <w:szCs w:val="28"/>
        </w:rPr>
      </w:pPr>
    </w:p>
    <w:p w14:paraId="01A223A7" w14:textId="599FACD7" w:rsidR="003F587D" w:rsidRDefault="00547701" w:rsidP="003F587D">
      <w:pPr>
        <w:pStyle w:val="Heading2"/>
        <w:jc w:val="left"/>
        <w:rPr>
          <w:rtl/>
        </w:rPr>
      </w:pPr>
      <w:bookmarkStart w:id="143" w:name="_Toc63019107"/>
      <w:r>
        <w:rPr>
          <w:rFonts w:hint="cs"/>
          <w:rtl/>
        </w:rPr>
        <w:lastRenderedPageBreak/>
        <w:t>מענה על שאלות</w:t>
      </w:r>
      <w:bookmarkEnd w:id="143"/>
    </w:p>
    <w:p w14:paraId="00321E9C" w14:textId="4A89544B" w:rsidR="00EE2DA7" w:rsidRPr="00D909C1" w:rsidRDefault="00EE2DA7" w:rsidP="00EE2DA7">
      <w:pPr>
        <w:rPr>
          <w:noProof/>
          <w:rtl/>
        </w:rPr>
      </w:pPr>
      <w:r w:rsidRPr="00D909C1">
        <w:rPr>
          <w:noProof/>
          <w:rtl/>
        </w:rPr>
        <w:t>שאלה 2:</w:t>
      </w:r>
    </w:p>
    <w:p w14:paraId="1DCD052A" w14:textId="5C773BE0" w:rsidR="00EE2DA7" w:rsidRDefault="00EE2DA7">
      <w:pPr>
        <w:jc w:val="left"/>
        <w:rPr>
          <w:noProof/>
          <w:rtl/>
        </w:rPr>
        <w:pPrChange w:id="144" w:author="יובל תמיר" w:date="2021-01-27T22:03:00Z">
          <w:pPr/>
        </w:pPrChange>
      </w:pPr>
      <w:r w:rsidRPr="00D909C1">
        <w:rPr>
          <w:noProof/>
          <w:rtl/>
        </w:rPr>
        <w:t xml:space="preserve">נקח למשל את </w:t>
      </w:r>
      <w:del w:id="145" w:author="יובל תמיר" w:date="2021-01-27T22:04:00Z">
        <w:r w:rsidRPr="00D909C1" w:rsidDel="00524561">
          <w:rPr>
            <w:noProof/>
            <w:rtl/>
          </w:rPr>
          <w:delText>ה</w:delText>
        </w:r>
      </w:del>
      <w:r w:rsidRPr="00D909C1">
        <w:rPr>
          <w:noProof/>
          <w:rtl/>
        </w:rPr>
        <w:t>גר</w:t>
      </w:r>
      <w:ins w:id="146" w:author="יובל תמיר" w:date="2021-01-27T22:05:00Z">
        <w:r w:rsidR="00C0708C">
          <w:rPr>
            <w:rFonts w:hint="cs"/>
            <w:noProof/>
            <w:rtl/>
          </w:rPr>
          <w:t>ף</w:t>
        </w:r>
      </w:ins>
      <w:del w:id="147" w:author="יובל תמיר" w:date="2021-01-27T22:05:00Z">
        <w:r w:rsidRPr="00D909C1" w:rsidDel="00C0708C">
          <w:rPr>
            <w:noProof/>
            <w:rtl/>
          </w:rPr>
          <w:delText>ף ש</w:delText>
        </w:r>
      </w:del>
      <w:del w:id="148" w:author="יובל תמיר" w:date="2021-01-27T22:04:00Z">
        <w:r w:rsidRPr="00D909C1" w:rsidDel="00C0708C">
          <w:rPr>
            <w:noProof/>
            <w:rtl/>
          </w:rPr>
          <w:delText>ל</w:delText>
        </w:r>
      </w:del>
      <w:r w:rsidRPr="00D909C1">
        <w:rPr>
          <w:noProof/>
          <w:rtl/>
        </w:rPr>
        <w:t xml:space="preserve"> ה</w:t>
      </w:r>
      <w:ins w:id="149" w:author="יובל תמיר" w:date="2021-01-27T22:04:00Z">
        <w:r w:rsidR="00524561">
          <w:rPr>
            <w:rFonts w:hint="cs"/>
            <w:noProof/>
            <w:rtl/>
          </w:rPr>
          <w:t>-</w:t>
        </w:r>
      </w:ins>
      <w:r w:rsidRPr="00D909C1">
        <w:rPr>
          <w:noProof/>
        </w:rPr>
        <w:t>Processors Consmuption</w:t>
      </w:r>
      <w:ins w:id="150" w:author="יובל תמיר" w:date="2021-01-27T22:04:00Z">
        <w:r w:rsidR="00C0708C">
          <w:rPr>
            <w:rFonts w:hint="cs"/>
            <w:noProof/>
            <w:rtl/>
          </w:rPr>
          <w:t xml:space="preserve"> </w:t>
        </w:r>
      </w:ins>
      <w:ins w:id="151" w:author="יובל תמיר" w:date="2021-01-27T22:07:00Z">
        <w:r w:rsidR="00C0708C">
          <w:rPr>
            <w:rFonts w:hint="cs"/>
            <w:noProof/>
            <w:rtl/>
          </w:rPr>
          <w:t xml:space="preserve">(גרף </w:t>
        </w:r>
        <w:r w:rsidR="00C0708C">
          <w:rPr>
            <w:rFonts w:hint="cs"/>
            <w:i/>
            <w:iCs/>
            <w:noProof/>
            <w:rtl/>
          </w:rPr>
          <w:t>2-7</w:t>
        </w:r>
      </w:ins>
      <w:ins w:id="152" w:author="יובל תמיר" w:date="2021-01-27T22:08:00Z">
        <w:r w:rsidR="00C0708C">
          <w:rPr>
            <w:rFonts w:hint="cs"/>
            <w:noProof/>
            <w:rtl/>
          </w:rPr>
          <w:t xml:space="preserve">) </w:t>
        </w:r>
      </w:ins>
      <w:del w:id="153" w:author="יובל תמיר" w:date="2021-01-27T22:04:00Z">
        <w:r w:rsidRPr="00D909C1" w:rsidDel="00524561">
          <w:rPr>
            <w:noProof/>
          </w:rPr>
          <w:delText xml:space="preserve"> </w:delText>
        </w:r>
        <w:r w:rsidRPr="00D909C1" w:rsidDel="00524561">
          <w:rPr>
            <w:noProof/>
            <w:rtl/>
          </w:rPr>
          <w:delText xml:space="preserve"> </w:delText>
        </w:r>
      </w:del>
      <w:r w:rsidRPr="00D909C1">
        <w:rPr>
          <w:noProof/>
          <w:rtl/>
        </w:rPr>
        <w:t xml:space="preserve">של הלוג של </w:t>
      </w:r>
      <w:r w:rsidRPr="00D909C1">
        <w:rPr>
          <w:noProof/>
        </w:rPr>
        <w:t>NASA</w:t>
      </w:r>
      <w:ins w:id="154" w:author="יובל תמיר" w:date="2021-01-27T22:05:00Z">
        <w:r w:rsidR="00C0708C">
          <w:rPr>
            <w:rFonts w:hint="cs"/>
            <w:noProof/>
            <w:rtl/>
          </w:rPr>
          <w:t xml:space="preserve"> </w:t>
        </w:r>
      </w:ins>
      <w:r w:rsidRPr="00D909C1">
        <w:rPr>
          <w:noProof/>
          <w:rtl/>
        </w:rPr>
        <w:t xml:space="preserve">- ניתן לראות כי יש לנו פיק של 140% של </w:t>
      </w:r>
      <w:r w:rsidRPr="00D909C1">
        <w:rPr>
          <w:noProof/>
        </w:rPr>
        <w:t>Processors</w:t>
      </w:r>
      <w:ins w:id="155" w:author="יובל תמיר" w:date="2021-01-27T22:07:00Z">
        <w:r w:rsidR="00C0708C">
          <w:rPr>
            <w:rFonts w:hint="cs"/>
            <w:noProof/>
            <w:rtl/>
          </w:rPr>
          <w:t>.</w:t>
        </w:r>
      </w:ins>
      <w:r w:rsidRPr="00D909C1">
        <w:rPr>
          <w:noProof/>
          <w:rtl/>
        </w:rPr>
        <w:t xml:space="preserve"> </w:t>
      </w:r>
      <w:del w:id="156" w:author="יובל תמיר" w:date="2021-01-27T22:07:00Z">
        <w:r w:rsidRPr="00D909C1" w:rsidDel="00C0708C">
          <w:rPr>
            <w:noProof/>
            <w:rtl/>
          </w:rPr>
          <w:delText>ש</w:delText>
        </w:r>
      </w:del>
      <w:r w:rsidRPr="00D909C1">
        <w:rPr>
          <w:noProof/>
          <w:rtl/>
        </w:rPr>
        <w:t>ז</w:t>
      </w:r>
      <w:ins w:id="157" w:author="יובל תמיר" w:date="2021-01-27T22:08:00Z">
        <w:r w:rsidR="00C0708C">
          <w:rPr>
            <w:rFonts w:hint="cs"/>
            <w:noProof/>
            <w:rtl/>
          </w:rPr>
          <w:t>והי</w:t>
        </w:r>
      </w:ins>
      <w:del w:id="158" w:author="יובל תמיר" w:date="2021-01-27T22:08:00Z">
        <w:r w:rsidRPr="00D909C1" w:rsidDel="00C0708C">
          <w:rPr>
            <w:noProof/>
            <w:rtl/>
          </w:rPr>
          <w:delText>את</w:delText>
        </w:r>
      </w:del>
      <w:r w:rsidRPr="00D909C1">
        <w:rPr>
          <w:noProof/>
          <w:rtl/>
        </w:rPr>
        <w:t xml:space="preserve"> תופע</w:t>
      </w:r>
      <w:ins w:id="159" w:author="יובל תמיר" w:date="2021-01-27T22:08:00Z">
        <w:r w:rsidR="00C0708C">
          <w:rPr>
            <w:rFonts w:hint="cs"/>
            <w:noProof/>
            <w:rtl/>
          </w:rPr>
          <w:t>ה בעלת</w:t>
        </w:r>
      </w:ins>
      <w:del w:id="160" w:author="יובל תמיר" w:date="2021-01-27T22:08:00Z">
        <w:r w:rsidRPr="00D909C1" w:rsidDel="00C0708C">
          <w:rPr>
            <w:noProof/>
            <w:rtl/>
          </w:rPr>
          <w:delText>ת</w:delText>
        </w:r>
      </w:del>
      <w:r w:rsidRPr="00D909C1">
        <w:rPr>
          <w:noProof/>
          <w:rtl/>
        </w:rPr>
        <w:t xml:space="preserve"> </w:t>
      </w:r>
      <w:r w:rsidRPr="00D909C1">
        <w:rPr>
          <w:noProof/>
        </w:rPr>
        <w:t>Abnormal Behaviour</w:t>
      </w:r>
      <w:r w:rsidRPr="00D909C1">
        <w:rPr>
          <w:noProof/>
          <w:rtl/>
        </w:rPr>
        <w:t>.</w:t>
      </w:r>
      <w:ins w:id="161" w:author="יובל תמיר" w:date="2021-01-27T22:07:00Z">
        <w:r w:rsidR="00C0708C">
          <w:rPr>
            <w:noProof/>
            <w:rtl/>
          </w:rPr>
          <w:br/>
        </w:r>
        <w:r w:rsidR="00C0708C">
          <w:rPr>
            <w:rFonts w:hint="cs"/>
            <w:noProof/>
            <w:rtl/>
          </w:rPr>
          <w:t xml:space="preserve">דבר זה נובע </w:t>
        </w:r>
      </w:ins>
      <w:del w:id="162" w:author="יובל תמיר" w:date="2021-01-27T22:07:00Z">
        <w:r w:rsidRPr="00D909C1" w:rsidDel="00C0708C">
          <w:rPr>
            <w:noProof/>
            <w:rtl/>
          </w:rPr>
          <w:delText xml:space="preserve"> </w:delText>
        </w:r>
      </w:del>
      <w:r w:rsidRPr="00D909C1">
        <w:rPr>
          <w:noProof/>
          <w:rtl/>
        </w:rPr>
        <w:t>בגלל הסיבה הפשוטה שבכל רגע נתון, הגרף הנ"ל מייצג את מספר המעבדים ה"תפוסים" ע"י הג'ובים השונים</w:t>
      </w:r>
      <w:ins w:id="163" w:author="יובל תמיר" w:date="2021-01-27T22:08:00Z">
        <w:r w:rsidR="00C0708C">
          <w:rPr>
            <w:rFonts w:hint="cs"/>
            <w:noProof/>
            <w:rtl/>
          </w:rPr>
          <w:t xml:space="preserve"> ו</w:t>
        </w:r>
      </w:ins>
      <w:del w:id="164" w:author="יובל תמיר" w:date="2021-01-27T22:08:00Z">
        <w:r w:rsidRPr="00D909C1" w:rsidDel="00C0708C">
          <w:rPr>
            <w:noProof/>
            <w:rtl/>
          </w:rPr>
          <w:delText xml:space="preserve">, </w:delText>
        </w:r>
      </w:del>
      <w:r w:rsidRPr="00D909C1">
        <w:rPr>
          <w:noProof/>
          <w:rtl/>
        </w:rPr>
        <w:t>לא ניתן ל"שים את האצבע" על הבעיה והג'וב הספיציפי שגורם לפיק הזה</w:t>
      </w:r>
      <w:ins w:id="165" w:author="יובל תמיר" w:date="2021-01-27T22:34:00Z">
        <w:r w:rsidR="009E7B1D">
          <w:rPr>
            <w:rFonts w:hint="cs"/>
            <w:noProof/>
            <w:rtl/>
          </w:rPr>
          <w:t>.</w:t>
        </w:r>
        <w:r w:rsidR="009E7B1D">
          <w:rPr>
            <w:rStyle w:val="FootnoteReference"/>
            <w:noProof/>
            <w:rtl/>
          </w:rPr>
          <w:footnoteReference w:id="1"/>
        </w:r>
      </w:ins>
      <w:del w:id="170" w:author="יובל תמיר" w:date="2021-01-27T22:08:00Z">
        <w:r w:rsidRPr="00D909C1" w:rsidDel="00C0708C">
          <w:rPr>
            <w:noProof/>
            <w:rtl/>
          </w:rPr>
          <w:delText>.</w:delText>
        </w:r>
      </w:del>
      <w:del w:id="171" w:author="יובל תמיר" w:date="2021-01-27T22:39:00Z">
        <w:r w:rsidRPr="00D909C1" w:rsidDel="009D79D3">
          <w:rPr>
            <w:noProof/>
            <w:rtl/>
          </w:rPr>
          <w:delText xml:space="preserve"> (</w:delText>
        </w:r>
      </w:del>
      <w:del w:id="172" w:author="יובל תמיר" w:date="2021-01-27T22:08:00Z">
        <w:r w:rsidRPr="00D909C1" w:rsidDel="00C0708C">
          <w:rPr>
            <w:noProof/>
            <w:rtl/>
          </w:rPr>
          <w:delText>ב</w:delText>
        </w:r>
      </w:del>
      <w:del w:id="173" w:author="יובל תמיר" w:date="2021-01-27T22:39:00Z">
        <w:r w:rsidRPr="00D909C1" w:rsidDel="009D79D3">
          <w:rPr>
            <w:noProof/>
            <w:rtl/>
          </w:rPr>
          <w:delText>ספר</w:delText>
        </w:r>
      </w:del>
      <w:del w:id="174" w:author="יובל תמיר" w:date="2021-01-27T22:08:00Z">
        <w:r w:rsidRPr="00D909C1" w:rsidDel="00C0708C">
          <w:rPr>
            <w:noProof/>
            <w:rtl/>
          </w:rPr>
          <w:delText xml:space="preserve"> ב</w:delText>
        </w:r>
      </w:del>
      <w:del w:id="175" w:author="יובל תמיר" w:date="2021-01-27T22:39:00Z">
        <w:r w:rsidRPr="00D909C1" w:rsidDel="009D79D3">
          <w:rPr>
            <w:noProof/>
            <w:rtl/>
          </w:rPr>
          <w:delText>עמוד</w:delText>
        </w:r>
      </w:del>
      <w:del w:id="176" w:author="יובל תמיר" w:date="2021-01-27T22:09:00Z">
        <w:r w:rsidRPr="00D909C1" w:rsidDel="00C0708C">
          <w:rPr>
            <w:noProof/>
            <w:rtl/>
          </w:rPr>
          <w:delText xml:space="preserve"> מספר</w:delText>
        </w:r>
      </w:del>
      <w:del w:id="177" w:author="יובל תמיר" w:date="2021-01-27T22:39:00Z">
        <w:r w:rsidRPr="00D909C1" w:rsidDel="009D79D3">
          <w:rPr>
            <w:noProof/>
            <w:rtl/>
          </w:rPr>
          <w:delText xml:space="preserve"> 50- פיסקה 2).</w:delText>
        </w:r>
      </w:del>
    </w:p>
    <w:p w14:paraId="7DA78B4C" w14:textId="77777777" w:rsidR="00EE2DA7" w:rsidRPr="00D909C1" w:rsidRDefault="00EE2DA7" w:rsidP="00EE2DA7">
      <w:pPr>
        <w:rPr>
          <w:noProof/>
          <w:rtl/>
        </w:rPr>
      </w:pPr>
      <w:r w:rsidRPr="00D909C1">
        <w:rPr>
          <w:noProof/>
          <w:rtl/>
        </w:rPr>
        <w:t>שאלה 3:</w:t>
      </w:r>
    </w:p>
    <w:p w14:paraId="1F97DFD1" w14:textId="0FA4B2C1" w:rsidR="00EE2DA7" w:rsidRPr="00D909C1" w:rsidRDefault="00EE2DA7" w:rsidP="00EE2DA7">
      <w:pPr>
        <w:rPr>
          <w:noProof/>
          <w:rtl/>
        </w:rPr>
      </w:pPr>
      <w:r w:rsidRPr="00D909C1">
        <w:rPr>
          <w:noProof/>
          <w:rtl/>
        </w:rPr>
        <w:t xml:space="preserve">בטרייס של </w:t>
      </w:r>
      <w:r w:rsidRPr="00D909C1">
        <w:rPr>
          <w:noProof/>
        </w:rPr>
        <w:t>NASA</w:t>
      </w:r>
      <w:r w:rsidRPr="00D909C1">
        <w:rPr>
          <w:noProof/>
          <w:rtl/>
        </w:rPr>
        <w:t xml:space="preserve">, קיבלנו אותו נקי ומוכן לשימוש, לכן לא הצטרכנו לעשות הרבה בנדון, אלא </w:t>
      </w:r>
      <w:del w:id="178" w:author="יובל תמיר" w:date="2021-01-27T22:09:00Z">
        <w:r w:rsidRPr="00D909C1" w:rsidDel="004C04A4">
          <w:rPr>
            <w:noProof/>
            <w:rtl/>
          </w:rPr>
          <w:delText xml:space="preserve">כבר </w:delText>
        </w:r>
      </w:del>
      <w:ins w:id="179" w:author="יובל תמיר" w:date="2021-01-27T22:09:00Z">
        <w:r w:rsidR="004C04A4">
          <w:rPr>
            <w:rFonts w:hint="cs"/>
            <w:noProof/>
            <w:rtl/>
          </w:rPr>
          <w:t>רק</w:t>
        </w:r>
        <w:r w:rsidR="004C04A4" w:rsidRPr="00D909C1">
          <w:rPr>
            <w:noProof/>
            <w:rtl/>
          </w:rPr>
          <w:t xml:space="preserve"> </w:t>
        </w:r>
      </w:ins>
      <w:r w:rsidRPr="00D909C1">
        <w:rPr>
          <w:noProof/>
          <w:rtl/>
        </w:rPr>
        <w:t>ליישם את הנדרש (</w:t>
      </w:r>
      <w:r w:rsidRPr="00D909C1">
        <w:rPr>
          <w:noProof/>
        </w:rPr>
        <w:t>SWF</w:t>
      </w:r>
      <w:r w:rsidRPr="00D909C1">
        <w:rPr>
          <w:noProof/>
          <w:rtl/>
        </w:rPr>
        <w:t>, גרפים וכו').</w:t>
      </w:r>
    </w:p>
    <w:p w14:paraId="583CE7F8" w14:textId="3C6A3CC7" w:rsidR="00EE2DA7" w:rsidRPr="00D909C1" w:rsidRDefault="00EE2DA7" w:rsidP="00EE2DA7">
      <w:pPr>
        <w:rPr>
          <w:noProof/>
          <w:rtl/>
        </w:rPr>
      </w:pPr>
      <w:r w:rsidRPr="00D909C1">
        <w:rPr>
          <w:rFonts w:ascii="David" w:hAnsi="David" w:cs="David"/>
          <w:noProof/>
          <w:rtl/>
        </w:rPr>
        <w:drawing>
          <wp:anchor distT="0" distB="0" distL="114300" distR="114300" simplePos="0" relativeHeight="251588096" behindDoc="0" locked="0" layoutInCell="1" allowOverlap="1" wp14:anchorId="5D90A674" wp14:editId="73C29D51">
            <wp:simplePos x="0" y="0"/>
            <wp:positionH relativeFrom="column">
              <wp:posOffset>-37867</wp:posOffset>
            </wp:positionH>
            <wp:positionV relativeFrom="paragraph">
              <wp:posOffset>400374</wp:posOffset>
            </wp:positionV>
            <wp:extent cx="5731510" cy="3314700"/>
            <wp:effectExtent l="0" t="0" r="0" b="0"/>
            <wp:wrapTopAndBottom/>
            <wp:docPr id="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2174"/>
                    <a:stretch/>
                  </pic:blipFill>
                  <pic:spPr bwMode="auto">
                    <a:xfrm>
                      <a:off x="0" y="0"/>
                      <a:ext cx="5731510" cy="3314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909C1">
        <w:rPr>
          <w:noProof/>
          <w:rtl/>
        </w:rPr>
        <w:t>בטרייס של ה</w:t>
      </w:r>
      <w:r w:rsidRPr="00D909C1">
        <w:rPr>
          <w:noProof/>
        </w:rPr>
        <w:t>MATLAB</w:t>
      </w:r>
      <w:r w:rsidRPr="00D909C1">
        <w:rPr>
          <w:noProof/>
          <w:rtl/>
        </w:rPr>
        <w:t xml:space="preserve"> שקיבלנו, אכן הי</w:t>
      </w:r>
      <w:ins w:id="180" w:author="יובל תמיר" w:date="2021-01-27T22:09:00Z">
        <w:r w:rsidR="004C04A4">
          <w:rPr>
            <w:rFonts w:hint="cs"/>
            <w:noProof/>
            <w:rtl/>
          </w:rPr>
          <w:t>ו</w:t>
        </w:r>
      </w:ins>
      <w:del w:id="181" w:author="יובל תמיר" w:date="2021-01-27T22:09:00Z">
        <w:r w:rsidRPr="00D909C1" w:rsidDel="004C04A4">
          <w:rPr>
            <w:noProof/>
            <w:rtl/>
          </w:rPr>
          <w:delText>ה</w:delText>
        </w:r>
      </w:del>
      <w:r w:rsidRPr="00D909C1">
        <w:rPr>
          <w:noProof/>
          <w:rtl/>
        </w:rPr>
        <w:t xml:space="preserve"> לנו כל מיני שורות שהיינו צריכים לנקות – כגון:</w:t>
      </w:r>
    </w:p>
    <w:p w14:paraId="1F3CF28F" w14:textId="1A514D90" w:rsidR="00EE2DA7" w:rsidRPr="00EE2DA7" w:rsidRDefault="00751FB1" w:rsidP="00EE2DA7">
      <w:pPr>
        <w:rPr>
          <w:rtl/>
        </w:rPr>
      </w:pPr>
      <w:r>
        <w:rPr>
          <w:noProof/>
        </w:rPr>
        <mc:AlternateContent>
          <mc:Choice Requires="wps">
            <w:drawing>
              <wp:anchor distT="0" distB="0" distL="114300" distR="114300" simplePos="0" relativeHeight="251615744" behindDoc="0" locked="0" layoutInCell="1" allowOverlap="1" wp14:anchorId="45A61A82" wp14:editId="0C1A0F42">
                <wp:simplePos x="0" y="0"/>
                <wp:positionH relativeFrom="column">
                  <wp:posOffset>0</wp:posOffset>
                </wp:positionH>
                <wp:positionV relativeFrom="paragraph">
                  <wp:posOffset>3588385</wp:posOffset>
                </wp:positionV>
                <wp:extent cx="5104765" cy="635"/>
                <wp:effectExtent l="0" t="0" r="635" b="12065"/>
                <wp:wrapTopAndBottom/>
                <wp:docPr id="81" name="Text Box 81"/>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3B49EA37" w14:textId="437D3D20" w:rsidR="00EA1699" w:rsidRPr="004866C4" w:rsidRDefault="00EA1699" w:rsidP="00751FB1">
                            <w:pPr>
                              <w:pStyle w:val="Caption"/>
                              <w:jc w:val="left"/>
                              <w:rPr>
                                <w:rFonts w:ascii="David" w:hAnsi="David" w:cs="David"/>
                                <w:noProof/>
                                <w:color w:val="auto"/>
                                <w:sz w:val="28"/>
                                <w:szCs w:val="28"/>
                              </w:rPr>
                            </w:pPr>
                            <w:r>
                              <w:t>Figure</w:t>
                            </w:r>
                            <w:r>
                              <w:rPr>
                                <w:rtl/>
                              </w:rPr>
                              <w:t xml:space="preserve"> </w:t>
                            </w:r>
                            <w:r>
                              <w:t>2-13</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61A82" id="Text Box 81" o:spid="_x0000_s1039" type="#_x0000_t202" style="position:absolute;left:0;text-align:left;margin-left:0;margin-top:282.55pt;width:401.9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3aJMAIAAGc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" stroked="f">
                <v:textbox style="mso-fit-shape-to-text:t" inset="0,0,0,0">
                  <w:txbxContent>
                    <w:p w14:paraId="3B49EA37" w14:textId="437D3D20" w:rsidR="00EA1699" w:rsidRPr="004866C4" w:rsidRDefault="00EA1699" w:rsidP="00751FB1">
                      <w:pPr>
                        <w:pStyle w:val="Caption"/>
                        <w:jc w:val="left"/>
                        <w:rPr>
                          <w:rFonts w:ascii="David" w:hAnsi="David" w:cs="David"/>
                          <w:noProof/>
                          <w:color w:val="auto"/>
                          <w:sz w:val="28"/>
                          <w:szCs w:val="28"/>
                        </w:rPr>
                      </w:pPr>
                      <w:r>
                        <w:t>Figure</w:t>
                      </w:r>
                      <w:r>
                        <w:rPr>
                          <w:rtl/>
                        </w:rPr>
                        <w:t xml:space="preserve"> </w:t>
                      </w:r>
                      <w:r>
                        <w:t>2-13</w:t>
                      </w:r>
                      <w:r>
                        <w:tab/>
                      </w:r>
                    </w:p>
                  </w:txbxContent>
                </v:textbox>
                <w10:wrap type="topAndBottom"/>
              </v:shape>
            </w:pict>
          </mc:Fallback>
        </mc:AlternateContent>
      </w:r>
    </w:p>
    <w:p w14:paraId="4E7A7929" w14:textId="5477FDD2" w:rsidR="00EE2DA7" w:rsidRDefault="00EE2DA7">
      <w:pPr>
        <w:bidi w:val="0"/>
        <w:spacing w:after="0" w:line="240" w:lineRule="auto"/>
        <w:jc w:val="left"/>
        <w:rPr>
          <w:rtl/>
        </w:rPr>
      </w:pPr>
      <w:r>
        <w:rPr>
          <w:rtl/>
        </w:rPr>
        <w:br w:type="page"/>
      </w:r>
    </w:p>
    <w:p w14:paraId="72D07E95" w14:textId="3E3D5E34" w:rsidR="00EE2DA7" w:rsidRDefault="00751FB1" w:rsidP="003F587D">
      <w:pPr>
        <w:rPr>
          <w:rtl/>
        </w:rPr>
      </w:pPr>
      <w:r w:rsidRPr="00D909C1">
        <w:rPr>
          <w:rFonts w:ascii="David" w:hAnsi="David" w:cs="David"/>
          <w:noProof/>
          <w:rtl/>
        </w:rPr>
        <w:lastRenderedPageBreak/>
        <w:drawing>
          <wp:anchor distT="0" distB="0" distL="114300" distR="114300" simplePos="0" relativeHeight="251589120" behindDoc="0" locked="0" layoutInCell="1" allowOverlap="1" wp14:anchorId="22C26A6C" wp14:editId="5EC820EE">
            <wp:simplePos x="0" y="0"/>
            <wp:positionH relativeFrom="margin">
              <wp:posOffset>-297815</wp:posOffset>
            </wp:positionH>
            <wp:positionV relativeFrom="paragraph">
              <wp:posOffset>427</wp:posOffset>
            </wp:positionV>
            <wp:extent cx="5962015" cy="4175760"/>
            <wp:effectExtent l="0" t="0" r="0" b="2540"/>
            <wp:wrapTopAndBottom/>
            <wp:docPr id="10"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62015" cy="41757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16768" behindDoc="0" locked="0" layoutInCell="1" allowOverlap="1" wp14:anchorId="0E696133" wp14:editId="3EA42F04">
                <wp:simplePos x="0" y="0"/>
                <wp:positionH relativeFrom="column">
                  <wp:posOffset>-296986</wp:posOffset>
                </wp:positionH>
                <wp:positionV relativeFrom="paragraph">
                  <wp:posOffset>4280172</wp:posOffset>
                </wp:positionV>
                <wp:extent cx="5104765" cy="635"/>
                <wp:effectExtent l="0" t="0" r="635" b="12065"/>
                <wp:wrapTopAndBottom/>
                <wp:docPr id="82" name="Text Box 82"/>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369ED06A" w14:textId="5161506C" w:rsidR="00EA1699" w:rsidRPr="004866C4" w:rsidRDefault="00EA1699" w:rsidP="00751FB1">
                            <w:pPr>
                              <w:pStyle w:val="Caption"/>
                              <w:jc w:val="left"/>
                              <w:rPr>
                                <w:rFonts w:ascii="David" w:hAnsi="David" w:cs="David"/>
                                <w:noProof/>
                                <w:color w:val="auto"/>
                                <w:sz w:val="28"/>
                                <w:szCs w:val="28"/>
                              </w:rPr>
                            </w:pPr>
                            <w:r>
                              <w:t>Figure</w:t>
                            </w:r>
                            <w:r>
                              <w:rPr>
                                <w:rtl/>
                              </w:rPr>
                              <w:t xml:space="preserve"> </w:t>
                            </w:r>
                            <w:r>
                              <w:t>2-14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96133" id="Text Box 82" o:spid="_x0000_s1040" type="#_x0000_t202" style="position:absolute;left:0;text-align:left;margin-left:-23.4pt;margin-top:337pt;width:401.95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qKMQIAAGcEAAAOAAAAZHJzL2Uyb0RvYy54bWysVMFu2zAMvQ/YPwi6L06yJi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" stroked="f">
                <v:textbox style="mso-fit-shape-to-text:t" inset="0,0,0,0">
                  <w:txbxContent>
                    <w:p w14:paraId="369ED06A" w14:textId="5161506C" w:rsidR="00EA1699" w:rsidRPr="004866C4" w:rsidRDefault="00EA1699" w:rsidP="00751FB1">
                      <w:pPr>
                        <w:pStyle w:val="Caption"/>
                        <w:jc w:val="left"/>
                        <w:rPr>
                          <w:rFonts w:ascii="David" w:hAnsi="David" w:cs="David"/>
                          <w:noProof/>
                          <w:color w:val="auto"/>
                          <w:sz w:val="28"/>
                          <w:szCs w:val="28"/>
                        </w:rPr>
                      </w:pPr>
                      <w:r>
                        <w:t>Figure</w:t>
                      </w:r>
                      <w:r>
                        <w:rPr>
                          <w:rtl/>
                        </w:rPr>
                        <w:t xml:space="preserve"> </w:t>
                      </w:r>
                      <w:r>
                        <w:t>2-14</w:t>
                      </w:r>
                    </w:p>
                  </w:txbxContent>
                </v:textbox>
                <w10:wrap type="topAndBottom"/>
              </v:shape>
            </w:pict>
          </mc:Fallback>
        </mc:AlternateContent>
      </w:r>
    </w:p>
    <w:p w14:paraId="43951A2E" w14:textId="4447C855" w:rsidR="00EE2DA7" w:rsidRDefault="004C04A4" w:rsidP="00EE2DA7">
      <w:pPr>
        <w:rPr>
          <w:rtl/>
        </w:rPr>
      </w:pPr>
      <w:ins w:id="182" w:author="יובל תמיר" w:date="2021-01-27T22:09:00Z">
        <w:r>
          <w:rPr>
            <w:rFonts w:hint="cs"/>
            <w:rtl/>
          </w:rPr>
          <w:t xml:space="preserve">למשל - </w:t>
        </w:r>
      </w:ins>
      <w:r w:rsidR="00EE2DA7" w:rsidRPr="00D909C1">
        <w:rPr>
          <w:rtl/>
        </w:rPr>
        <w:t>תיעוד של השרת (</w:t>
      </w:r>
      <w:del w:id="183" w:author="יובל תמיר" w:date="2021-01-27T22:10:00Z">
        <w:r w:rsidR="00EE2DA7" w:rsidRPr="00D909C1" w:rsidDel="004C04A4">
          <w:rPr>
            <w:rtl/>
          </w:rPr>
          <w:delText>התחלה</w:delText>
        </w:r>
      </w:del>
      <w:ins w:id="184" w:author="יובל תמיר" w:date="2021-01-27T22:10:00Z">
        <w:r>
          <w:rPr>
            <w:rFonts w:hint="cs"/>
            <w:rtl/>
          </w:rPr>
          <w:t xml:space="preserve">תמונה </w:t>
        </w:r>
        <w:r>
          <w:rPr>
            <w:rFonts w:hint="cs"/>
            <w:i/>
            <w:iCs/>
            <w:rtl/>
          </w:rPr>
          <w:t>2-13</w:t>
        </w:r>
      </w:ins>
      <w:r w:rsidR="00EE2DA7" w:rsidRPr="00D909C1">
        <w:rPr>
          <w:rtl/>
        </w:rPr>
        <w:t>) ושל ה</w:t>
      </w:r>
      <w:ins w:id="185" w:author="יובל תמיר" w:date="2021-01-27T22:10:00Z">
        <w:r>
          <w:rPr>
            <w:rFonts w:hint="cs"/>
            <w:rtl/>
          </w:rPr>
          <w:t>-</w:t>
        </w:r>
      </w:ins>
      <w:r w:rsidR="00EE2DA7" w:rsidRPr="00D909C1">
        <w:t>TOOLBOXES</w:t>
      </w:r>
      <w:r w:rsidR="00EE2DA7" w:rsidRPr="00D909C1">
        <w:rPr>
          <w:rtl/>
        </w:rPr>
        <w:t xml:space="preserve"> הזמינים שנטענו</w:t>
      </w:r>
      <w:ins w:id="186" w:author="יובל תמיר" w:date="2021-01-27T22:10:00Z">
        <w:r>
          <w:rPr>
            <w:rFonts w:hint="cs"/>
            <w:rtl/>
          </w:rPr>
          <w:t xml:space="preserve"> (תמונה </w:t>
        </w:r>
        <w:r>
          <w:rPr>
            <w:rFonts w:hint="cs"/>
            <w:i/>
            <w:iCs/>
            <w:rtl/>
          </w:rPr>
          <w:t>2-13</w:t>
        </w:r>
        <w:r>
          <w:rPr>
            <w:rFonts w:hint="cs"/>
            <w:rtl/>
          </w:rPr>
          <w:t>)</w:t>
        </w:r>
      </w:ins>
      <w:r w:rsidR="00EE2DA7" w:rsidRPr="00D909C1">
        <w:rPr>
          <w:rtl/>
        </w:rPr>
        <w:t>.</w:t>
      </w:r>
    </w:p>
    <w:p w14:paraId="457C64C7" w14:textId="0CE88252" w:rsidR="00EE2DA7" w:rsidRDefault="00751FB1" w:rsidP="00EE2DA7">
      <w:pPr>
        <w:rPr>
          <w:rFonts w:ascii="David" w:hAnsi="David" w:cs="David"/>
          <w:rtl/>
        </w:rPr>
      </w:pPr>
      <w:r>
        <w:rPr>
          <w:noProof/>
        </w:rPr>
        <w:lastRenderedPageBreak/>
        <mc:AlternateContent>
          <mc:Choice Requires="wps">
            <w:drawing>
              <wp:anchor distT="0" distB="0" distL="114300" distR="114300" simplePos="0" relativeHeight="251617792" behindDoc="0" locked="0" layoutInCell="1" allowOverlap="1" wp14:anchorId="3AF15ED4" wp14:editId="3BAC7D27">
                <wp:simplePos x="0" y="0"/>
                <wp:positionH relativeFrom="column">
                  <wp:posOffset>-241002</wp:posOffset>
                </wp:positionH>
                <wp:positionV relativeFrom="paragraph">
                  <wp:posOffset>3922745</wp:posOffset>
                </wp:positionV>
                <wp:extent cx="5104765" cy="635"/>
                <wp:effectExtent l="0" t="0" r="635" b="12065"/>
                <wp:wrapTopAndBottom/>
                <wp:docPr id="83" name="Text Box 83"/>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59816755" w14:textId="747158A5" w:rsidR="00EA1699" w:rsidRPr="004866C4" w:rsidRDefault="00EA1699" w:rsidP="00751FB1">
                            <w:pPr>
                              <w:pStyle w:val="Caption"/>
                              <w:jc w:val="left"/>
                              <w:rPr>
                                <w:rFonts w:ascii="David" w:hAnsi="David" w:cs="David"/>
                                <w:noProof/>
                                <w:color w:val="auto"/>
                                <w:sz w:val="28"/>
                                <w:szCs w:val="28"/>
                              </w:rPr>
                            </w:pPr>
                            <w:r>
                              <w:t>Figure</w:t>
                            </w:r>
                            <w:r>
                              <w:rPr>
                                <w:rtl/>
                              </w:rPr>
                              <w:t xml:space="preserve"> </w:t>
                            </w:r>
                            <w:r>
                              <w:t>2-15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15ED4" id="Text Box 83" o:spid="_x0000_s1041" type="#_x0000_t202" style="position:absolute;left:0;text-align:left;margin-left:-19pt;margin-top:308.9pt;width:401.9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9OMAIAAGcEAAAOAAAAZHJzL2Uyb0RvYy54bWysVMFu2zAMvQ/YPwi6L07aJ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" stroked="f">
                <v:textbox style="mso-fit-shape-to-text:t" inset="0,0,0,0">
                  <w:txbxContent>
                    <w:p w14:paraId="59816755" w14:textId="747158A5" w:rsidR="00EA1699" w:rsidRPr="004866C4" w:rsidRDefault="00EA1699" w:rsidP="00751FB1">
                      <w:pPr>
                        <w:pStyle w:val="Caption"/>
                        <w:jc w:val="left"/>
                        <w:rPr>
                          <w:rFonts w:ascii="David" w:hAnsi="David" w:cs="David"/>
                          <w:noProof/>
                          <w:color w:val="auto"/>
                          <w:sz w:val="28"/>
                          <w:szCs w:val="28"/>
                        </w:rPr>
                      </w:pPr>
                      <w:r>
                        <w:t>Figure</w:t>
                      </w:r>
                      <w:r>
                        <w:rPr>
                          <w:rtl/>
                        </w:rPr>
                        <w:t xml:space="preserve"> </w:t>
                      </w:r>
                      <w:r>
                        <w:t>2-15</w:t>
                      </w:r>
                    </w:p>
                  </w:txbxContent>
                </v:textbox>
                <w10:wrap type="topAndBottom"/>
              </v:shape>
            </w:pict>
          </mc:Fallback>
        </mc:AlternateContent>
      </w:r>
      <w:r w:rsidRPr="00D909C1">
        <w:rPr>
          <w:rFonts w:ascii="David" w:hAnsi="David" w:cs="David"/>
          <w:noProof/>
          <w:rtl/>
        </w:rPr>
        <w:drawing>
          <wp:anchor distT="0" distB="0" distL="114300" distR="114300" simplePos="0" relativeHeight="251590144" behindDoc="0" locked="0" layoutInCell="1" allowOverlap="1" wp14:anchorId="07394F3B" wp14:editId="634A0CB2">
            <wp:simplePos x="0" y="0"/>
            <wp:positionH relativeFrom="column">
              <wp:posOffset>-363751</wp:posOffset>
            </wp:positionH>
            <wp:positionV relativeFrom="paragraph">
              <wp:posOffset>557</wp:posOffset>
            </wp:positionV>
            <wp:extent cx="6686550" cy="3769360"/>
            <wp:effectExtent l="0" t="0" r="6350" b="2540"/>
            <wp:wrapTopAndBottom/>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86550" cy="3769360"/>
                    </a:xfrm>
                    <a:prstGeom prst="rect">
                      <a:avLst/>
                    </a:prstGeom>
                  </pic:spPr>
                </pic:pic>
              </a:graphicData>
            </a:graphic>
            <wp14:sizeRelH relativeFrom="page">
              <wp14:pctWidth>0</wp14:pctWidth>
            </wp14:sizeRelH>
            <wp14:sizeRelV relativeFrom="page">
              <wp14:pctHeight>0</wp14:pctHeight>
            </wp14:sizeRelV>
          </wp:anchor>
        </w:drawing>
      </w:r>
    </w:p>
    <w:p w14:paraId="50849F6B" w14:textId="34466DA1" w:rsidR="00EE2DA7" w:rsidRPr="00D909C1" w:rsidRDefault="00EE2DA7" w:rsidP="00EE2DA7">
      <w:pPr>
        <w:rPr>
          <w:rFonts w:ascii="David" w:hAnsi="David" w:cs="David"/>
          <w:rtl/>
        </w:rPr>
      </w:pPr>
    </w:p>
    <w:p w14:paraId="43C0D3F4" w14:textId="75390BB9" w:rsidR="00547701" w:rsidRDefault="00547701" w:rsidP="003F587D">
      <w:pPr>
        <w:rPr>
          <w:rtl/>
        </w:rPr>
      </w:pPr>
    </w:p>
    <w:p w14:paraId="12B5A0B8" w14:textId="63A9CD3E" w:rsidR="00EE2DA7" w:rsidRPr="00D909C1" w:rsidRDefault="004C04A4">
      <w:pPr>
        <w:jc w:val="left"/>
        <w:rPr>
          <w:rtl/>
        </w:rPr>
        <w:pPrChange w:id="187" w:author="יובל תמיר" w:date="2021-01-27T22:11:00Z">
          <w:pPr/>
        </w:pPrChange>
      </w:pPr>
      <w:ins w:id="188" w:author="יובל תמיר" w:date="2021-01-27T22:10:00Z">
        <w:r>
          <w:rPr>
            <w:rFonts w:hint="cs"/>
            <w:rtl/>
          </w:rPr>
          <w:t xml:space="preserve">ובנוסף, </w:t>
        </w:r>
      </w:ins>
      <w:r w:rsidR="00EE2DA7" w:rsidRPr="00D909C1">
        <w:rPr>
          <w:rtl/>
        </w:rPr>
        <w:t>סיכום מעת לעת של המשתמשים ושל החיבורים הפעילים במערכת כרגע</w:t>
      </w:r>
      <w:ins w:id="189" w:author="יובל תמיר" w:date="2021-01-27T22:10:00Z">
        <w:r>
          <w:rPr>
            <w:rFonts w:hint="cs"/>
            <w:rtl/>
          </w:rPr>
          <w:t xml:space="preserve"> (תמונה </w:t>
        </w:r>
      </w:ins>
      <w:ins w:id="190" w:author="יובל תמיר" w:date="2021-01-27T22:11:00Z">
        <w:r>
          <w:rPr>
            <w:rFonts w:hint="cs"/>
            <w:i/>
            <w:iCs/>
            <w:rtl/>
          </w:rPr>
          <w:t>2-15</w:t>
        </w:r>
        <w:r>
          <w:rPr>
            <w:rFonts w:hint="cs"/>
            <w:rtl/>
          </w:rPr>
          <w:t>)</w:t>
        </w:r>
      </w:ins>
      <w:r w:rsidR="00EE2DA7" w:rsidRPr="00D909C1">
        <w:rPr>
          <w:rtl/>
        </w:rPr>
        <w:t>.</w:t>
      </w:r>
    </w:p>
    <w:p w14:paraId="5CE36738" w14:textId="325831DD" w:rsidR="00EE2DA7" w:rsidRPr="00D909C1" w:rsidRDefault="00EE2DA7">
      <w:pPr>
        <w:jc w:val="left"/>
        <w:rPr>
          <w:rtl/>
        </w:rPr>
        <w:pPrChange w:id="191" w:author="יובל תמיר" w:date="2021-01-27T22:11:00Z">
          <w:pPr/>
        </w:pPrChange>
      </w:pPr>
      <w:r w:rsidRPr="00D909C1">
        <w:rPr>
          <w:rtl/>
        </w:rPr>
        <w:t xml:space="preserve">כמובן שלאחר הניקוי, </w:t>
      </w:r>
      <w:ins w:id="192" w:author="יובל תמיר" w:date="2021-01-27T22:12:00Z">
        <w:r w:rsidR="00A662AA">
          <w:rPr>
            <w:rFonts w:hint="cs"/>
            <w:rtl/>
          </w:rPr>
          <w:t>נש</w:t>
        </w:r>
      </w:ins>
      <w:del w:id="193" w:author="יובל תמיר" w:date="2021-01-27T22:11:00Z">
        <w:r w:rsidRPr="00D909C1" w:rsidDel="004C04A4">
          <w:rPr>
            <w:rtl/>
          </w:rPr>
          <w:delText xml:space="preserve">היה לנו </w:delText>
        </w:r>
      </w:del>
      <w:ins w:id="194" w:author="יובל תמיר" w:date="2021-01-27T22:11:00Z">
        <w:r w:rsidR="004C04A4">
          <w:rPr>
            <w:rFonts w:hint="cs"/>
            <w:rtl/>
          </w:rPr>
          <w:t xml:space="preserve">ארנו עם </w:t>
        </w:r>
      </w:ins>
      <w:r w:rsidRPr="00D909C1">
        <w:rPr>
          <w:rtl/>
        </w:rPr>
        <w:t xml:space="preserve">מידע </w:t>
      </w:r>
      <w:del w:id="195" w:author="יובל תמיר" w:date="2021-01-27T22:11:00Z">
        <w:r w:rsidRPr="00D909C1" w:rsidDel="004C04A4">
          <w:rPr>
            <w:rtl/>
          </w:rPr>
          <w:delText>נטו שנוכל להשתמש בו</w:delText>
        </w:r>
      </w:del>
      <w:ins w:id="196" w:author="יובל תמיר" w:date="2021-01-27T22:11:00Z">
        <w:r w:rsidR="004C04A4">
          <w:rPr>
            <w:rFonts w:hint="cs"/>
            <w:rtl/>
          </w:rPr>
          <w:t>נקי</w:t>
        </w:r>
      </w:ins>
      <w:r w:rsidRPr="00D909C1">
        <w:rPr>
          <w:rtl/>
        </w:rPr>
        <w:t>,</w:t>
      </w:r>
      <w:ins w:id="197" w:author="יובל תמיר" w:date="2021-01-27T22:11:00Z">
        <w:r w:rsidR="004C04A4">
          <w:rPr>
            <w:rFonts w:hint="cs"/>
            <w:rtl/>
          </w:rPr>
          <w:t xml:space="preserve"> אשר יכלנו להשתמש בו</w:t>
        </w:r>
      </w:ins>
      <w:r w:rsidRPr="00D909C1">
        <w:rPr>
          <w:rtl/>
        </w:rPr>
        <w:t xml:space="preserve"> לצורך בניית ה- </w:t>
      </w:r>
      <w:r w:rsidRPr="00D909C1">
        <w:t>SWF</w:t>
      </w:r>
      <w:ins w:id="198" w:author="יובל תמיר" w:date="2021-01-27T22:12:00Z">
        <w:r w:rsidR="00A662AA">
          <w:rPr>
            <w:rFonts w:hint="cs"/>
            <w:rtl/>
          </w:rPr>
          <w:t>.</w:t>
        </w:r>
        <w:r w:rsidR="00A662AA">
          <w:rPr>
            <w:rtl/>
          </w:rPr>
          <w:br/>
        </w:r>
      </w:ins>
      <w:ins w:id="199" w:author="יובל תמיר" w:date="2021-01-27T22:13:00Z">
        <w:r w:rsidR="00A662AA">
          <w:rPr>
            <w:rFonts w:hint="cs"/>
            <w:rtl/>
          </w:rPr>
          <w:t>כחלק משיטת ניקיון המידע, החלנו להשאיר את</w:t>
        </w:r>
      </w:ins>
      <w:ins w:id="200" w:author="יובל תמיר" w:date="2021-01-27T22:14:00Z">
        <w:r w:rsidR="00A662AA">
          <w:rPr>
            <w:rFonts w:hint="cs"/>
            <w:rtl/>
          </w:rPr>
          <w:t xml:space="preserve"> השורות בעלות </w:t>
        </w:r>
      </w:ins>
      <w:del w:id="201" w:author="יובל תמיר" w:date="2021-01-27T22:12:00Z">
        <w:r w:rsidRPr="00D909C1" w:rsidDel="00A662AA">
          <w:rPr>
            <w:rtl/>
          </w:rPr>
          <w:delText xml:space="preserve">, </w:delText>
        </w:r>
        <w:r w:rsidRPr="00D909C1" w:rsidDel="004C04A4">
          <w:rPr>
            <w:rtl/>
          </w:rPr>
          <w:delText xml:space="preserve">כי </w:delText>
        </w:r>
      </w:del>
      <w:ins w:id="202" w:author="יובל תמיר" w:date="2021-01-27T22:14:00Z">
        <w:r w:rsidR="00A662AA">
          <w:rPr>
            <w:rFonts w:hint="cs"/>
            <w:rtl/>
          </w:rPr>
          <w:t xml:space="preserve">הצורה </w:t>
        </w:r>
      </w:ins>
      <w:del w:id="203" w:author="יובל תמיר" w:date="2021-01-27T22:14:00Z">
        <w:r w:rsidRPr="00D909C1" w:rsidDel="00A662AA">
          <w:rPr>
            <w:rtl/>
          </w:rPr>
          <w:delText xml:space="preserve">כל שורה </w:delText>
        </w:r>
      </w:del>
      <w:ins w:id="204" w:author="יובל תמיר" w:date="2021-01-27T22:13:00Z">
        <w:r w:rsidR="00A662AA">
          <w:rPr>
            <w:rFonts w:hint="cs"/>
            <w:rtl/>
          </w:rPr>
          <w:t>של</w:t>
        </w:r>
      </w:ins>
      <w:del w:id="205" w:author="יובל תמיר" w:date="2021-01-27T22:12:00Z">
        <w:r w:rsidRPr="00D909C1" w:rsidDel="00A662AA">
          <w:rPr>
            <w:rtl/>
          </w:rPr>
          <w:delText>ש</w:delText>
        </w:r>
        <w:r w:rsidRPr="00D909C1" w:rsidDel="004C04A4">
          <w:rPr>
            <w:rtl/>
          </w:rPr>
          <w:delText>היא מהצורה של</w:delText>
        </w:r>
      </w:del>
      <w:r w:rsidRPr="00D909C1">
        <w:rPr>
          <w:rtl/>
        </w:rPr>
        <w:t xml:space="preserve"> </w:t>
      </w:r>
      <w:r w:rsidRPr="00D909C1">
        <w:t>IN</w:t>
      </w:r>
      <w:r w:rsidRPr="00D909C1">
        <w:rPr>
          <w:rtl/>
        </w:rPr>
        <w:t>/</w:t>
      </w:r>
      <w:r w:rsidRPr="00D909C1">
        <w:t>OUT</w:t>
      </w:r>
      <w:del w:id="206" w:author="יובל תמיר" w:date="2021-01-27T22:13:00Z">
        <w:r w:rsidRPr="00D909C1" w:rsidDel="00A662AA">
          <w:rPr>
            <w:rtl/>
          </w:rPr>
          <w:delText xml:space="preserve"> השארנו</w:delText>
        </w:r>
      </w:del>
      <w:r w:rsidRPr="00D909C1">
        <w:rPr>
          <w:rtl/>
        </w:rPr>
        <w:t>,</w:t>
      </w:r>
      <w:ins w:id="207" w:author="יובל תמיר" w:date="2021-01-27T22:14:00Z">
        <w:r w:rsidR="00A662AA">
          <w:rPr>
            <w:rFonts w:hint="cs"/>
            <w:rtl/>
          </w:rPr>
          <w:t xml:space="preserve"> ובאמצעותן</w:t>
        </w:r>
      </w:ins>
      <w:r w:rsidRPr="00D909C1">
        <w:rPr>
          <w:rtl/>
        </w:rPr>
        <w:t xml:space="preserve"> </w:t>
      </w:r>
      <w:del w:id="208" w:author="יובל תמיר" w:date="2021-01-27T22:13:00Z">
        <w:r w:rsidRPr="00D909C1" w:rsidDel="00A662AA">
          <w:rPr>
            <w:rtl/>
          </w:rPr>
          <w:delText>כך שנוכל</w:delText>
        </w:r>
      </w:del>
      <w:ins w:id="209" w:author="יובל תמיר" w:date="2021-01-27T22:13:00Z">
        <w:r w:rsidR="00A662AA">
          <w:rPr>
            <w:rFonts w:hint="cs"/>
            <w:rtl/>
          </w:rPr>
          <w:t>יכ</w:t>
        </w:r>
      </w:ins>
      <w:ins w:id="210" w:author="יובל תמיר" w:date="2021-01-27T22:14:00Z">
        <w:r w:rsidR="00A662AA">
          <w:rPr>
            <w:rFonts w:hint="cs"/>
            <w:rtl/>
          </w:rPr>
          <w:t>ו</w:t>
        </w:r>
      </w:ins>
      <w:ins w:id="211" w:author="יובל תמיר" w:date="2021-01-27T22:13:00Z">
        <w:r w:rsidR="00A662AA">
          <w:rPr>
            <w:rFonts w:hint="cs"/>
            <w:rtl/>
          </w:rPr>
          <w:t>לנו</w:t>
        </w:r>
      </w:ins>
      <w:r w:rsidRPr="00D909C1">
        <w:rPr>
          <w:rtl/>
        </w:rPr>
        <w:t xml:space="preserve"> לקבל את מלוא המידע הדרוש במשימה </w:t>
      </w:r>
      <w:del w:id="212" w:author="יובל תמיר" w:date="2021-01-27T22:13:00Z">
        <w:r w:rsidRPr="00D909C1" w:rsidDel="00A662AA">
          <w:rPr>
            <w:rtl/>
          </w:rPr>
          <w:delText xml:space="preserve">הזאת </w:delText>
        </w:r>
      </w:del>
      <w:ins w:id="213" w:author="יובל תמיר" w:date="2021-01-27T22:13:00Z">
        <w:r w:rsidR="00A662AA">
          <w:rPr>
            <w:rFonts w:hint="cs"/>
            <w:rtl/>
          </w:rPr>
          <w:t>הנוכחית</w:t>
        </w:r>
        <w:r w:rsidR="00A662AA" w:rsidRPr="00D909C1">
          <w:rPr>
            <w:rtl/>
          </w:rPr>
          <w:t xml:space="preserve"> </w:t>
        </w:r>
        <w:r w:rsidR="00A662AA">
          <w:rPr>
            <w:rFonts w:hint="cs"/>
            <w:rtl/>
          </w:rPr>
          <w:t>וב</w:t>
        </w:r>
      </w:ins>
      <w:del w:id="214" w:author="יובל תמיר" w:date="2021-01-27T22:13:00Z">
        <w:r w:rsidRPr="00D909C1" w:rsidDel="00A662AA">
          <w:rPr>
            <w:rtl/>
          </w:rPr>
          <w:delText>ול</w:delText>
        </w:r>
      </w:del>
      <w:r w:rsidRPr="00D909C1">
        <w:rPr>
          <w:rtl/>
        </w:rPr>
        <w:t>משימות הבאות.</w:t>
      </w:r>
    </w:p>
    <w:p w14:paraId="1AFBA7E9" w14:textId="2697F3F7" w:rsidR="00EE2DA7" w:rsidRPr="00D909C1" w:rsidRDefault="00EE2DA7">
      <w:pPr>
        <w:jc w:val="left"/>
        <w:rPr>
          <w:rtl/>
        </w:rPr>
        <w:pPrChange w:id="215" w:author="יובל תמיר" w:date="2021-01-27T22:11:00Z">
          <w:pPr/>
        </w:pPrChange>
      </w:pPr>
      <w:r w:rsidRPr="00D909C1">
        <w:rPr>
          <w:rtl/>
        </w:rPr>
        <w:t xml:space="preserve">אין כל כך מה להשוות בין התוצאות שהיינו מקבלים בלי הניקוי לעיל, </w:t>
      </w:r>
      <w:ins w:id="216" w:author="יובל תמיר" w:date="2021-01-27T22:14:00Z">
        <w:r w:rsidR="00A662AA">
          <w:rPr>
            <w:rFonts w:hint="cs"/>
            <w:rtl/>
          </w:rPr>
          <w:t>מכיוון</w:t>
        </w:r>
      </w:ins>
      <w:del w:id="217" w:author="יובל תמיר" w:date="2021-01-27T22:14:00Z">
        <w:r w:rsidRPr="00D909C1" w:rsidDel="00A662AA">
          <w:rPr>
            <w:rtl/>
          </w:rPr>
          <w:delText>כי</w:delText>
        </w:r>
      </w:del>
      <w:r w:rsidRPr="00D909C1">
        <w:rPr>
          <w:rtl/>
        </w:rPr>
        <w:t xml:space="preserve"> </w:t>
      </w:r>
      <w:ins w:id="218" w:author="יובל תמיר" w:date="2021-01-27T22:14:00Z">
        <w:r w:rsidR="00A662AA">
          <w:rPr>
            <w:rFonts w:hint="cs"/>
            <w:rtl/>
          </w:rPr>
          <w:t>ש</w:t>
        </w:r>
      </w:ins>
      <w:r w:rsidRPr="00D909C1">
        <w:rPr>
          <w:rtl/>
        </w:rPr>
        <w:t xml:space="preserve">כל מה שניקינו – </w:t>
      </w:r>
      <w:del w:id="219" w:author="יובל תמיר" w:date="2021-01-27T22:15:00Z">
        <w:r w:rsidRPr="00D909C1" w:rsidDel="007354BD">
          <w:rPr>
            <w:rtl/>
          </w:rPr>
          <w:delText xml:space="preserve">יכולים </w:delText>
        </w:r>
      </w:del>
      <w:ins w:id="220" w:author="יובל תמיר" w:date="2021-01-27T22:15:00Z">
        <w:r w:rsidR="007354BD">
          <w:rPr>
            <w:rFonts w:hint="cs"/>
            <w:rtl/>
          </w:rPr>
          <w:t>יכולנו</w:t>
        </w:r>
        <w:r w:rsidR="007354BD" w:rsidRPr="00D909C1">
          <w:rPr>
            <w:rtl/>
          </w:rPr>
          <w:t xml:space="preserve"> </w:t>
        </w:r>
      </w:ins>
      <w:r w:rsidRPr="00D909C1">
        <w:rPr>
          <w:rtl/>
        </w:rPr>
        <w:t xml:space="preserve">לקבל מהמידע שנשאר (חיבורים פעילים, שמות משתמשים, שעת התחלה סיום </w:t>
      </w:r>
      <w:proofErr w:type="spellStart"/>
      <w:r w:rsidRPr="00D909C1">
        <w:rPr>
          <w:rtl/>
        </w:rPr>
        <w:t>וכו</w:t>
      </w:r>
      <w:proofErr w:type="spellEnd"/>
      <w:r w:rsidRPr="00D909C1">
        <w:rPr>
          <w:rtl/>
        </w:rPr>
        <w:t>'...).</w:t>
      </w:r>
    </w:p>
    <w:p w14:paraId="436563F2" w14:textId="4E7242D4" w:rsidR="00EE2DA7" w:rsidRDefault="00EE2DA7">
      <w:pPr>
        <w:jc w:val="left"/>
        <w:rPr>
          <w:rtl/>
        </w:rPr>
        <w:pPrChange w:id="221" w:author="יובל תמיר" w:date="2021-01-27T22:15:00Z">
          <w:pPr/>
        </w:pPrChange>
      </w:pPr>
      <w:r w:rsidRPr="00D909C1">
        <w:rPr>
          <w:rtl/>
        </w:rPr>
        <w:t xml:space="preserve">לכן, התוצאה הסופית של הלוג הנקי הייתה רק שורות של </w:t>
      </w:r>
      <w:r w:rsidRPr="00D909C1">
        <w:t>IN</w:t>
      </w:r>
      <w:ins w:id="222" w:author="יובל תמיר" w:date="2021-01-27T22:16:00Z">
        <w:r w:rsidR="007354BD">
          <w:t>/</w:t>
        </w:r>
      </w:ins>
      <w:del w:id="223" w:author="יובל תמיר" w:date="2021-01-27T22:15:00Z">
        <w:r w:rsidRPr="00D909C1" w:rsidDel="007354BD">
          <w:rPr>
            <w:rtl/>
          </w:rPr>
          <w:delText xml:space="preserve"> </w:delText>
        </w:r>
      </w:del>
      <w:r w:rsidRPr="00D909C1">
        <w:t>OUT</w:t>
      </w:r>
      <w:r w:rsidRPr="00D909C1">
        <w:rPr>
          <w:rtl/>
        </w:rPr>
        <w:t xml:space="preserve"> </w:t>
      </w:r>
      <w:del w:id="224" w:author="יובל תמיר" w:date="2021-01-27T22:16:00Z">
        <w:r w:rsidRPr="00D909C1" w:rsidDel="007354BD">
          <w:rPr>
            <w:rtl/>
          </w:rPr>
          <w:delText xml:space="preserve">כך </w:delText>
        </w:r>
      </w:del>
      <w:ins w:id="225" w:author="יובל תמיר" w:date="2021-01-27T22:16:00Z">
        <w:r w:rsidR="007354BD">
          <w:rPr>
            <w:rFonts w:hint="cs"/>
            <w:rtl/>
          </w:rPr>
          <w:t>ובאמצעותן יכולנו</w:t>
        </w:r>
      </w:ins>
      <w:del w:id="226" w:author="יובל תמיר" w:date="2021-01-27T22:16:00Z">
        <w:r w:rsidRPr="00D909C1" w:rsidDel="007354BD">
          <w:rPr>
            <w:rtl/>
          </w:rPr>
          <w:delText>שנוכל</w:delText>
        </w:r>
      </w:del>
      <w:r w:rsidRPr="00D909C1">
        <w:rPr>
          <w:rtl/>
        </w:rPr>
        <w:t xml:space="preserve"> לדעת עבור כל משתמש וכל משאב מי, מתי וכמה השתמשו בו למשל.</w:t>
      </w:r>
    </w:p>
    <w:p w14:paraId="2883BD82" w14:textId="5C401391" w:rsidR="00EE2DA7" w:rsidRDefault="00EE2DA7" w:rsidP="00EE2DA7">
      <w:pPr>
        <w:bidi w:val="0"/>
        <w:spacing w:after="0" w:line="240" w:lineRule="auto"/>
        <w:jc w:val="left"/>
        <w:rPr>
          <w:rtl/>
        </w:rPr>
      </w:pPr>
      <w:r>
        <w:rPr>
          <w:rtl/>
        </w:rPr>
        <w:br w:type="page"/>
      </w:r>
    </w:p>
    <w:p w14:paraId="138641DE" w14:textId="2F0BFBCD" w:rsidR="00547701" w:rsidRDefault="00547701" w:rsidP="003F587D">
      <w:pPr>
        <w:pStyle w:val="Heading1"/>
        <w:bidi w:val="0"/>
        <w:jc w:val="right"/>
        <w:rPr>
          <w:rtl/>
        </w:rPr>
      </w:pPr>
      <w:bookmarkStart w:id="227" w:name="_Toc63019108"/>
      <w:r w:rsidRPr="00547701">
        <w:rPr>
          <w:rFonts w:hint="cs"/>
          <w:rtl/>
        </w:rPr>
        <w:lastRenderedPageBreak/>
        <w:t>שלב 3</w:t>
      </w:r>
      <w:r w:rsidR="00BE3C38">
        <w:rPr>
          <w:rFonts w:hint="cs"/>
          <w:rtl/>
        </w:rPr>
        <w:t xml:space="preserve"> </w:t>
      </w:r>
      <w:r w:rsidR="00BE3C38">
        <w:rPr>
          <w:rtl/>
        </w:rPr>
        <w:t>–</w:t>
      </w:r>
      <w:r w:rsidR="00BE3C38">
        <w:rPr>
          <w:rFonts w:hint="cs"/>
          <w:rtl/>
        </w:rPr>
        <w:t xml:space="preserve"> התאמות בין התפלגויות לבין תוצאות ניתוח המידע</w:t>
      </w:r>
      <w:bookmarkEnd w:id="227"/>
    </w:p>
    <w:p w14:paraId="09B116D9" w14:textId="7BC850C4" w:rsidR="00EE2DA7" w:rsidRPr="00D909C1" w:rsidRDefault="00EE2DA7" w:rsidP="008E78F9">
      <w:pPr>
        <w:rPr>
          <w:rtl/>
        </w:rPr>
      </w:pPr>
      <w:r w:rsidRPr="00D909C1">
        <w:rPr>
          <w:rtl/>
        </w:rPr>
        <w:t>נתחיל ל</w:t>
      </w:r>
      <w:r w:rsidR="008E78F9">
        <w:rPr>
          <w:rFonts w:hint="cs"/>
          <w:rtl/>
        </w:rPr>
        <w:t>ה</w:t>
      </w:r>
      <w:r w:rsidRPr="00D909C1">
        <w:rPr>
          <w:rtl/>
        </w:rPr>
        <w:t>תא</w:t>
      </w:r>
      <w:r w:rsidR="008E78F9">
        <w:rPr>
          <w:rFonts w:hint="cs"/>
          <w:rtl/>
        </w:rPr>
        <w:t>י</w:t>
      </w:r>
      <w:r w:rsidRPr="00D909C1">
        <w:rPr>
          <w:rtl/>
        </w:rPr>
        <w:t>ם כל גרף להתפלגות מסוימת.</w:t>
      </w:r>
    </w:p>
    <w:p w14:paraId="69C647B0" w14:textId="4D7C37CC" w:rsidR="00EE2DA7" w:rsidRPr="00D909C1" w:rsidRDefault="008E78F9" w:rsidP="008E78F9">
      <w:pPr>
        <w:bidi w:val="0"/>
        <w:jc w:val="left"/>
        <w:rPr>
          <w:b/>
          <w:bCs/>
          <w:rtl/>
        </w:rPr>
      </w:pPr>
      <w:r>
        <w:rPr>
          <w:b/>
          <w:bCs/>
        </w:rPr>
        <w:t xml:space="preserve">Figure 2-1 - </w:t>
      </w:r>
      <w:r w:rsidR="00EE2DA7" w:rsidRPr="00D909C1">
        <w:rPr>
          <w:b/>
          <w:bCs/>
        </w:rPr>
        <w:t>Multiple Erlang distributions</w:t>
      </w:r>
      <w:r>
        <w:rPr>
          <w:b/>
          <w:bCs/>
        </w:rPr>
        <w:t>:</w:t>
      </w:r>
    </w:p>
    <w:p w14:paraId="76B9285D" w14:textId="77777777" w:rsidR="00EE2DA7" w:rsidRPr="00D909C1" w:rsidRDefault="00EE2DA7" w:rsidP="008E78F9">
      <w:pPr>
        <w:rPr>
          <w:rtl/>
        </w:rPr>
      </w:pPr>
      <w:r w:rsidRPr="00D909C1">
        <w:rPr>
          <w:rtl/>
        </w:rPr>
        <w:t xml:space="preserve">ניתן לראות שגרף זה "מורכב" משתי התפלגויות </w:t>
      </w:r>
      <w:r w:rsidRPr="00D909C1">
        <w:t>Erlang</w:t>
      </w:r>
      <w:r w:rsidRPr="00D909C1">
        <w:rPr>
          <w:rtl/>
        </w:rPr>
        <w:t xml:space="preserve">, כאשר הפרמטר </w:t>
      </w:r>
      <w:r w:rsidRPr="00D909C1">
        <w:t xml:space="preserve"> </w:t>
      </w:r>
      <m:oMath>
        <m:r>
          <w:rPr>
            <w:rFonts w:ascii="Cambria Math" w:hAnsi="Cambria Math"/>
          </w:rPr>
          <m:t>k</m:t>
        </m:r>
      </m:oMath>
      <w:r w:rsidRPr="00D909C1">
        <w:rPr>
          <w:rtl/>
        </w:rPr>
        <w:t xml:space="preserve">יהיה </w:t>
      </w:r>
      <w:r w:rsidRPr="00D909C1">
        <w:rPr>
          <w:rFonts w:eastAsiaTheme="minorEastAsia"/>
        </w:rPr>
        <w:t xml:space="preserve"> </w:t>
      </w:r>
      <m:oMath>
        <m:r>
          <w:rPr>
            <w:rFonts w:ascii="Cambria Math" w:hAnsi="Cambria Math"/>
          </w:rPr>
          <m:t>k=2</m:t>
        </m:r>
      </m:oMath>
      <w:r w:rsidRPr="00D909C1">
        <w:rPr>
          <w:rFonts w:eastAsiaTheme="minorEastAsia"/>
          <w:rtl/>
        </w:rPr>
        <w:t>.</w:t>
      </w:r>
    </w:p>
    <w:p w14:paraId="384E7A89" w14:textId="2F3DE98E" w:rsidR="00EE2DA7" w:rsidRPr="00D909C1" w:rsidRDefault="008E78F9" w:rsidP="008E78F9">
      <w:pPr>
        <w:bidi w:val="0"/>
        <w:jc w:val="left"/>
        <w:rPr>
          <w:b/>
          <w:bCs/>
          <w:rtl/>
        </w:rPr>
      </w:pPr>
      <w:r>
        <w:rPr>
          <w:b/>
          <w:bCs/>
        </w:rPr>
        <w:t xml:space="preserve">Figure 2-2 - </w:t>
      </w:r>
      <w:r w:rsidR="00EE2DA7" w:rsidRPr="00D909C1">
        <w:rPr>
          <w:b/>
          <w:bCs/>
        </w:rPr>
        <w:t>CDF of Erlang distribution</w:t>
      </w:r>
      <w:r>
        <w:rPr>
          <w:b/>
          <w:bCs/>
        </w:rPr>
        <w:t>:</w:t>
      </w:r>
    </w:p>
    <w:p w14:paraId="35BFB243" w14:textId="77777777" w:rsidR="00EE2DA7" w:rsidRPr="00D909C1" w:rsidRDefault="00EE2DA7" w:rsidP="008E78F9">
      <w:pPr>
        <w:rPr>
          <w:rtl/>
        </w:rPr>
      </w:pPr>
      <w:r w:rsidRPr="00D909C1">
        <w:rPr>
          <w:rtl/>
        </w:rPr>
        <w:t xml:space="preserve">באותו אופן לגרף מספר 1, נראה כי גרף זה מייצג לנו </w:t>
      </w:r>
      <w:r w:rsidRPr="00D909C1">
        <w:t>CDF</w:t>
      </w:r>
      <w:r w:rsidRPr="00D909C1">
        <w:rPr>
          <w:rtl/>
        </w:rPr>
        <w:t xml:space="preserve"> של התפלגות </w:t>
      </w:r>
      <w:r w:rsidRPr="00D909C1">
        <w:t>Erlang</w:t>
      </w:r>
      <w:r w:rsidRPr="00D909C1">
        <w:rPr>
          <w:rtl/>
        </w:rPr>
        <w:t xml:space="preserve"> כאשר הפרמטר </w:t>
      </w:r>
      <w:r w:rsidRPr="00D909C1">
        <w:t xml:space="preserve"> </w:t>
      </w:r>
      <m:oMath>
        <m:r>
          <w:rPr>
            <w:rFonts w:ascii="Cambria Math" w:hAnsi="Cambria Math"/>
          </w:rPr>
          <m:t>k</m:t>
        </m:r>
      </m:oMath>
      <w:r w:rsidRPr="00D909C1">
        <w:rPr>
          <w:rtl/>
        </w:rPr>
        <w:t xml:space="preserve">יהיה </w:t>
      </w:r>
      <w:r w:rsidRPr="00D909C1">
        <w:rPr>
          <w:rFonts w:eastAsiaTheme="minorEastAsia"/>
        </w:rPr>
        <w:t xml:space="preserve"> </w:t>
      </w:r>
      <m:oMath>
        <m:r>
          <w:rPr>
            <w:rFonts w:ascii="Cambria Math" w:hAnsi="Cambria Math"/>
          </w:rPr>
          <m:t>k=2</m:t>
        </m:r>
      </m:oMath>
      <w:r w:rsidRPr="00D909C1">
        <w:rPr>
          <w:rFonts w:eastAsiaTheme="minorEastAsia"/>
          <w:rtl/>
        </w:rPr>
        <w:t>.</w:t>
      </w:r>
    </w:p>
    <w:p w14:paraId="16267BAD" w14:textId="29810D21" w:rsidR="00EE2DA7" w:rsidRPr="008E78F9" w:rsidRDefault="008E78F9" w:rsidP="008E78F9">
      <w:pPr>
        <w:bidi w:val="0"/>
        <w:jc w:val="left"/>
        <w:rPr>
          <w:rtl/>
        </w:rPr>
      </w:pPr>
      <w:r>
        <w:rPr>
          <w:b/>
          <w:bCs/>
        </w:rPr>
        <w:t xml:space="preserve">Figure 2-3 </w:t>
      </w:r>
      <w:proofErr w:type="gramStart"/>
      <w:r>
        <w:rPr>
          <w:b/>
          <w:bCs/>
        </w:rPr>
        <w:t xml:space="preserve">- </w:t>
      </w:r>
      <w:r w:rsidR="00EE2DA7" w:rsidRPr="00D909C1">
        <w:rPr>
          <w:b/>
          <w:bCs/>
          <w:rtl/>
        </w:rPr>
        <w:t xml:space="preserve"> </w:t>
      </w:r>
      <w:r w:rsidR="00EE2DA7" w:rsidRPr="00D909C1">
        <w:rPr>
          <w:b/>
          <w:bCs/>
        </w:rPr>
        <w:t>with</w:t>
      </w:r>
      <w:proofErr w:type="gramEnd"/>
      <w:r w:rsidR="00EE2DA7" w:rsidRPr="00D909C1">
        <w:rPr>
          <w:b/>
          <w:bCs/>
        </w:rPr>
        <w:t xml:space="preserve"> tail of exponential distribution: </w:t>
      </w:r>
      <w:r w:rsidR="00EE2DA7" w:rsidRPr="008E78F9">
        <w:t>More than one Hyper-Erlang</w:t>
      </w:r>
    </w:p>
    <w:p w14:paraId="5D634C53" w14:textId="77777777" w:rsidR="00EE2DA7" w:rsidRPr="00D909C1" w:rsidRDefault="00EE2DA7" w:rsidP="008E78F9">
      <w:r w:rsidRPr="00D909C1">
        <w:rPr>
          <w:rtl/>
        </w:rPr>
        <w:t xml:space="preserve">ניתן לראות שגרף זה הינו שילוב של שתי התפלגויות – התפלגות </w:t>
      </w:r>
      <w:r w:rsidRPr="00D909C1">
        <w:t>Erlang</w:t>
      </w:r>
      <w:r w:rsidRPr="00D909C1">
        <w:rPr>
          <w:rtl/>
        </w:rPr>
        <w:t xml:space="preserve"> של </w:t>
      </w:r>
      <w:r w:rsidRPr="00D909C1">
        <w:t xml:space="preserve">user </w:t>
      </w:r>
      <w:r w:rsidRPr="00D909C1">
        <w:rPr>
          <w:rtl/>
        </w:rPr>
        <w:t xml:space="preserve"> רגיל והתפלגות </w:t>
      </w:r>
      <w:r w:rsidRPr="00D909C1">
        <w:t>Erlang</w:t>
      </w:r>
      <w:r w:rsidRPr="00D909C1">
        <w:rPr>
          <w:rtl/>
        </w:rPr>
        <w:t xml:space="preserve"> של </w:t>
      </w:r>
      <w:r w:rsidRPr="00D909C1">
        <w:t>special user</w:t>
      </w:r>
      <w:r w:rsidRPr="00D909C1">
        <w:rPr>
          <w:rtl/>
        </w:rPr>
        <w:t xml:space="preserve">. לכן, שילוב של שתיהן ייתן לנו </w:t>
      </w:r>
      <w:r w:rsidRPr="00D909C1">
        <w:t>Hyper-Erlang distribution</w:t>
      </w:r>
      <w:r w:rsidRPr="00D909C1">
        <w:rPr>
          <w:rtl/>
        </w:rPr>
        <w:t>, כאשר הפרמטרים יהיו</w:t>
      </w:r>
      <w:r w:rsidRPr="00D909C1">
        <w:rPr>
          <w:rtl/>
        </w:rPr>
        <w:br/>
      </w:r>
      <m:oMathPara>
        <m:oMath>
          <m:r>
            <w:rPr>
              <w:rFonts w:ascii="Cambria Math" w:hAnsi="Cambria Math"/>
            </w:rPr>
            <m:t>k=1,  p</m:t>
          </m:r>
          <m:r>
            <m:rPr>
              <m:sty m:val="p"/>
            </m:rPr>
            <w:rPr>
              <w:rFonts w:ascii="Cambria Math" w:hAnsi="Cambria Math"/>
            </w:rPr>
            <m:t>=P</m:t>
          </m:r>
          <m:d>
            <m:dPr>
              <m:ctrlPr>
                <w:rPr>
                  <w:rFonts w:ascii="Cambria Math" w:hAnsi="Cambria Math"/>
                </w:rPr>
              </m:ctrlPr>
            </m:dPr>
            <m:e>
              <m:r>
                <m:rPr>
                  <m:sty m:val="p"/>
                </m:rPr>
                <w:rPr>
                  <w:rFonts w:ascii="Cambria Math" w:hAnsi="Cambria Math"/>
                </w:rPr>
                <m:t>user</m:t>
              </m:r>
            </m:e>
          </m:d>
          <m:r>
            <m:rPr>
              <m:sty m:val="p"/>
            </m:rPr>
            <w:rPr>
              <w:rFonts w:ascii="Cambria Math" w:hAnsi="Cambria Math"/>
            </w:rPr>
            <m:t>,  1-</m:t>
          </m:r>
          <m:r>
            <w:rPr>
              <w:rFonts w:ascii="Cambria Math" w:hAnsi="Cambria Math"/>
            </w:rPr>
            <m:t>p</m:t>
          </m:r>
          <m:r>
            <m:rPr>
              <m:sty m:val="p"/>
            </m:rPr>
            <w:rPr>
              <w:rFonts w:ascii="Cambria Math" w:hAnsi="Cambria Math"/>
            </w:rPr>
            <m:t>=P(special user)</m:t>
          </m:r>
        </m:oMath>
      </m:oMathPara>
    </w:p>
    <w:p w14:paraId="4573F9FF" w14:textId="40FE7295" w:rsidR="00EE2DA7" w:rsidRPr="00D909C1" w:rsidRDefault="008E78F9" w:rsidP="008E78F9">
      <w:pPr>
        <w:bidi w:val="0"/>
        <w:jc w:val="left"/>
        <w:rPr>
          <w:b/>
          <w:bCs/>
          <w:rtl/>
        </w:rPr>
      </w:pPr>
      <w:r>
        <w:rPr>
          <w:b/>
          <w:bCs/>
        </w:rPr>
        <w:t xml:space="preserve">Figure 2-4 - </w:t>
      </w:r>
      <w:r w:rsidR="00EE2DA7" w:rsidRPr="00D909C1">
        <w:rPr>
          <w:b/>
          <w:bCs/>
        </w:rPr>
        <w:t>CDF of Hyper-Erlang</w:t>
      </w:r>
      <w:r>
        <w:rPr>
          <w:b/>
          <w:bCs/>
        </w:rPr>
        <w:t>:</w:t>
      </w:r>
    </w:p>
    <w:p w14:paraId="0D4A906B" w14:textId="77777777" w:rsidR="00EE2DA7" w:rsidRPr="00D909C1" w:rsidRDefault="00EE2DA7" w:rsidP="008E78F9">
      <w:pPr>
        <w:rPr>
          <w:rtl/>
        </w:rPr>
      </w:pPr>
      <w:r w:rsidRPr="00D909C1">
        <w:rPr>
          <w:rtl/>
        </w:rPr>
        <w:t xml:space="preserve">באותו אופן לגרף מספר 3, נראה כי גרף זה מייצג לנו </w:t>
      </w:r>
      <w:r w:rsidRPr="00D909C1">
        <w:t>CDF</w:t>
      </w:r>
      <w:r w:rsidRPr="00D909C1">
        <w:rPr>
          <w:rtl/>
        </w:rPr>
        <w:t xml:space="preserve"> של התפלגות </w:t>
      </w:r>
      <w:r w:rsidRPr="00D909C1">
        <w:t>Hyper-Erlang</w:t>
      </w:r>
      <w:r w:rsidRPr="00D909C1">
        <w:rPr>
          <w:rtl/>
        </w:rPr>
        <w:t xml:space="preserve"> כאשר ערכי הפרמטרים זהים לגרף ה-</w:t>
      </w:r>
      <w:r w:rsidRPr="00D909C1">
        <w:t>PDF</w:t>
      </w:r>
      <w:r w:rsidRPr="00D909C1">
        <w:rPr>
          <w:rtl/>
        </w:rPr>
        <w:t>.</w:t>
      </w:r>
    </w:p>
    <w:p w14:paraId="0093181D" w14:textId="0A96E65B" w:rsidR="00EE2DA7" w:rsidRPr="00D909C1" w:rsidRDefault="008E78F9" w:rsidP="008E78F9">
      <w:pPr>
        <w:rPr>
          <w:b/>
          <w:bCs/>
          <w:rtl/>
        </w:rPr>
      </w:pPr>
      <w:r>
        <w:rPr>
          <w:b/>
          <w:bCs/>
        </w:rPr>
        <w:t>Figure 2-</w:t>
      </w:r>
      <w:proofErr w:type="gramStart"/>
      <w:r>
        <w:rPr>
          <w:b/>
          <w:bCs/>
        </w:rPr>
        <w:t xml:space="preserve">5 </w:t>
      </w:r>
      <w:r w:rsidR="00EE2DA7" w:rsidRPr="00D909C1">
        <w:rPr>
          <w:b/>
          <w:bCs/>
          <w:rtl/>
        </w:rPr>
        <w:t xml:space="preserve"> אין</w:t>
      </w:r>
      <w:proofErr w:type="gramEnd"/>
      <w:r w:rsidR="00EE2DA7" w:rsidRPr="00D909C1">
        <w:rPr>
          <w:b/>
          <w:bCs/>
          <w:rtl/>
        </w:rPr>
        <w:t xml:space="preserve"> התפלגות שמתאימה </w:t>
      </w:r>
      <w:proofErr w:type="spellStart"/>
      <w:r w:rsidR="00EE2DA7" w:rsidRPr="00D909C1">
        <w:rPr>
          <w:b/>
          <w:bCs/>
          <w:rtl/>
        </w:rPr>
        <w:t>להיסטוגרמות</w:t>
      </w:r>
      <w:proofErr w:type="spellEnd"/>
    </w:p>
    <w:p w14:paraId="2610CFB4" w14:textId="749BB3DC" w:rsidR="00EE2DA7" w:rsidRPr="00D909C1" w:rsidRDefault="008E78F9" w:rsidP="008E78F9">
      <w:pPr>
        <w:rPr>
          <w:b/>
          <w:bCs/>
          <w:rtl/>
        </w:rPr>
      </w:pPr>
      <w:r>
        <w:rPr>
          <w:b/>
          <w:bCs/>
        </w:rPr>
        <w:t>Figure 2-</w:t>
      </w:r>
      <w:proofErr w:type="gramStart"/>
      <w:r>
        <w:rPr>
          <w:b/>
          <w:bCs/>
        </w:rPr>
        <w:t xml:space="preserve">6 </w:t>
      </w:r>
      <w:r w:rsidR="00EE2DA7" w:rsidRPr="00D909C1">
        <w:rPr>
          <w:b/>
          <w:bCs/>
          <w:rtl/>
        </w:rPr>
        <w:t xml:space="preserve"> אין</w:t>
      </w:r>
      <w:proofErr w:type="gramEnd"/>
      <w:r w:rsidR="00EE2DA7" w:rsidRPr="00D909C1">
        <w:rPr>
          <w:b/>
          <w:bCs/>
          <w:rtl/>
        </w:rPr>
        <w:t xml:space="preserve"> התפלגות שמתאימה </w:t>
      </w:r>
      <w:proofErr w:type="spellStart"/>
      <w:r w:rsidR="00EE2DA7" w:rsidRPr="00D909C1">
        <w:rPr>
          <w:b/>
          <w:bCs/>
          <w:rtl/>
        </w:rPr>
        <w:t>להיסטוגרמות</w:t>
      </w:r>
      <w:proofErr w:type="spellEnd"/>
    </w:p>
    <w:p w14:paraId="6DFCE496" w14:textId="365E244F" w:rsidR="00EE2DA7" w:rsidRPr="00D909C1" w:rsidRDefault="008E78F9" w:rsidP="008E78F9">
      <w:pPr>
        <w:rPr>
          <w:b/>
          <w:bCs/>
          <w:rtl/>
        </w:rPr>
      </w:pPr>
      <w:r>
        <w:rPr>
          <w:b/>
          <w:bCs/>
        </w:rPr>
        <w:t>Figure 2-</w:t>
      </w:r>
      <w:proofErr w:type="gramStart"/>
      <w:r>
        <w:rPr>
          <w:b/>
          <w:bCs/>
        </w:rPr>
        <w:t xml:space="preserve">7 </w:t>
      </w:r>
      <w:r w:rsidR="00EE2DA7" w:rsidRPr="00D909C1">
        <w:rPr>
          <w:b/>
          <w:bCs/>
          <w:rtl/>
        </w:rPr>
        <w:t xml:space="preserve"> אין</w:t>
      </w:r>
      <w:proofErr w:type="gramEnd"/>
      <w:r w:rsidR="00EE2DA7" w:rsidRPr="00D909C1">
        <w:rPr>
          <w:b/>
          <w:bCs/>
          <w:rtl/>
        </w:rPr>
        <w:t xml:space="preserve"> התפלגות שמתאימה </w:t>
      </w:r>
      <w:proofErr w:type="spellStart"/>
      <w:r w:rsidR="00EE2DA7" w:rsidRPr="00D909C1">
        <w:rPr>
          <w:b/>
          <w:bCs/>
          <w:rtl/>
        </w:rPr>
        <w:t>להיסטוגרמות</w:t>
      </w:r>
      <w:proofErr w:type="spellEnd"/>
    </w:p>
    <w:p w14:paraId="19DA3CAD" w14:textId="7F052F16" w:rsidR="00EE2DA7" w:rsidRPr="00D909C1" w:rsidRDefault="008E78F9" w:rsidP="008E78F9">
      <w:pPr>
        <w:bidi w:val="0"/>
        <w:jc w:val="left"/>
        <w:rPr>
          <w:b/>
          <w:bCs/>
          <w:rtl/>
        </w:rPr>
      </w:pPr>
      <w:r>
        <w:rPr>
          <w:b/>
          <w:bCs/>
        </w:rPr>
        <w:t>Figure 2-8 Mixed</w:t>
      </w:r>
      <w:r w:rsidR="00EE2DA7" w:rsidRPr="00D909C1">
        <w:rPr>
          <w:b/>
          <w:bCs/>
          <w:rtl/>
        </w:rPr>
        <w:t xml:space="preserve"> </w:t>
      </w:r>
      <w:r w:rsidR="00EE2DA7" w:rsidRPr="00D909C1">
        <w:rPr>
          <w:b/>
          <w:bCs/>
        </w:rPr>
        <w:t>lognormal:</w:t>
      </w:r>
    </w:p>
    <w:p w14:paraId="6456838D" w14:textId="77777777" w:rsidR="00EE2DA7" w:rsidRPr="00D909C1" w:rsidRDefault="00EE2DA7" w:rsidP="008E78F9">
      <w:pPr>
        <w:rPr>
          <w:rtl/>
        </w:rPr>
      </w:pPr>
      <w:r w:rsidRPr="00D909C1">
        <w:rPr>
          <w:rtl/>
        </w:rPr>
        <w:t>ניתן לראות שגרף זה מתפלג בצורה "יחסית" נורמלית, אך גרף זה נמצא במרחב לוגריתמי (ציר ה-</w:t>
      </w:r>
      <w:r w:rsidRPr="00D909C1">
        <w:t>x</w:t>
      </w:r>
      <w:r w:rsidRPr="00D909C1">
        <w:rPr>
          <w:rtl/>
        </w:rPr>
        <w:t xml:space="preserve"> הינו סקאלה לוגריתמית), ולכן גרף זה מתאים להתפלגות לוג-נורמלית. בנוסף נשים לב שה-</w:t>
      </w:r>
      <w:r w:rsidRPr="00D909C1">
        <w:t>mean</w:t>
      </w:r>
      <w:r w:rsidRPr="00D909C1">
        <w:rPr>
          <w:rtl/>
        </w:rPr>
        <w:t xml:space="preserve"> וה-</w:t>
      </w:r>
      <w:r w:rsidRPr="00D909C1">
        <w:t xml:space="preserve"> standard deviation</w:t>
      </w:r>
      <w:r w:rsidRPr="00D909C1">
        <w:rPr>
          <w:rtl/>
        </w:rPr>
        <w:t>גם נמצאים במרחב לוגריתמי.</w:t>
      </w:r>
    </w:p>
    <w:p w14:paraId="38457084" w14:textId="28E1714F" w:rsidR="008E78F9" w:rsidRDefault="008E78F9" w:rsidP="008E78F9">
      <w:pPr>
        <w:bidi w:val="0"/>
        <w:jc w:val="left"/>
        <w:rPr>
          <w:b/>
          <w:bCs/>
        </w:rPr>
      </w:pPr>
      <w:r>
        <w:rPr>
          <w:b/>
          <w:bCs/>
        </w:rPr>
        <w:t>Figure 2-9 -</w:t>
      </w:r>
    </w:p>
    <w:p w14:paraId="65DA1B25" w14:textId="7943C765" w:rsidR="00EE2DA7" w:rsidRPr="00D909C1" w:rsidRDefault="00EE2DA7" w:rsidP="008E78F9">
      <w:pPr>
        <w:rPr>
          <w:rtl/>
        </w:rPr>
      </w:pPr>
      <w:r w:rsidRPr="00D909C1">
        <w:rPr>
          <w:rtl/>
        </w:rPr>
        <w:t>לפי המידע על התפלגות הלוג-נורמלית, אין צורה חד-משמעית לגבי ה-</w:t>
      </w:r>
      <w:r w:rsidRPr="00D909C1">
        <w:t>CDF</w:t>
      </w:r>
      <w:r w:rsidRPr="00D909C1">
        <w:rPr>
          <w:rtl/>
        </w:rPr>
        <w:t>.</w:t>
      </w:r>
    </w:p>
    <w:p w14:paraId="0C809ED5" w14:textId="60F8C929" w:rsidR="008E78F9" w:rsidRDefault="008E78F9" w:rsidP="008E78F9">
      <w:pPr>
        <w:bidi w:val="0"/>
        <w:jc w:val="left"/>
      </w:pPr>
      <w:r>
        <w:rPr>
          <w:b/>
          <w:bCs/>
        </w:rPr>
        <w:t xml:space="preserve">Figure 2-10 - </w:t>
      </w:r>
    </w:p>
    <w:p w14:paraId="182A36EB" w14:textId="57A79C4E" w:rsidR="00EE2DA7" w:rsidRPr="008E78F9" w:rsidRDefault="00EE2DA7" w:rsidP="008E78F9">
      <w:pPr>
        <w:rPr>
          <w:i/>
          <w:rtl/>
        </w:rPr>
      </w:pPr>
      <w:r w:rsidRPr="00D909C1">
        <w:rPr>
          <w:rFonts w:eastAsiaTheme="minorEastAsia"/>
          <w:rtl/>
        </w:rPr>
        <w:t>גרף זה מטעה קלות – ראשית, נשים לב שהוא נמצא במרחב לוגריתמי. אם נסתכל על ה-</w:t>
      </w:r>
      <w:r w:rsidRPr="00D909C1">
        <w:rPr>
          <w:rFonts w:eastAsiaTheme="minorEastAsia"/>
        </w:rPr>
        <w:t>interval</w:t>
      </w:r>
      <w:r w:rsidRPr="00D909C1">
        <w:rPr>
          <w:rFonts w:eastAsiaTheme="minorEastAsia"/>
          <w:rtl/>
        </w:rPr>
        <w:t xml:space="preserve"> שנמצא מ-</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m:t>
            </m:r>
          </m:sup>
        </m:sSup>
      </m:oMath>
      <w:r w:rsidRPr="00D909C1">
        <w:rPr>
          <w:rFonts w:eastAsiaTheme="minorEastAsia"/>
          <w:rtl/>
        </w:rPr>
        <w:t xml:space="preserve"> , ניתן לחשוב שמדובר בהתפלגות לוג-נורמלית (מרחב לוגריתמי, התפלגות "יחסית" נורמלית).</w:t>
      </w:r>
      <w:r w:rsidRPr="00D909C1">
        <w:rPr>
          <w:rFonts w:eastAsiaTheme="minorEastAsia"/>
          <w:rtl/>
        </w:rPr>
        <w:br/>
        <w:t>מצד שני, ה-</w:t>
      </w:r>
      <w:r w:rsidRPr="00D909C1">
        <w:rPr>
          <w:rFonts w:eastAsiaTheme="minorEastAsia"/>
        </w:rPr>
        <w:t>interval</w:t>
      </w:r>
      <w:r w:rsidRPr="00D909C1">
        <w:rPr>
          <w:rFonts w:eastAsiaTheme="minorEastAsia"/>
          <w:rtl/>
        </w:rPr>
        <w:t xml:space="preserve"> שנמצא בתחילת הגרף עד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oMath>
      <w:r w:rsidRPr="00D909C1">
        <w:rPr>
          <w:rFonts w:eastAsiaTheme="minorEastAsia"/>
        </w:rPr>
        <w:t xml:space="preserve"> </w:t>
      </w:r>
      <w:r w:rsidRPr="00D909C1">
        <w:rPr>
          <w:rFonts w:eastAsiaTheme="minorEastAsia"/>
          <w:rtl/>
        </w:rPr>
        <w:t>לא ברור לגמרי.</w:t>
      </w:r>
    </w:p>
    <w:p w14:paraId="26899C1B" w14:textId="78D437F3" w:rsidR="00EE2DA7" w:rsidRPr="00D909C1" w:rsidRDefault="008E78F9" w:rsidP="008E78F9">
      <w:pPr>
        <w:bidi w:val="0"/>
        <w:rPr>
          <w:b/>
          <w:bCs/>
          <w:rtl/>
        </w:rPr>
      </w:pPr>
      <w:r>
        <w:rPr>
          <w:b/>
          <w:bCs/>
        </w:rPr>
        <w:t xml:space="preserve">Figure 2-12 </w:t>
      </w:r>
      <w:proofErr w:type="gramStart"/>
      <w:r>
        <w:rPr>
          <w:b/>
          <w:bCs/>
        </w:rPr>
        <w:t xml:space="preserve">- </w:t>
      </w:r>
      <w:r w:rsidR="00EE2DA7" w:rsidRPr="00D909C1">
        <w:rPr>
          <w:b/>
          <w:bCs/>
          <w:rtl/>
        </w:rPr>
        <w:t xml:space="preserve"> </w:t>
      </w:r>
      <w:r w:rsidR="00EE2DA7" w:rsidRPr="00D909C1">
        <w:rPr>
          <w:b/>
          <w:bCs/>
        </w:rPr>
        <w:t>Normal</w:t>
      </w:r>
      <w:proofErr w:type="gramEnd"/>
      <w:r w:rsidR="00EE2DA7" w:rsidRPr="00D909C1">
        <w:rPr>
          <w:b/>
          <w:bCs/>
        </w:rPr>
        <w:t xml:space="preserve"> distribution</w:t>
      </w:r>
      <w:r w:rsidR="00EE2DA7" w:rsidRPr="00D909C1">
        <w:rPr>
          <w:b/>
          <w:bCs/>
          <w:rtl/>
        </w:rPr>
        <w:t>:</w:t>
      </w:r>
    </w:p>
    <w:p w14:paraId="08367D45" w14:textId="77777777" w:rsidR="00EE2DA7" w:rsidRPr="00D909C1" w:rsidRDefault="00EE2DA7" w:rsidP="008E78F9">
      <w:pPr>
        <w:rPr>
          <w:rtl/>
        </w:rPr>
      </w:pPr>
      <w:r w:rsidRPr="00D909C1">
        <w:rPr>
          <w:rtl/>
        </w:rPr>
        <w:t>ניתן לזהות בגרף זה "עקומת פעמון" אשר מאפיינת את העומס על המערכת (הסקנו שהעומס נובע ישירות מפיזור שעות העבודה בכל יום – עלייה בבקרים וירידה בערבים).</w:t>
      </w:r>
    </w:p>
    <w:p w14:paraId="578222DF" w14:textId="686808BB" w:rsidR="00BE3C38" w:rsidRDefault="00BE3C38" w:rsidP="003F587D">
      <w:pPr>
        <w:rPr>
          <w:rtl/>
        </w:rPr>
      </w:pPr>
    </w:p>
    <w:p w14:paraId="2075F36A" w14:textId="4ECF58A0" w:rsidR="00BE3C38" w:rsidRPr="00BE3C38" w:rsidRDefault="00EE2DA7" w:rsidP="008E78F9">
      <w:pPr>
        <w:bidi w:val="0"/>
        <w:spacing w:after="0" w:line="240" w:lineRule="auto"/>
        <w:jc w:val="left"/>
      </w:pPr>
      <w:r>
        <w:rPr>
          <w:rtl/>
        </w:rPr>
        <w:br w:type="page"/>
      </w:r>
    </w:p>
    <w:p w14:paraId="10566B58" w14:textId="1F32FE54" w:rsidR="00547701" w:rsidRDefault="00BE3C38" w:rsidP="003F587D">
      <w:pPr>
        <w:pStyle w:val="Heading1"/>
        <w:bidi w:val="0"/>
        <w:jc w:val="right"/>
        <w:rPr>
          <w:rtl/>
        </w:rPr>
      </w:pPr>
      <w:bookmarkStart w:id="228" w:name="_Toc63019109"/>
      <w:r>
        <w:rPr>
          <w:rFonts w:hint="cs"/>
          <w:rtl/>
        </w:rPr>
        <w:lastRenderedPageBreak/>
        <w:t xml:space="preserve">שלב 4 </w:t>
      </w:r>
      <w:r>
        <w:rPr>
          <w:rtl/>
        </w:rPr>
        <w:t>–</w:t>
      </w:r>
      <w:r>
        <w:rPr>
          <w:rFonts w:hint="cs"/>
          <w:rtl/>
        </w:rPr>
        <w:t xml:space="preserve"> התאמות בין גרפים לבין התפלגויות אמפיריות</w:t>
      </w:r>
      <w:bookmarkEnd w:id="228"/>
    </w:p>
    <w:p w14:paraId="1E4BCD2A" w14:textId="77777777" w:rsidR="008E78F9" w:rsidRPr="008E78F9" w:rsidRDefault="008E78F9" w:rsidP="008E78F9">
      <w:pPr>
        <w:bidi w:val="0"/>
        <w:rPr>
          <w:rtl/>
        </w:rPr>
      </w:pPr>
    </w:p>
    <w:p w14:paraId="5F567965" w14:textId="0A3D3FC0" w:rsidR="00EE2DA7" w:rsidRDefault="008E78F9" w:rsidP="008E78F9">
      <w:pPr>
        <w:pStyle w:val="Heading2"/>
        <w:bidi w:val="0"/>
        <w:jc w:val="left"/>
        <w:rPr>
          <w:rtl/>
        </w:rPr>
      </w:pPr>
      <w:bookmarkStart w:id="229" w:name="_Toc63019110"/>
      <w:r w:rsidRPr="003F587D">
        <w:t>NASA-Log File Graphs</w:t>
      </w:r>
      <w:bookmarkEnd w:id="229"/>
    </w:p>
    <w:p w14:paraId="10F4BE60" w14:textId="02539ED5" w:rsidR="008E78F9" w:rsidRDefault="008E78F9" w:rsidP="008E78F9">
      <w:pPr>
        <w:pStyle w:val="Heading3"/>
      </w:pPr>
      <w:bookmarkStart w:id="230" w:name="_Toc63019111"/>
      <w:r>
        <w:t>CDF of Runtimes time – All users</w:t>
      </w:r>
      <w:bookmarkEnd w:id="230"/>
    </w:p>
    <w:p w14:paraId="147FED97" w14:textId="5EDF5341" w:rsidR="008E78F9" w:rsidRPr="008E78F9" w:rsidRDefault="00751FB1" w:rsidP="008E78F9">
      <w:pPr>
        <w:bidi w:val="0"/>
        <w:spacing w:after="0" w:line="240" w:lineRule="auto"/>
        <w:jc w:val="left"/>
        <w:rPr>
          <w:rtl/>
        </w:rPr>
      </w:pPr>
      <w:r>
        <w:rPr>
          <w:noProof/>
        </w:rPr>
        <mc:AlternateContent>
          <mc:Choice Requires="wps">
            <w:drawing>
              <wp:anchor distT="0" distB="0" distL="114300" distR="114300" simplePos="0" relativeHeight="251619840" behindDoc="0" locked="0" layoutInCell="1" allowOverlap="1" wp14:anchorId="4B8C9AF9" wp14:editId="2AD5E61A">
                <wp:simplePos x="0" y="0"/>
                <wp:positionH relativeFrom="column">
                  <wp:posOffset>-194349</wp:posOffset>
                </wp:positionH>
                <wp:positionV relativeFrom="paragraph">
                  <wp:posOffset>7025756</wp:posOffset>
                </wp:positionV>
                <wp:extent cx="5104765" cy="635"/>
                <wp:effectExtent l="0" t="0" r="635" b="12065"/>
                <wp:wrapTopAndBottom/>
                <wp:docPr id="85" name="Text Box 85"/>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3587798A" w14:textId="16E93EFD"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C9AF9" id="Text Box 85" o:spid="_x0000_s1042" type="#_x0000_t202" style="position:absolute;margin-left:-15.3pt;margin-top:553.2pt;width:401.95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" stroked="f">
                <v:textbox style="mso-fit-shape-to-text:t" inset="0,0,0,0">
                  <w:txbxContent>
                    <w:p w14:paraId="3587798A" w14:textId="16E93EFD"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4-2</w:t>
                      </w:r>
                    </w:p>
                  </w:txbxContent>
                </v:textbox>
                <w10:wrap type="topAndBottom"/>
              </v:shape>
            </w:pict>
          </mc:Fallback>
        </mc:AlternateContent>
      </w:r>
      <w:r>
        <w:rPr>
          <w:noProof/>
        </w:rPr>
        <mc:AlternateContent>
          <mc:Choice Requires="wps">
            <w:drawing>
              <wp:anchor distT="0" distB="0" distL="114300" distR="114300" simplePos="0" relativeHeight="251618816" behindDoc="0" locked="0" layoutInCell="1" allowOverlap="1" wp14:anchorId="74EA5A94" wp14:editId="6AE93A53">
                <wp:simplePos x="0" y="0"/>
                <wp:positionH relativeFrom="column">
                  <wp:posOffset>-259663</wp:posOffset>
                </wp:positionH>
                <wp:positionV relativeFrom="paragraph">
                  <wp:posOffset>3069836</wp:posOffset>
                </wp:positionV>
                <wp:extent cx="5104765" cy="635"/>
                <wp:effectExtent l="0" t="0" r="635" b="12065"/>
                <wp:wrapTopAndBottom/>
                <wp:docPr id="84" name="Text Box 84"/>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03D489CD" w14:textId="01D02D0C"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A5A94" id="Text Box 84" o:spid="_x0000_s1043" type="#_x0000_t202" style="position:absolute;margin-left:-20.45pt;margin-top:241.7pt;width:401.95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" stroked="f">
                <v:textbox style="mso-fit-shape-to-text:t" inset="0,0,0,0">
                  <w:txbxContent>
                    <w:p w14:paraId="03D489CD" w14:textId="01D02D0C"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4-1</w:t>
                      </w:r>
                    </w:p>
                  </w:txbxContent>
                </v:textbox>
                <w10:wrap type="topAndBottom"/>
              </v:shape>
            </w:pict>
          </mc:Fallback>
        </mc:AlternateContent>
      </w:r>
      <w:r w:rsidR="008E78F9">
        <w:rPr>
          <w:rFonts w:cstheme="minorHAnsi"/>
          <w:b/>
          <w:bCs/>
          <w:noProof/>
          <w:sz w:val="34"/>
          <w:szCs w:val="34"/>
        </w:rPr>
        <w:drawing>
          <wp:anchor distT="0" distB="0" distL="114300" distR="114300" simplePos="0" relativeHeight="251591168" behindDoc="0" locked="0" layoutInCell="1" allowOverlap="1" wp14:anchorId="156C098D" wp14:editId="106F7BEA">
            <wp:simplePos x="0" y="0"/>
            <wp:positionH relativeFrom="margin">
              <wp:posOffset>-487680</wp:posOffset>
            </wp:positionH>
            <wp:positionV relativeFrom="paragraph">
              <wp:posOffset>187960</wp:posOffset>
            </wp:positionV>
            <wp:extent cx="6572885" cy="2882900"/>
            <wp:effectExtent l="0" t="0" r="5715" b="0"/>
            <wp:wrapTopAndBottom/>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72885" cy="2882900"/>
                    </a:xfrm>
                    <a:prstGeom prst="rect">
                      <a:avLst/>
                    </a:prstGeom>
                  </pic:spPr>
                </pic:pic>
              </a:graphicData>
            </a:graphic>
            <wp14:sizeRelH relativeFrom="margin">
              <wp14:pctWidth>0</wp14:pctWidth>
            </wp14:sizeRelH>
            <wp14:sizeRelV relativeFrom="margin">
              <wp14:pctHeight>0</wp14:pctHeight>
            </wp14:sizeRelV>
          </wp:anchor>
        </w:drawing>
      </w:r>
    </w:p>
    <w:p w14:paraId="0BEA7C5F" w14:textId="214AC138" w:rsidR="00BE3C38" w:rsidRDefault="00751FB1" w:rsidP="003F587D">
      <w:pPr>
        <w:rPr>
          <w:rtl/>
        </w:rPr>
      </w:pPr>
      <w:r w:rsidRPr="00C9607D">
        <w:rPr>
          <w:rFonts w:cstheme="minorHAnsi"/>
          <w:b/>
          <w:bCs/>
          <w:noProof/>
          <w:sz w:val="28"/>
          <w:szCs w:val="28"/>
        </w:rPr>
        <w:drawing>
          <wp:anchor distT="0" distB="0" distL="114300" distR="114300" simplePos="0" relativeHeight="251592192" behindDoc="0" locked="0" layoutInCell="1" allowOverlap="1" wp14:anchorId="42787D7A" wp14:editId="1FF179EE">
            <wp:simplePos x="0" y="0"/>
            <wp:positionH relativeFrom="margin">
              <wp:posOffset>-399571</wp:posOffset>
            </wp:positionH>
            <wp:positionV relativeFrom="paragraph">
              <wp:posOffset>3268540</wp:posOffset>
            </wp:positionV>
            <wp:extent cx="6487160" cy="3495040"/>
            <wp:effectExtent l="0" t="0" r="2540" b="0"/>
            <wp:wrapTopAndBottom/>
            <wp:docPr id="46" name="Picture 46"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87160" cy="3495040"/>
                    </a:xfrm>
                    <a:prstGeom prst="rect">
                      <a:avLst/>
                    </a:prstGeom>
                  </pic:spPr>
                </pic:pic>
              </a:graphicData>
            </a:graphic>
            <wp14:sizeRelH relativeFrom="margin">
              <wp14:pctWidth>0</wp14:pctWidth>
            </wp14:sizeRelH>
            <wp14:sizeRelV relativeFrom="margin">
              <wp14:pctHeight>0</wp14:pctHeight>
            </wp14:sizeRelV>
          </wp:anchor>
        </w:drawing>
      </w:r>
    </w:p>
    <w:p w14:paraId="4C620FB7" w14:textId="22418D9B" w:rsidR="008E78F9" w:rsidRDefault="00751FB1" w:rsidP="003F587D">
      <w:pPr>
        <w:rPr>
          <w:rtl/>
        </w:rPr>
      </w:pPr>
      <w:r>
        <w:rPr>
          <w:noProof/>
        </w:rPr>
        <w:lastRenderedPageBreak/>
        <mc:AlternateContent>
          <mc:Choice Requires="wps">
            <w:drawing>
              <wp:anchor distT="0" distB="0" distL="114300" distR="114300" simplePos="0" relativeHeight="251620864" behindDoc="0" locked="0" layoutInCell="1" allowOverlap="1" wp14:anchorId="30D3A9FA" wp14:editId="0DDF629A">
                <wp:simplePos x="0" y="0"/>
                <wp:positionH relativeFrom="column">
                  <wp:posOffset>-82382</wp:posOffset>
                </wp:positionH>
                <wp:positionV relativeFrom="paragraph">
                  <wp:posOffset>5641392</wp:posOffset>
                </wp:positionV>
                <wp:extent cx="5104765" cy="635"/>
                <wp:effectExtent l="0" t="0" r="635" b="12065"/>
                <wp:wrapTopAndBottom/>
                <wp:docPr id="86" name="Text Box 86"/>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57112B52" w14:textId="529A9F3B"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3A9FA" id="Text Box 86" o:spid="_x0000_s1044" type="#_x0000_t202" style="position:absolute;left:0;text-align:left;margin-left:-6.5pt;margin-top:444.2pt;width:401.9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" stroked="f">
                <v:textbox style="mso-fit-shape-to-text:t" inset="0,0,0,0">
                  <w:txbxContent>
                    <w:p w14:paraId="57112B52" w14:textId="529A9F3B"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4-3</w:t>
                      </w:r>
                    </w:p>
                  </w:txbxContent>
                </v:textbox>
                <w10:wrap type="topAndBottom"/>
              </v:shape>
            </w:pict>
          </mc:Fallback>
        </mc:AlternateContent>
      </w:r>
      <w:r>
        <w:rPr>
          <w:rFonts w:cstheme="minorHAnsi"/>
          <w:b/>
          <w:bCs/>
          <w:noProof/>
          <w:sz w:val="34"/>
          <w:szCs w:val="34"/>
        </w:rPr>
        <w:drawing>
          <wp:anchor distT="0" distB="0" distL="114300" distR="114300" simplePos="0" relativeHeight="251593216" behindDoc="0" locked="0" layoutInCell="1" allowOverlap="1" wp14:anchorId="16272BE8" wp14:editId="4DD657D4">
            <wp:simplePos x="0" y="0"/>
            <wp:positionH relativeFrom="margin">
              <wp:posOffset>-233680</wp:posOffset>
            </wp:positionH>
            <wp:positionV relativeFrom="paragraph">
              <wp:posOffset>68437</wp:posOffset>
            </wp:positionV>
            <wp:extent cx="6335395" cy="5579745"/>
            <wp:effectExtent l="0" t="0" r="1905" b="0"/>
            <wp:wrapTopAndBottom/>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35395" cy="5579745"/>
                    </a:xfrm>
                    <a:prstGeom prst="rect">
                      <a:avLst/>
                    </a:prstGeom>
                  </pic:spPr>
                </pic:pic>
              </a:graphicData>
            </a:graphic>
            <wp14:sizeRelH relativeFrom="margin">
              <wp14:pctWidth>0</wp14:pctWidth>
            </wp14:sizeRelH>
            <wp14:sizeRelV relativeFrom="margin">
              <wp14:pctHeight>0</wp14:pctHeight>
            </wp14:sizeRelV>
          </wp:anchor>
        </w:drawing>
      </w:r>
    </w:p>
    <w:p w14:paraId="3422B002" w14:textId="05FDCFD8" w:rsidR="008E78F9" w:rsidRDefault="008E78F9">
      <w:pPr>
        <w:bidi w:val="0"/>
        <w:spacing w:after="0" w:line="240" w:lineRule="auto"/>
        <w:jc w:val="left"/>
        <w:rPr>
          <w:rtl/>
        </w:rPr>
      </w:pPr>
    </w:p>
    <w:p w14:paraId="49243E0D" w14:textId="5DFEBFB5" w:rsidR="008E78F9" w:rsidRDefault="00F76B90" w:rsidP="003F587D">
      <w:pPr>
        <w:rPr>
          <w:rFonts w:hint="cs"/>
          <w:rtl/>
        </w:rPr>
      </w:pPr>
      <w:r>
        <w:rPr>
          <w:rFonts w:hint="cs"/>
          <w:rtl/>
        </w:rPr>
        <w:t>ב</w:t>
      </w:r>
      <w:r w:rsidR="00952473">
        <w:rPr>
          <w:rFonts w:hint="cs"/>
          <w:rtl/>
        </w:rPr>
        <w:t xml:space="preserve">- </w:t>
      </w:r>
      <w:r w:rsidR="00952473">
        <w:rPr>
          <w:rFonts w:hint="cs"/>
        </w:rPr>
        <w:t>CDF</w:t>
      </w:r>
      <w:r w:rsidR="00952473">
        <w:rPr>
          <w:rFonts w:hint="cs"/>
          <w:rtl/>
        </w:rPr>
        <w:t xml:space="preserve"> של ה- </w:t>
      </w:r>
      <w:r w:rsidR="00952473">
        <w:rPr>
          <w:rFonts w:hint="cs"/>
        </w:rPr>
        <w:t>RUNTIMES</w:t>
      </w:r>
      <w:r w:rsidR="00952473">
        <w:rPr>
          <w:rFonts w:hint="cs"/>
          <w:rtl/>
        </w:rPr>
        <w:t xml:space="preserve">, </w:t>
      </w:r>
      <w:r w:rsidR="004C1202">
        <w:rPr>
          <w:rFonts w:hint="cs"/>
          <w:rtl/>
        </w:rPr>
        <w:t>ובכל התת סעיפים ב4, הסתמכנו על</w:t>
      </w:r>
      <w:r w:rsidR="00952473">
        <w:rPr>
          <w:rFonts w:hint="cs"/>
          <w:rtl/>
        </w:rPr>
        <w:t xml:space="preserve"> </w:t>
      </w:r>
      <w:r w:rsidR="00952473">
        <w:rPr>
          <w:rFonts w:hint="cs"/>
        </w:rPr>
        <w:t>PLOTS</w:t>
      </w:r>
      <w:r w:rsidR="00952473">
        <w:rPr>
          <w:rFonts w:hint="cs"/>
          <w:rtl/>
        </w:rPr>
        <w:t xml:space="preserve"> </w:t>
      </w:r>
      <w:r w:rsidR="00952473">
        <w:rPr>
          <w:rFonts w:hint="cs"/>
        </w:rPr>
        <w:t>PP</w:t>
      </w:r>
      <w:r w:rsidR="00952473">
        <w:rPr>
          <w:rFonts w:hint="cs"/>
          <w:rtl/>
        </w:rPr>
        <w:t xml:space="preserve"> ל</w:t>
      </w:r>
      <w:r w:rsidR="004C1202">
        <w:rPr>
          <w:rFonts w:hint="cs"/>
          <w:rtl/>
        </w:rPr>
        <w:t>בדוק איזה התפלגות הכי מתאימה</w:t>
      </w:r>
      <w:r w:rsidR="001C6FBB">
        <w:rPr>
          <w:rFonts w:hint="cs"/>
          <w:rtl/>
        </w:rPr>
        <w:t>. בחלק הספציפי של ה</w:t>
      </w:r>
      <w:r w:rsidR="001C6FBB">
        <w:rPr>
          <w:rFonts w:hint="cs"/>
        </w:rPr>
        <w:t>RUNTIMES</w:t>
      </w:r>
      <w:r w:rsidR="001C6FBB">
        <w:rPr>
          <w:rFonts w:hint="cs"/>
          <w:rtl/>
        </w:rPr>
        <w:t xml:space="preserve">, </w:t>
      </w:r>
      <w:r w:rsidR="00FB67D4">
        <w:rPr>
          <w:rFonts w:hint="cs"/>
          <w:rtl/>
        </w:rPr>
        <w:t>מצאנו כי ההתפלגות הכי מתאימה הייתה ה</w:t>
      </w:r>
      <w:r w:rsidR="004B69FF">
        <w:rPr>
          <w:rFonts w:hint="cs"/>
          <w:rtl/>
        </w:rPr>
        <w:t>-</w:t>
      </w:r>
      <w:r w:rsidR="004B69FF">
        <w:rPr>
          <w:lang w:val="en-IL" w:bidi="ar-SA"/>
        </w:rPr>
        <w:t>Loglogistic</w:t>
      </w:r>
      <w:r w:rsidR="004B69FF">
        <w:rPr>
          <w:rFonts w:hint="cs"/>
          <w:rtl/>
          <w:lang w:val="en-IL"/>
        </w:rPr>
        <w:t>, אבל גם עם איזה התפלגות שונה לזנב (איור 4-2 ו 4-3).</w:t>
      </w:r>
      <w:r w:rsidR="00311A84">
        <w:rPr>
          <w:rFonts w:hint="cs"/>
          <w:rtl/>
          <w:lang w:val="en-IL"/>
        </w:rPr>
        <w:t xml:space="preserve"> ניתן לראות התנהגות דומה בקרב ה</w:t>
      </w:r>
      <w:r w:rsidR="006B2A8C">
        <w:rPr>
          <w:lang w:val="en-IL" w:bidi="ar-SA"/>
        </w:rPr>
        <w:t>Weibull, Gama, Exponential</w:t>
      </w:r>
      <w:r w:rsidR="006B2A8C">
        <w:rPr>
          <w:rFonts w:hint="cs"/>
          <w:rtl/>
          <w:lang w:val="en-IL"/>
        </w:rPr>
        <w:t>, אבל ניתן להבחין כי מה שהכי יעבוד זה ה</w:t>
      </w:r>
      <w:r w:rsidR="006B2A8C">
        <w:rPr>
          <w:lang w:val="en-IL" w:bidi="ar-SA"/>
        </w:rPr>
        <w:t>Loglogistic</w:t>
      </w:r>
      <w:r w:rsidR="006B2A8C">
        <w:rPr>
          <w:rFonts w:hint="cs"/>
          <w:rtl/>
          <w:lang w:val="en-IL"/>
        </w:rPr>
        <w:t>.</w:t>
      </w:r>
      <w:r w:rsidR="004C1202">
        <w:rPr>
          <w:rFonts w:hint="cs"/>
          <w:rtl/>
        </w:rPr>
        <w:t xml:space="preserve"> </w:t>
      </w:r>
    </w:p>
    <w:p w14:paraId="49240953" w14:textId="77777777" w:rsidR="008E78F9" w:rsidRDefault="008E78F9">
      <w:pPr>
        <w:bidi w:val="0"/>
        <w:spacing w:after="0" w:line="240" w:lineRule="auto"/>
        <w:jc w:val="left"/>
        <w:rPr>
          <w:b/>
          <w:bCs/>
          <w:sz w:val="32"/>
          <w:szCs w:val="32"/>
          <w:rtl/>
        </w:rPr>
      </w:pPr>
      <w:r>
        <w:rPr>
          <w:rtl/>
        </w:rPr>
        <w:br w:type="page"/>
      </w:r>
    </w:p>
    <w:p w14:paraId="1FBA3816" w14:textId="4E036DFE" w:rsidR="008E78F9" w:rsidRPr="008E78F9" w:rsidRDefault="00751FB1" w:rsidP="00805260">
      <w:pPr>
        <w:pStyle w:val="Heading3"/>
        <w:ind w:left="2880"/>
        <w:jc w:val="both"/>
        <w:rPr>
          <w:rtl/>
        </w:rPr>
      </w:pPr>
      <w:bookmarkStart w:id="231" w:name="_Toc63019112"/>
      <w:r w:rsidRPr="00805260">
        <w:rPr>
          <w:u w:val="none"/>
        </w:rPr>
        <w:lastRenderedPageBreak/>
        <mc:AlternateContent>
          <mc:Choice Requires="wps">
            <w:drawing>
              <wp:anchor distT="0" distB="0" distL="114300" distR="114300" simplePos="0" relativeHeight="251659264" behindDoc="0" locked="0" layoutInCell="1" allowOverlap="1" wp14:anchorId="08425AC5" wp14:editId="749F9B50">
                <wp:simplePos x="0" y="0"/>
                <wp:positionH relativeFrom="column">
                  <wp:posOffset>-403860</wp:posOffset>
                </wp:positionH>
                <wp:positionV relativeFrom="paragraph">
                  <wp:posOffset>7257415</wp:posOffset>
                </wp:positionV>
                <wp:extent cx="5104765" cy="635"/>
                <wp:effectExtent l="0" t="0" r="635" b="12065"/>
                <wp:wrapTopAndBottom/>
                <wp:docPr id="88" name="Text Box 8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37FACBD0" w14:textId="3C749D72"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25AC5" id="Text Box 88" o:spid="_x0000_s1045" type="#_x0000_t202" style="position:absolute;left:0;text-align:left;margin-left:-31.8pt;margin-top:571.45pt;width:401.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C2MQIAAGc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" stroked="f">
                <v:textbox style="mso-fit-shape-to-text:t" inset="0,0,0,0">
                  <w:txbxContent>
                    <w:p w14:paraId="37FACBD0" w14:textId="3C749D72"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4-5</w:t>
                      </w:r>
                    </w:p>
                  </w:txbxContent>
                </v:textbox>
                <w10:wrap type="topAndBottom"/>
              </v:shape>
            </w:pict>
          </mc:Fallback>
        </mc:AlternateContent>
      </w:r>
      <w:r w:rsidRPr="00805260">
        <w:rPr>
          <w:u w:val="none"/>
        </w:rPr>
        <mc:AlternateContent>
          <mc:Choice Requires="wps">
            <w:drawing>
              <wp:anchor distT="0" distB="0" distL="114300" distR="114300" simplePos="0" relativeHeight="251622912" behindDoc="0" locked="0" layoutInCell="1" allowOverlap="1" wp14:anchorId="1B7DBC05" wp14:editId="0D5568C2">
                <wp:simplePos x="0" y="0"/>
                <wp:positionH relativeFrom="column">
                  <wp:posOffset>-298579</wp:posOffset>
                </wp:positionH>
                <wp:positionV relativeFrom="paragraph">
                  <wp:posOffset>3322657</wp:posOffset>
                </wp:positionV>
                <wp:extent cx="5104765" cy="635"/>
                <wp:effectExtent l="0" t="0" r="635" b="12065"/>
                <wp:wrapTopAndBottom/>
                <wp:docPr id="87" name="Text Box 87"/>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7FC65F2F" w14:textId="7B9218C9"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DBC05" id="Text Box 87" o:spid="_x0000_s1046" type="#_x0000_t202" style="position:absolute;left:0;text-align:left;margin-left:-23.5pt;margin-top:261.65pt;width:401.9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xK4MAIAAGc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" stroked="f">
                <v:textbox style="mso-fit-shape-to-text:t" inset="0,0,0,0">
                  <w:txbxContent>
                    <w:p w14:paraId="7FC65F2F" w14:textId="7B9218C9"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4-4</w:t>
                      </w:r>
                    </w:p>
                  </w:txbxContent>
                </v:textbox>
                <w10:wrap type="topAndBottom"/>
              </v:shape>
            </w:pict>
          </mc:Fallback>
        </mc:AlternateContent>
      </w:r>
      <w:bookmarkStart w:id="232" w:name="_Toc63019114"/>
      <w:bookmarkEnd w:id="231"/>
      <w:r w:rsidRPr="00805260">
        <w:rPr>
          <w:rFonts w:cstheme="minorHAnsi"/>
          <w:b/>
          <w:bCs/>
          <w:sz w:val="34"/>
          <w:szCs w:val="34"/>
          <w:u w:val="none"/>
        </w:rPr>
        <w:drawing>
          <wp:anchor distT="0" distB="0" distL="114300" distR="114300" simplePos="0" relativeHeight="251657216" behindDoc="0" locked="0" layoutInCell="1" allowOverlap="1" wp14:anchorId="2737575B" wp14:editId="7A79980D">
            <wp:simplePos x="0" y="0"/>
            <wp:positionH relativeFrom="column">
              <wp:posOffset>-475615</wp:posOffset>
            </wp:positionH>
            <wp:positionV relativeFrom="paragraph">
              <wp:posOffset>3722370</wp:posOffset>
            </wp:positionV>
            <wp:extent cx="6649720" cy="3582670"/>
            <wp:effectExtent l="0" t="0" r="5080" b="0"/>
            <wp:wrapTopAndBottom/>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49720" cy="3582670"/>
                    </a:xfrm>
                    <a:prstGeom prst="rect">
                      <a:avLst/>
                    </a:prstGeom>
                  </pic:spPr>
                </pic:pic>
              </a:graphicData>
            </a:graphic>
            <wp14:sizeRelH relativeFrom="page">
              <wp14:pctWidth>0</wp14:pctWidth>
            </wp14:sizeRelH>
            <wp14:sizeRelV relativeFrom="page">
              <wp14:pctHeight>0</wp14:pctHeight>
            </wp14:sizeRelV>
          </wp:anchor>
        </w:drawing>
      </w:r>
      <w:r w:rsidR="008E78F9" w:rsidRPr="00805260">
        <w:rPr>
          <w:rFonts w:cstheme="minorHAnsi"/>
          <w:b/>
          <w:bCs/>
          <w:sz w:val="34"/>
          <w:szCs w:val="34"/>
          <w:u w:val="none"/>
        </w:rPr>
        <w:drawing>
          <wp:anchor distT="0" distB="0" distL="114300" distR="114300" simplePos="0" relativeHeight="251656192" behindDoc="0" locked="0" layoutInCell="1" allowOverlap="1" wp14:anchorId="54D8A6A3" wp14:editId="06598744">
            <wp:simplePos x="0" y="0"/>
            <wp:positionH relativeFrom="margin">
              <wp:posOffset>-420370</wp:posOffset>
            </wp:positionH>
            <wp:positionV relativeFrom="paragraph">
              <wp:posOffset>320675</wp:posOffset>
            </wp:positionV>
            <wp:extent cx="6594475" cy="2882900"/>
            <wp:effectExtent l="0" t="0" r="0" b="0"/>
            <wp:wrapTopAndBottom/>
            <wp:docPr id="42" name="Picture 4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hist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94475" cy="2882900"/>
                    </a:xfrm>
                    <a:prstGeom prst="rect">
                      <a:avLst/>
                    </a:prstGeom>
                  </pic:spPr>
                </pic:pic>
              </a:graphicData>
            </a:graphic>
            <wp14:sizeRelH relativeFrom="margin">
              <wp14:pctWidth>0</wp14:pctWidth>
            </wp14:sizeRelH>
            <wp14:sizeRelV relativeFrom="margin">
              <wp14:pctHeight>0</wp14:pctHeight>
            </wp14:sizeRelV>
          </wp:anchor>
        </w:drawing>
      </w:r>
      <w:r w:rsidR="00805260" w:rsidRPr="00805260">
        <w:rPr>
          <w:u w:val="none"/>
        </w:rPr>
        <w:t xml:space="preserve">      </w:t>
      </w:r>
      <w:r w:rsidR="008E78F9" w:rsidRPr="008E78F9">
        <w:t>CDF of Interarrival time</w:t>
      </w:r>
      <w:bookmarkEnd w:id="232"/>
    </w:p>
    <w:p w14:paraId="3DCA43DE" w14:textId="145C70ED" w:rsidR="008E78F9" w:rsidRDefault="008E78F9" w:rsidP="003F587D">
      <w:pPr>
        <w:pStyle w:val="Heading1"/>
        <w:rPr>
          <w:rtl/>
        </w:rPr>
      </w:pPr>
    </w:p>
    <w:p w14:paraId="278BC5BC" w14:textId="2F963B06" w:rsidR="008E78F9" w:rsidRDefault="008E78F9" w:rsidP="003F587D">
      <w:pPr>
        <w:pStyle w:val="Heading1"/>
        <w:rPr>
          <w:rtl/>
        </w:rPr>
      </w:pPr>
    </w:p>
    <w:p w14:paraId="43F59A76" w14:textId="2AD5BB38" w:rsidR="008E78F9" w:rsidRDefault="008E78F9" w:rsidP="003F587D">
      <w:pPr>
        <w:pStyle w:val="Heading1"/>
        <w:rPr>
          <w:rtl/>
        </w:rPr>
      </w:pPr>
    </w:p>
    <w:p w14:paraId="628C5DA8" w14:textId="2C6B4B1A" w:rsidR="008E78F9" w:rsidRDefault="00751FB1" w:rsidP="00B440DB">
      <w:r>
        <w:rPr>
          <w:noProof/>
        </w:rPr>
        <w:lastRenderedPageBreak/>
        <mc:AlternateContent>
          <mc:Choice Requires="wps">
            <w:drawing>
              <wp:anchor distT="0" distB="0" distL="114300" distR="114300" simplePos="0" relativeHeight="251627008" behindDoc="0" locked="0" layoutInCell="1" allowOverlap="1" wp14:anchorId="45BCCE10" wp14:editId="082A433A">
                <wp:simplePos x="0" y="0"/>
                <wp:positionH relativeFrom="column">
                  <wp:posOffset>-54389</wp:posOffset>
                </wp:positionH>
                <wp:positionV relativeFrom="paragraph">
                  <wp:posOffset>5788077</wp:posOffset>
                </wp:positionV>
                <wp:extent cx="5104765" cy="635"/>
                <wp:effectExtent l="0" t="0" r="635" b="12065"/>
                <wp:wrapTopAndBottom/>
                <wp:docPr id="97" name="Text Box 97"/>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38F2AEA4" w14:textId="4ED22A31"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CCE10" id="Text Box 97" o:spid="_x0000_s1047" type="#_x0000_t202" style="position:absolute;left:0;text-align:left;margin-left:-4.3pt;margin-top:455.75pt;width:401.9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CnAMQ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" stroked="f">
                <v:textbox style="mso-fit-shape-to-text:t" inset="0,0,0,0">
                  <w:txbxContent>
                    <w:p w14:paraId="38F2AEA4" w14:textId="4ED22A31"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4-6</w:t>
                      </w:r>
                    </w:p>
                  </w:txbxContent>
                </v:textbox>
                <w10:wrap type="topAndBottom"/>
              </v:shape>
            </w:pict>
          </mc:Fallback>
        </mc:AlternateContent>
      </w:r>
      <w:r>
        <w:rPr>
          <w:rFonts w:cstheme="minorHAnsi"/>
          <w:b/>
          <w:bCs/>
          <w:noProof/>
          <w:sz w:val="34"/>
          <w:szCs w:val="34"/>
        </w:rPr>
        <w:drawing>
          <wp:anchor distT="0" distB="0" distL="114300" distR="114300" simplePos="0" relativeHeight="251597312" behindDoc="0" locked="0" layoutInCell="1" allowOverlap="1" wp14:anchorId="4273D47F" wp14:editId="5861C98E">
            <wp:simplePos x="0" y="0"/>
            <wp:positionH relativeFrom="margin">
              <wp:posOffset>-279996</wp:posOffset>
            </wp:positionH>
            <wp:positionV relativeFrom="paragraph">
              <wp:posOffset>154383</wp:posOffset>
            </wp:positionV>
            <wp:extent cx="6316345" cy="5563235"/>
            <wp:effectExtent l="0" t="0" r="0" b="0"/>
            <wp:wrapTopAndBottom/>
            <wp:docPr id="43" name="Picture 4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hap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316345" cy="5563235"/>
                    </a:xfrm>
                    <a:prstGeom prst="rect">
                      <a:avLst/>
                    </a:prstGeom>
                  </pic:spPr>
                </pic:pic>
              </a:graphicData>
            </a:graphic>
            <wp14:sizeRelH relativeFrom="margin">
              <wp14:pctWidth>0</wp14:pctWidth>
            </wp14:sizeRelH>
            <wp14:sizeRelV relativeFrom="margin">
              <wp14:pctHeight>0</wp14:pctHeight>
            </wp14:sizeRelV>
          </wp:anchor>
        </w:drawing>
      </w:r>
    </w:p>
    <w:p w14:paraId="047AC4C0" w14:textId="2863102A" w:rsidR="008E78F9" w:rsidRDefault="008E78F9" w:rsidP="003F587D">
      <w:pPr>
        <w:pStyle w:val="Heading1"/>
      </w:pPr>
    </w:p>
    <w:p w14:paraId="48BDCDC8" w14:textId="4B61C83A" w:rsidR="008E78F9" w:rsidRDefault="008E78F9" w:rsidP="008E78F9"/>
    <w:p w14:paraId="0CC04E2C" w14:textId="122D5584" w:rsidR="008E78F9" w:rsidRDefault="00EA1699" w:rsidP="00CE6EB4">
      <w:pPr>
        <w:rPr>
          <w:rFonts w:hint="cs"/>
          <w:rtl/>
          <w:lang w:val="en-IL"/>
        </w:rPr>
      </w:pPr>
      <w:r>
        <w:rPr>
          <w:rFonts w:hint="cs"/>
          <w:rtl/>
        </w:rPr>
        <w:t xml:space="preserve">באיור 4-6 ו- 4-5, מה שהכי בולט לעין זה התפלגות </w:t>
      </w:r>
      <w:proofErr w:type="spellStart"/>
      <w:r>
        <w:rPr>
          <w:lang w:val="en-IL" w:bidi="ar-SA"/>
        </w:rPr>
        <w:t>Lognoramal</w:t>
      </w:r>
      <w:proofErr w:type="spellEnd"/>
      <w:r w:rsidR="00CE6EB4">
        <w:rPr>
          <w:lang w:val="en-IL" w:bidi="ar-SA"/>
        </w:rPr>
        <w:t xml:space="preserve">, </w:t>
      </w:r>
      <w:proofErr w:type="spellStart"/>
      <w:r w:rsidR="00CE6EB4">
        <w:rPr>
          <w:lang w:val="en-IL" w:bidi="ar-SA"/>
        </w:rPr>
        <w:t>Loglogistics</w:t>
      </w:r>
      <w:proofErr w:type="spellEnd"/>
      <w:r w:rsidR="00CE6EB4">
        <w:rPr>
          <w:lang w:val="en-IL" w:bidi="ar-SA"/>
        </w:rPr>
        <w:t>, Weibull</w:t>
      </w:r>
      <w:r w:rsidR="00CE6EB4">
        <w:rPr>
          <w:rFonts w:hint="cs"/>
          <w:rtl/>
          <w:lang w:val="en-IL"/>
        </w:rPr>
        <w:t xml:space="preserve"> ב3 פרמטרים. ניתן לראות קו נקי ומסודר באיור 4-6. מאיור 4-5, ניתן להסיק כי שילוב של </w:t>
      </w:r>
      <w:r w:rsidR="00CE6EB4">
        <w:rPr>
          <w:rFonts w:hint="cs"/>
          <w:lang w:val="en-IL"/>
        </w:rPr>
        <w:t>L</w:t>
      </w:r>
      <w:r w:rsidR="00CE6EB4">
        <w:rPr>
          <w:lang w:val="en-IL" w:bidi="ar-SA"/>
        </w:rPr>
        <w:t>oglogistic</w:t>
      </w:r>
      <w:r w:rsidR="00CE6EB4">
        <w:rPr>
          <w:rFonts w:hint="cs"/>
          <w:rtl/>
          <w:lang w:val="en-IL"/>
        </w:rPr>
        <w:t xml:space="preserve"> או </w:t>
      </w:r>
      <w:r w:rsidR="00CE6EB4">
        <w:rPr>
          <w:lang w:val="en-IL" w:bidi="ar-SA"/>
        </w:rPr>
        <w:t>Lognormal</w:t>
      </w:r>
      <w:r w:rsidR="00CE6EB4">
        <w:rPr>
          <w:rFonts w:hint="cs"/>
          <w:rtl/>
          <w:lang w:val="en-IL"/>
        </w:rPr>
        <w:t xml:space="preserve"> של 3 פרמטרים, עם </w:t>
      </w:r>
      <w:r w:rsidR="00CE6EB4">
        <w:rPr>
          <w:lang w:val="en-IL" w:bidi="ar-SA"/>
        </w:rPr>
        <w:t>Weibull</w:t>
      </w:r>
      <w:r w:rsidR="00CE6EB4">
        <w:rPr>
          <w:rFonts w:hint="cs"/>
          <w:rtl/>
          <w:lang w:val="en-IL"/>
        </w:rPr>
        <w:t xml:space="preserve"> לזנב יעובד לנו טוב מאוד.</w:t>
      </w:r>
    </w:p>
    <w:p w14:paraId="3758A7C5" w14:textId="77777777" w:rsidR="00CE6EB4" w:rsidRPr="00CE6EB4" w:rsidRDefault="00CE6EB4" w:rsidP="00CE6EB4">
      <w:pPr>
        <w:rPr>
          <w:lang w:val="en-IL"/>
        </w:rPr>
      </w:pPr>
    </w:p>
    <w:p w14:paraId="53A46BC0" w14:textId="65C692AB" w:rsidR="008E78F9" w:rsidRDefault="008E78F9" w:rsidP="008E78F9"/>
    <w:p w14:paraId="0DF595DF" w14:textId="21834722" w:rsidR="008E78F9" w:rsidRDefault="008E78F9" w:rsidP="008E78F9"/>
    <w:p w14:paraId="730B7D7F" w14:textId="1ADA6F2B" w:rsidR="008E78F9" w:rsidRDefault="008E78F9" w:rsidP="008E78F9"/>
    <w:p w14:paraId="35051281" w14:textId="4D0E71BD" w:rsidR="008E78F9" w:rsidRDefault="008E78F9" w:rsidP="008E78F9">
      <w:pPr>
        <w:pStyle w:val="Heading2"/>
      </w:pPr>
      <w:bookmarkStart w:id="233" w:name="_Toc63019115"/>
      <w:r w:rsidRPr="00D909C1">
        <w:lastRenderedPageBreak/>
        <w:t>MATLAB-Log File Graphs</w:t>
      </w:r>
      <w:bookmarkEnd w:id="233"/>
    </w:p>
    <w:p w14:paraId="3E2E2C50" w14:textId="5D43DD08" w:rsidR="008E78F9" w:rsidRPr="008E78F9" w:rsidRDefault="00751FB1" w:rsidP="008E78F9">
      <w:pPr>
        <w:pStyle w:val="Heading3"/>
        <w:bidi/>
      </w:pPr>
      <w:bookmarkStart w:id="234" w:name="_Toc63019116"/>
      <w:r>
        <mc:AlternateContent>
          <mc:Choice Requires="wps">
            <w:drawing>
              <wp:anchor distT="0" distB="0" distL="114300" distR="114300" simplePos="0" relativeHeight="251628032" behindDoc="0" locked="0" layoutInCell="1" allowOverlap="1" wp14:anchorId="3346CD55" wp14:editId="3A7E4359">
                <wp:simplePos x="0" y="0"/>
                <wp:positionH relativeFrom="column">
                  <wp:posOffset>-119704</wp:posOffset>
                </wp:positionH>
                <wp:positionV relativeFrom="paragraph">
                  <wp:posOffset>3385470</wp:posOffset>
                </wp:positionV>
                <wp:extent cx="5104765" cy="635"/>
                <wp:effectExtent l="0" t="0" r="635" b="12065"/>
                <wp:wrapTopAndBottom/>
                <wp:docPr id="98" name="Text Box 9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7D355724" w14:textId="0946C172"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6CD55" id="Text Box 98" o:spid="_x0000_s1048" type="#_x0000_t202" style="position:absolute;left:0;text-align:left;margin-left:-9.45pt;margin-top:266.55pt;width:401.9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6qWMQIAAGcEAAAOAAAAZHJzL2Uyb0RvYy54bWysVMFu2zAMvQ/YPwi6L06yJt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" stroked="f">
                <v:textbox style="mso-fit-shape-to-text:t" inset="0,0,0,0">
                  <w:txbxContent>
                    <w:p w14:paraId="7D355724" w14:textId="0946C172"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4-7</w:t>
                      </w:r>
                    </w:p>
                  </w:txbxContent>
                </v:textbox>
                <w10:wrap type="topAndBottom"/>
              </v:shape>
            </w:pict>
          </mc:Fallback>
        </mc:AlternateContent>
      </w:r>
      <w:r w:rsidR="008E78F9">
        <w:rPr>
          <w:rFonts w:cstheme="minorHAnsi"/>
          <w:b/>
          <w:bCs/>
          <w:i/>
          <w:iCs/>
        </w:rPr>
        <w:drawing>
          <wp:anchor distT="0" distB="0" distL="114300" distR="114300" simplePos="0" relativeHeight="251598336" behindDoc="0" locked="0" layoutInCell="1" allowOverlap="1" wp14:anchorId="4742F182" wp14:editId="18EA835A">
            <wp:simplePos x="0" y="0"/>
            <wp:positionH relativeFrom="column">
              <wp:posOffset>-532001</wp:posOffset>
            </wp:positionH>
            <wp:positionV relativeFrom="paragraph">
              <wp:posOffset>410210</wp:posOffset>
            </wp:positionV>
            <wp:extent cx="6807835" cy="2976245"/>
            <wp:effectExtent l="0" t="0" r="0" b="0"/>
            <wp:wrapTopAndBottom/>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07835" cy="2976245"/>
                    </a:xfrm>
                    <a:prstGeom prst="rect">
                      <a:avLst/>
                    </a:prstGeom>
                  </pic:spPr>
                </pic:pic>
              </a:graphicData>
            </a:graphic>
            <wp14:sizeRelH relativeFrom="page">
              <wp14:pctWidth>0</wp14:pctWidth>
            </wp14:sizeRelH>
            <wp14:sizeRelV relativeFrom="page">
              <wp14:pctHeight>0</wp14:pctHeight>
            </wp14:sizeRelV>
          </wp:anchor>
        </w:drawing>
      </w:r>
      <w:r w:rsidR="008E78F9">
        <w:t>CDF of Runtimes</w:t>
      </w:r>
      <w:bookmarkEnd w:id="234"/>
    </w:p>
    <w:p w14:paraId="48E78C2D" w14:textId="4ABEF5A8" w:rsidR="008E78F9" w:rsidRPr="00751FB1" w:rsidRDefault="00751FB1" w:rsidP="008E78F9">
      <w:r>
        <w:rPr>
          <w:noProof/>
        </w:rPr>
        <mc:AlternateContent>
          <mc:Choice Requires="wps">
            <w:drawing>
              <wp:anchor distT="0" distB="0" distL="114300" distR="114300" simplePos="0" relativeHeight="251630080" behindDoc="0" locked="0" layoutInCell="1" allowOverlap="1" wp14:anchorId="387733D6" wp14:editId="77BDDB40">
                <wp:simplePos x="0" y="0"/>
                <wp:positionH relativeFrom="column">
                  <wp:posOffset>-213010</wp:posOffset>
                </wp:positionH>
                <wp:positionV relativeFrom="paragraph">
                  <wp:posOffset>7023580</wp:posOffset>
                </wp:positionV>
                <wp:extent cx="5104765" cy="635"/>
                <wp:effectExtent l="0" t="0" r="635" b="12065"/>
                <wp:wrapTopAndBottom/>
                <wp:docPr id="99" name="Text Box 99"/>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4B01DDE9" w14:textId="6279677E"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733D6" id="Text Box 99" o:spid="_x0000_s1049" type="#_x0000_t202" style="position:absolute;left:0;text-align:left;margin-left:-16.75pt;margin-top:553.05pt;width:401.9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" stroked="f">
                <v:textbox style="mso-fit-shape-to-text:t" inset="0,0,0,0">
                  <w:txbxContent>
                    <w:p w14:paraId="4B01DDE9" w14:textId="6279677E"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4-8</w:t>
                      </w:r>
                    </w:p>
                  </w:txbxContent>
                </v:textbox>
                <w10:wrap type="topAndBottom"/>
              </v:shape>
            </w:pict>
          </mc:Fallback>
        </mc:AlternateContent>
      </w:r>
      <w:r>
        <w:rPr>
          <w:rFonts w:cstheme="minorHAnsi"/>
          <w:b/>
          <w:bCs/>
          <w:i/>
          <w:iCs/>
          <w:noProof/>
          <w:sz w:val="28"/>
          <w:szCs w:val="28"/>
        </w:rPr>
        <w:drawing>
          <wp:anchor distT="0" distB="0" distL="114300" distR="114300" simplePos="0" relativeHeight="251599360" behindDoc="0" locked="0" layoutInCell="1" allowOverlap="1" wp14:anchorId="6696D090" wp14:editId="499111FF">
            <wp:simplePos x="0" y="0"/>
            <wp:positionH relativeFrom="column">
              <wp:posOffset>-527387</wp:posOffset>
            </wp:positionH>
            <wp:positionV relativeFrom="paragraph">
              <wp:posOffset>3691139</wp:posOffset>
            </wp:positionV>
            <wp:extent cx="6852285" cy="3171825"/>
            <wp:effectExtent l="0" t="0" r="5715" b="3175"/>
            <wp:wrapTopAndBottom/>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52285" cy="3171825"/>
                    </a:xfrm>
                    <a:prstGeom prst="rect">
                      <a:avLst/>
                    </a:prstGeom>
                  </pic:spPr>
                </pic:pic>
              </a:graphicData>
            </a:graphic>
            <wp14:sizeRelH relativeFrom="page">
              <wp14:pctWidth>0</wp14:pctWidth>
            </wp14:sizeRelH>
            <wp14:sizeRelV relativeFrom="page">
              <wp14:pctHeight>0</wp14:pctHeight>
            </wp14:sizeRelV>
          </wp:anchor>
        </w:drawing>
      </w:r>
    </w:p>
    <w:p w14:paraId="7E7F8164" w14:textId="5D84CD25" w:rsidR="008E78F9" w:rsidRDefault="008E78F9" w:rsidP="003F587D">
      <w:pPr>
        <w:pStyle w:val="Heading1"/>
      </w:pPr>
    </w:p>
    <w:p w14:paraId="4BEB0C29" w14:textId="0A8880AF" w:rsidR="008E78F9" w:rsidRDefault="008E78F9" w:rsidP="003F587D">
      <w:pPr>
        <w:pStyle w:val="Heading1"/>
      </w:pPr>
    </w:p>
    <w:p w14:paraId="47B4FDBB" w14:textId="0576B8F7" w:rsidR="008E78F9" w:rsidRDefault="008E78F9" w:rsidP="008E78F9"/>
    <w:p w14:paraId="36A2A0E4" w14:textId="0A8213D9" w:rsidR="008E78F9" w:rsidRDefault="00751FB1" w:rsidP="008E78F9">
      <w:r>
        <w:rPr>
          <w:noProof/>
        </w:rPr>
        <w:lastRenderedPageBreak/>
        <mc:AlternateContent>
          <mc:Choice Requires="wps">
            <w:drawing>
              <wp:anchor distT="0" distB="0" distL="114300" distR="114300" simplePos="0" relativeHeight="251631104" behindDoc="0" locked="0" layoutInCell="1" allowOverlap="1" wp14:anchorId="77FCC151" wp14:editId="5D6C4544">
                <wp:simplePos x="0" y="0"/>
                <wp:positionH relativeFrom="column">
                  <wp:posOffset>-203679</wp:posOffset>
                </wp:positionH>
                <wp:positionV relativeFrom="paragraph">
                  <wp:posOffset>4807196</wp:posOffset>
                </wp:positionV>
                <wp:extent cx="5104765" cy="635"/>
                <wp:effectExtent l="0" t="0" r="635" b="12065"/>
                <wp:wrapTopAndBottom/>
                <wp:docPr id="100" name="Text Box 100"/>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3936092C" w14:textId="7A22C02A"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CC151" id="Text Box 100" o:spid="_x0000_s1050" type="#_x0000_t202" style="position:absolute;left:0;text-align:left;margin-left:-16.05pt;margin-top:378.5pt;width:401.95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" stroked="f">
                <v:textbox style="mso-fit-shape-to-text:t" inset="0,0,0,0">
                  <w:txbxContent>
                    <w:p w14:paraId="3936092C" w14:textId="7A22C02A"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4-9</w:t>
                      </w:r>
                    </w:p>
                  </w:txbxContent>
                </v:textbox>
                <w10:wrap type="topAndBottom"/>
              </v:shape>
            </w:pict>
          </mc:Fallback>
        </mc:AlternateContent>
      </w:r>
      <w:r>
        <w:rPr>
          <w:rFonts w:cstheme="minorHAnsi"/>
          <w:b/>
          <w:bCs/>
          <w:i/>
          <w:iCs/>
          <w:noProof/>
          <w:sz w:val="28"/>
          <w:szCs w:val="28"/>
        </w:rPr>
        <w:drawing>
          <wp:anchor distT="0" distB="0" distL="114300" distR="114300" simplePos="0" relativeHeight="251600384" behindDoc="0" locked="0" layoutInCell="1" allowOverlap="1" wp14:anchorId="6973A6EE" wp14:editId="1DAA358B">
            <wp:simplePos x="0" y="0"/>
            <wp:positionH relativeFrom="margin">
              <wp:posOffset>-429558</wp:posOffset>
            </wp:positionH>
            <wp:positionV relativeFrom="paragraph">
              <wp:posOffset>130</wp:posOffset>
            </wp:positionV>
            <wp:extent cx="6577965" cy="4629785"/>
            <wp:effectExtent l="0" t="0" r="635" b="5715"/>
            <wp:wrapTopAndBottom/>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577965" cy="4629785"/>
                    </a:xfrm>
                    <a:prstGeom prst="rect">
                      <a:avLst/>
                    </a:prstGeom>
                  </pic:spPr>
                </pic:pic>
              </a:graphicData>
            </a:graphic>
            <wp14:sizeRelH relativeFrom="margin">
              <wp14:pctWidth>0</wp14:pctWidth>
            </wp14:sizeRelH>
            <wp14:sizeRelV relativeFrom="margin">
              <wp14:pctHeight>0</wp14:pctHeight>
            </wp14:sizeRelV>
          </wp:anchor>
        </w:drawing>
      </w:r>
    </w:p>
    <w:p w14:paraId="49A5BCAF" w14:textId="0BC7C94C" w:rsidR="008E78F9" w:rsidRDefault="008E78F9" w:rsidP="008E78F9"/>
    <w:p w14:paraId="3810170D" w14:textId="47CF92D9" w:rsidR="008E78F9" w:rsidRDefault="008E78F9" w:rsidP="008E78F9"/>
    <w:p w14:paraId="2FBB18BF" w14:textId="4EA8D650" w:rsidR="008E78F9" w:rsidRDefault="008E78F9" w:rsidP="008E78F9"/>
    <w:p w14:paraId="2078B540" w14:textId="79311CB3" w:rsidR="008E78F9" w:rsidRDefault="008E78F9" w:rsidP="008E78F9"/>
    <w:p w14:paraId="6C2705F9" w14:textId="6FD9DC2B" w:rsidR="008E78F9" w:rsidRDefault="008E78F9" w:rsidP="008E78F9"/>
    <w:p w14:paraId="13E03FC8" w14:textId="1CFB8D56" w:rsidR="008E78F9" w:rsidRDefault="008E78F9" w:rsidP="008E78F9"/>
    <w:p w14:paraId="7969E020" w14:textId="6DC81B31" w:rsidR="008E78F9" w:rsidRDefault="008E78F9" w:rsidP="008E78F9"/>
    <w:p w14:paraId="30C81279" w14:textId="0679868D" w:rsidR="008E78F9" w:rsidRDefault="008E78F9" w:rsidP="008E78F9"/>
    <w:p w14:paraId="7F2B737C" w14:textId="40FA58F4" w:rsidR="008E78F9" w:rsidRDefault="008E78F9" w:rsidP="008E78F9"/>
    <w:p w14:paraId="5F335AAF" w14:textId="502AE7CE" w:rsidR="008E78F9" w:rsidRDefault="008E78F9" w:rsidP="008E78F9"/>
    <w:p w14:paraId="72CD591B" w14:textId="4AE05459" w:rsidR="008E78F9" w:rsidRDefault="008E78F9" w:rsidP="008E78F9"/>
    <w:p w14:paraId="1B10B7C5" w14:textId="0F836209" w:rsidR="008E78F9" w:rsidRDefault="00751FB1" w:rsidP="008E78F9">
      <w:pPr>
        <w:pStyle w:val="Heading3"/>
        <w:bidi/>
      </w:pPr>
      <w:bookmarkStart w:id="235" w:name="_Toc63019117"/>
      <w:r>
        <w:lastRenderedPageBreak/>
        <mc:AlternateContent>
          <mc:Choice Requires="wps">
            <w:drawing>
              <wp:anchor distT="0" distB="0" distL="114300" distR="114300" simplePos="0" relativeHeight="251633152" behindDoc="0" locked="0" layoutInCell="1" allowOverlap="1" wp14:anchorId="4C60DA3E" wp14:editId="25D4E84B">
                <wp:simplePos x="0" y="0"/>
                <wp:positionH relativeFrom="column">
                  <wp:posOffset>-129034</wp:posOffset>
                </wp:positionH>
                <wp:positionV relativeFrom="paragraph">
                  <wp:posOffset>7524491</wp:posOffset>
                </wp:positionV>
                <wp:extent cx="5104765" cy="635"/>
                <wp:effectExtent l="0" t="0" r="635" b="12065"/>
                <wp:wrapTopAndBottom/>
                <wp:docPr id="102" name="Text Box 102"/>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1F79C42D" w14:textId="6511EDBD"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0DA3E" id="Text Box 102" o:spid="_x0000_s1051" type="#_x0000_t202" style="position:absolute;left:0;text-align:left;margin-left:-10.15pt;margin-top:592.5pt;width:401.9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HZMQIAAGkEAAAOAAAAZHJzL2Uyb0RvYy54bWysVFFv2yAQfp+0/4B4X+xkS1p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" stroked="f">
                <v:textbox style="mso-fit-shape-to-text:t" inset="0,0,0,0">
                  <w:txbxContent>
                    <w:p w14:paraId="1F79C42D" w14:textId="6511EDBD"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4-11</w:t>
                      </w:r>
                    </w:p>
                  </w:txbxContent>
                </v:textbox>
                <w10:wrap type="topAndBottom"/>
              </v:shape>
            </w:pict>
          </mc:Fallback>
        </mc:AlternateContent>
      </w:r>
      <w:r>
        <mc:AlternateContent>
          <mc:Choice Requires="wps">
            <w:drawing>
              <wp:anchor distT="0" distB="0" distL="114300" distR="114300" simplePos="0" relativeHeight="251632128" behindDoc="0" locked="0" layoutInCell="1" allowOverlap="1" wp14:anchorId="32604B05" wp14:editId="73E05411">
                <wp:simplePos x="0" y="0"/>
                <wp:positionH relativeFrom="column">
                  <wp:posOffset>-213010</wp:posOffset>
                </wp:positionH>
                <wp:positionV relativeFrom="paragraph">
                  <wp:posOffset>3348018</wp:posOffset>
                </wp:positionV>
                <wp:extent cx="5104765" cy="635"/>
                <wp:effectExtent l="0" t="0" r="635" b="12065"/>
                <wp:wrapTopAndBottom/>
                <wp:docPr id="101" name="Text Box 101"/>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6F75E26D" w14:textId="0F1E93B5"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04B05" id="Text Box 101" o:spid="_x0000_s1052" type="#_x0000_t202" style="position:absolute;left:0;text-align:left;margin-left:-16.75pt;margin-top:263.6pt;width:401.9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" stroked="f">
                <v:textbox style="mso-fit-shape-to-text:t" inset="0,0,0,0">
                  <w:txbxContent>
                    <w:p w14:paraId="6F75E26D" w14:textId="0F1E93B5"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4-10</w:t>
                      </w:r>
                    </w:p>
                  </w:txbxContent>
                </v:textbox>
                <w10:wrap type="topAndBottom"/>
              </v:shape>
            </w:pict>
          </mc:Fallback>
        </mc:AlternateContent>
      </w:r>
      <w:r w:rsidR="008E78F9">
        <w:rPr>
          <w:rFonts w:cstheme="minorHAnsi"/>
          <w:b/>
          <w:bCs/>
          <w:i/>
          <w:iCs/>
        </w:rPr>
        <w:drawing>
          <wp:anchor distT="0" distB="0" distL="114300" distR="114300" simplePos="0" relativeHeight="251601408" behindDoc="0" locked="0" layoutInCell="1" allowOverlap="1" wp14:anchorId="6AF70957" wp14:editId="000613AE">
            <wp:simplePos x="0" y="0"/>
            <wp:positionH relativeFrom="column">
              <wp:posOffset>-541655</wp:posOffset>
            </wp:positionH>
            <wp:positionV relativeFrom="paragraph">
              <wp:posOffset>335280</wp:posOffset>
            </wp:positionV>
            <wp:extent cx="6792595" cy="2969260"/>
            <wp:effectExtent l="0" t="0" r="1905" b="2540"/>
            <wp:wrapTopAndBottom/>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792595" cy="2969260"/>
                    </a:xfrm>
                    <a:prstGeom prst="rect">
                      <a:avLst/>
                    </a:prstGeom>
                  </pic:spPr>
                </pic:pic>
              </a:graphicData>
            </a:graphic>
            <wp14:sizeRelH relativeFrom="page">
              <wp14:pctWidth>0</wp14:pctWidth>
            </wp14:sizeRelH>
            <wp14:sizeRelV relativeFrom="page">
              <wp14:pctHeight>0</wp14:pctHeight>
            </wp14:sizeRelV>
          </wp:anchor>
        </w:drawing>
      </w:r>
      <w:r w:rsidR="008E78F9">
        <w:t>CDF of Interarrival time</w:t>
      </w:r>
      <w:bookmarkEnd w:id="235"/>
    </w:p>
    <w:p w14:paraId="4AF4F730" w14:textId="543BCE78" w:rsidR="008E78F9" w:rsidRPr="008E78F9" w:rsidRDefault="00751FB1" w:rsidP="008E78F9">
      <w:r>
        <w:rPr>
          <w:rFonts w:cstheme="minorHAnsi"/>
          <w:b/>
          <w:bCs/>
          <w:i/>
          <w:iCs/>
          <w:noProof/>
          <w:sz w:val="28"/>
          <w:szCs w:val="28"/>
        </w:rPr>
        <w:drawing>
          <wp:anchor distT="0" distB="0" distL="114300" distR="114300" simplePos="0" relativeHeight="251602432" behindDoc="0" locked="0" layoutInCell="1" allowOverlap="1" wp14:anchorId="1B434D0D" wp14:editId="042DA54C">
            <wp:simplePos x="0" y="0"/>
            <wp:positionH relativeFrom="column">
              <wp:posOffset>-541655</wp:posOffset>
            </wp:positionH>
            <wp:positionV relativeFrom="paragraph">
              <wp:posOffset>3321219</wp:posOffset>
            </wp:positionV>
            <wp:extent cx="6885940" cy="3709670"/>
            <wp:effectExtent l="0" t="0" r="0" b="0"/>
            <wp:wrapTopAndBottom/>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885940" cy="3709670"/>
                    </a:xfrm>
                    <a:prstGeom prst="rect">
                      <a:avLst/>
                    </a:prstGeom>
                  </pic:spPr>
                </pic:pic>
              </a:graphicData>
            </a:graphic>
            <wp14:sizeRelH relativeFrom="page">
              <wp14:pctWidth>0</wp14:pctWidth>
            </wp14:sizeRelH>
            <wp14:sizeRelV relativeFrom="page">
              <wp14:pctHeight>0</wp14:pctHeight>
            </wp14:sizeRelV>
          </wp:anchor>
        </w:drawing>
      </w:r>
    </w:p>
    <w:p w14:paraId="59F2328E" w14:textId="052F0DB4" w:rsidR="008E78F9" w:rsidRDefault="008E78F9" w:rsidP="003F587D">
      <w:pPr>
        <w:pStyle w:val="Heading1"/>
      </w:pPr>
    </w:p>
    <w:p w14:paraId="0ACE138D" w14:textId="1ED0CB83" w:rsidR="008E78F9" w:rsidRDefault="008E78F9" w:rsidP="008E78F9"/>
    <w:p w14:paraId="11C42770" w14:textId="77777777" w:rsidR="00651CE1" w:rsidRDefault="00751FB1" w:rsidP="00651CE1">
      <w:pPr>
        <w:rPr>
          <w:rtl/>
        </w:rPr>
      </w:pPr>
      <w:r>
        <w:rPr>
          <w:noProof/>
        </w:rPr>
        <w:lastRenderedPageBreak/>
        <mc:AlternateContent>
          <mc:Choice Requires="wps">
            <w:drawing>
              <wp:anchor distT="0" distB="0" distL="114300" distR="114300" simplePos="0" relativeHeight="251635200" behindDoc="0" locked="0" layoutInCell="1" allowOverlap="1" wp14:anchorId="5E4F0DCE" wp14:editId="662B1918">
                <wp:simplePos x="0" y="0"/>
                <wp:positionH relativeFrom="column">
                  <wp:posOffset>-35728</wp:posOffset>
                </wp:positionH>
                <wp:positionV relativeFrom="paragraph">
                  <wp:posOffset>4759234</wp:posOffset>
                </wp:positionV>
                <wp:extent cx="5104765" cy="635"/>
                <wp:effectExtent l="0" t="0" r="635" b="12065"/>
                <wp:wrapTopAndBottom/>
                <wp:docPr id="103" name="Text Box 103"/>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53614056" w14:textId="47D354D5"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F0DCE" id="Text Box 103" o:spid="_x0000_s1053" type="#_x0000_t202" style="position:absolute;left:0;text-align:left;margin-left:-2.8pt;margin-top:374.75pt;width:401.9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" stroked="f">
                <v:textbox style="mso-fit-shape-to-text:t" inset="0,0,0,0">
                  <w:txbxContent>
                    <w:p w14:paraId="53614056" w14:textId="47D354D5" w:rsidR="00EA1699" w:rsidRPr="004866C4" w:rsidRDefault="00EA1699" w:rsidP="00751FB1">
                      <w:pPr>
                        <w:pStyle w:val="Caption"/>
                        <w:jc w:val="left"/>
                        <w:rPr>
                          <w:rFonts w:ascii="David" w:hAnsi="David" w:cs="David"/>
                          <w:noProof/>
                          <w:color w:val="auto"/>
                          <w:sz w:val="28"/>
                          <w:szCs w:val="28"/>
                        </w:rPr>
                      </w:pPr>
                      <w:r>
                        <w:t>Figure</w:t>
                      </w:r>
                      <w:r>
                        <w:rPr>
                          <w:rtl/>
                        </w:rPr>
                        <w:t xml:space="preserve"> </w:t>
                      </w:r>
                      <w:r>
                        <w:t>4-12</w:t>
                      </w:r>
                    </w:p>
                  </w:txbxContent>
                </v:textbox>
                <w10:wrap type="topAndBottom"/>
              </v:shape>
            </w:pict>
          </mc:Fallback>
        </mc:AlternateContent>
      </w:r>
      <w:r w:rsidR="008E78F9">
        <w:rPr>
          <w:rFonts w:cstheme="minorHAnsi"/>
          <w:b/>
          <w:bCs/>
          <w:i/>
          <w:iCs/>
          <w:noProof/>
          <w:sz w:val="28"/>
          <w:szCs w:val="28"/>
        </w:rPr>
        <w:drawing>
          <wp:anchor distT="0" distB="0" distL="114300" distR="114300" simplePos="0" relativeHeight="251603456" behindDoc="0" locked="0" layoutInCell="1" allowOverlap="1" wp14:anchorId="6996CB63" wp14:editId="1E6E95F7">
            <wp:simplePos x="0" y="0"/>
            <wp:positionH relativeFrom="column">
              <wp:posOffset>-401242</wp:posOffset>
            </wp:positionH>
            <wp:positionV relativeFrom="paragraph">
              <wp:posOffset>531</wp:posOffset>
            </wp:positionV>
            <wp:extent cx="6586855" cy="4550410"/>
            <wp:effectExtent l="0" t="0" r="4445" b="0"/>
            <wp:wrapTopAndBottom/>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86855" cy="4550410"/>
                    </a:xfrm>
                    <a:prstGeom prst="rect">
                      <a:avLst/>
                    </a:prstGeom>
                  </pic:spPr>
                </pic:pic>
              </a:graphicData>
            </a:graphic>
            <wp14:sizeRelH relativeFrom="margin">
              <wp14:pctWidth>0</wp14:pctWidth>
            </wp14:sizeRelH>
            <wp14:sizeRelV relativeFrom="margin">
              <wp14:pctHeight>0</wp14:pctHeight>
            </wp14:sizeRelV>
          </wp:anchor>
        </w:drawing>
      </w:r>
    </w:p>
    <w:p w14:paraId="6AEEF23D" w14:textId="3ADAF67E" w:rsidR="00751FB1" w:rsidRPr="00651CE1" w:rsidRDefault="00751FB1" w:rsidP="00651CE1">
      <w:pPr>
        <w:rPr>
          <w:rtl/>
        </w:rPr>
      </w:pPr>
      <w:r>
        <w:rPr>
          <w:rtl/>
        </w:rPr>
        <w:br w:type="page"/>
      </w:r>
    </w:p>
    <w:p w14:paraId="1CBF0817" w14:textId="3E54BCD9" w:rsidR="00751FB1" w:rsidRDefault="00BE3C38" w:rsidP="00751FB1">
      <w:pPr>
        <w:pStyle w:val="Heading1"/>
        <w:rPr>
          <w:rtl/>
        </w:rPr>
      </w:pPr>
      <w:bookmarkStart w:id="236" w:name="_Toc63019118"/>
      <w:r>
        <w:rPr>
          <w:rFonts w:hint="cs"/>
          <w:rtl/>
        </w:rPr>
        <w:lastRenderedPageBreak/>
        <w:t xml:space="preserve">שלב 5 </w:t>
      </w:r>
      <w:r>
        <w:rPr>
          <w:rFonts w:cstheme="minorBidi"/>
          <w:rtl/>
        </w:rPr>
        <w:t>–</w:t>
      </w:r>
      <w:r>
        <w:rPr>
          <w:rFonts w:hint="cs"/>
          <w:rtl/>
        </w:rPr>
        <w:t xml:space="preserve"> התפלגות </w:t>
      </w:r>
      <w:proofErr w:type="spellStart"/>
      <w:r>
        <w:t>Zipf</w:t>
      </w:r>
      <w:bookmarkEnd w:id="236"/>
      <w:proofErr w:type="spellEnd"/>
    </w:p>
    <w:p w14:paraId="2D6F06F3" w14:textId="4DE47557" w:rsidR="00751FB1" w:rsidRDefault="00751FB1" w:rsidP="00751FB1">
      <w:pPr>
        <w:jc w:val="left"/>
        <w:rPr>
          <w:rtl/>
        </w:rPr>
      </w:pPr>
      <w:r>
        <w:rPr>
          <w:rFonts w:hint="cs"/>
          <w:rtl/>
        </w:rPr>
        <w:t>נראה ש-</w:t>
      </w:r>
      <w:r>
        <w:t>figure 2-6</w:t>
      </w:r>
      <w:r>
        <w:rPr>
          <w:rFonts w:hint="cs"/>
          <w:rtl/>
        </w:rPr>
        <w:t xml:space="preserve"> (כמות </w:t>
      </w:r>
      <w:r>
        <w:t>jobs</w:t>
      </w:r>
      <w:r>
        <w:rPr>
          <w:rFonts w:hint="cs"/>
          <w:rtl/>
        </w:rPr>
        <w:t xml:space="preserve"> לכל </w:t>
      </w:r>
      <w:r>
        <w:t>user</w:t>
      </w:r>
      <w:r>
        <w:rPr>
          <w:rFonts w:hint="cs"/>
          <w:rtl/>
        </w:rPr>
        <w:t xml:space="preserve"> במערכת) יכול להיות מתואר לפי התפלגות </w:t>
      </w:r>
      <w:proofErr w:type="spellStart"/>
      <w:r>
        <w:t>Zipf</w:t>
      </w:r>
      <w:proofErr w:type="spellEnd"/>
      <w:r>
        <w:rPr>
          <w:rFonts w:hint="cs"/>
          <w:rtl/>
        </w:rPr>
        <w:t>.</w:t>
      </w:r>
    </w:p>
    <w:p w14:paraId="176A5D97" w14:textId="77777777" w:rsidR="00751FB1" w:rsidRDefault="00751FB1" w:rsidP="00751FB1">
      <w:pPr>
        <w:jc w:val="left"/>
        <w:rPr>
          <w:rtl/>
        </w:rPr>
      </w:pPr>
      <w:r>
        <w:rPr>
          <w:rFonts w:hint="cs"/>
          <w:rtl/>
        </w:rPr>
        <w:t xml:space="preserve">בדומה לגרף </w:t>
      </w:r>
      <w:proofErr w:type="spellStart"/>
      <w:r>
        <w:t>Zipf</w:t>
      </w:r>
      <w:proofErr w:type="spellEnd"/>
      <w:r>
        <w:rPr>
          <w:rFonts w:hint="cs"/>
          <w:rtl/>
        </w:rPr>
        <w:t xml:space="preserve"> של הסתברות הופעות מילים בקטע טקסט, נייצר גרף לפי אותו אופן. באמצעות גרף מספר 6 אשר מתאר לנו את כמות ה-</w:t>
      </w:r>
      <w:r>
        <w:t>jobs</w:t>
      </w:r>
      <w:r>
        <w:rPr>
          <w:rFonts w:hint="cs"/>
          <w:rtl/>
        </w:rPr>
        <w:t xml:space="preserve"> לכל </w:t>
      </w:r>
      <w:r>
        <w:t>user</w:t>
      </w:r>
      <w:r>
        <w:rPr>
          <w:rFonts w:hint="cs"/>
          <w:rtl/>
        </w:rPr>
        <w:t xml:space="preserve">, נוכל למצוא את ההסתברות להופעת </w:t>
      </w:r>
      <w:r>
        <w:t>job</w:t>
      </w:r>
      <w:r>
        <w:rPr>
          <w:rFonts w:hint="cs"/>
          <w:rtl/>
        </w:rPr>
        <w:t xml:space="preserve"> של </w:t>
      </w:r>
      <w:r>
        <w:t xml:space="preserve">user </w:t>
      </w:r>
      <w:r>
        <w:rPr>
          <w:rFonts w:hint="cs"/>
          <w:rtl/>
        </w:rPr>
        <w:t xml:space="preserve"> ספציפי.</w:t>
      </w:r>
    </w:p>
    <w:p w14:paraId="0173563B" w14:textId="411216DF" w:rsidR="00751FB1" w:rsidRDefault="00751FB1" w:rsidP="00751FB1">
      <w:pPr>
        <w:jc w:val="left"/>
      </w:pPr>
      <w:r>
        <w:rPr>
          <w:noProof/>
        </w:rPr>
        <mc:AlternateContent>
          <mc:Choice Requires="wps">
            <w:drawing>
              <wp:anchor distT="0" distB="0" distL="114300" distR="114300" simplePos="0" relativeHeight="251636224" behindDoc="0" locked="0" layoutInCell="1" allowOverlap="1" wp14:anchorId="0A65F46F" wp14:editId="137BE9BE">
                <wp:simplePos x="0" y="0"/>
                <wp:positionH relativeFrom="column">
                  <wp:posOffset>-63915</wp:posOffset>
                </wp:positionH>
                <wp:positionV relativeFrom="paragraph">
                  <wp:posOffset>2806998</wp:posOffset>
                </wp:positionV>
                <wp:extent cx="5104765" cy="635"/>
                <wp:effectExtent l="0" t="0" r="635" b="4445"/>
                <wp:wrapTopAndBottom/>
                <wp:docPr id="105" name="Text Box 105"/>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27B39E02" w14:textId="7E210576" w:rsidR="00EA1699" w:rsidRPr="004866C4" w:rsidRDefault="00EA1699" w:rsidP="00751FB1">
                            <w:pPr>
                              <w:pStyle w:val="Caption"/>
                              <w:jc w:val="left"/>
                              <w:rPr>
                                <w:rFonts w:ascii="David" w:hAnsi="David" w:cs="David"/>
                                <w:noProof/>
                                <w:color w:val="auto"/>
                                <w:sz w:val="28"/>
                                <w:szCs w:val="28"/>
                              </w:rPr>
                            </w:pPr>
                            <w:r>
                              <w:t>Figure</w:t>
                            </w:r>
                            <w:r>
                              <w:rPr>
                                <w:rtl/>
                              </w:rPr>
                              <w:t xml:space="preserve"> </w:t>
                            </w:r>
                            <w:r>
                              <w:t>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5F46F" id="Text Box 105" o:spid="_x0000_s1054" type="#_x0000_t202" style="position:absolute;left:0;text-align:left;margin-left:-5.05pt;margin-top:221pt;width:401.9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" stroked="f">
                <v:textbox style="mso-fit-shape-to-text:t" inset="0,0,0,0">
                  <w:txbxContent>
                    <w:p w14:paraId="27B39E02" w14:textId="7E210576" w:rsidR="00EA1699" w:rsidRPr="004866C4" w:rsidRDefault="00EA1699" w:rsidP="00751FB1">
                      <w:pPr>
                        <w:pStyle w:val="Caption"/>
                        <w:jc w:val="left"/>
                        <w:rPr>
                          <w:rFonts w:ascii="David" w:hAnsi="David" w:cs="David"/>
                          <w:noProof/>
                          <w:color w:val="auto"/>
                          <w:sz w:val="28"/>
                          <w:szCs w:val="28"/>
                        </w:rPr>
                      </w:pPr>
                      <w:r>
                        <w:t>Figure</w:t>
                      </w:r>
                      <w:r>
                        <w:rPr>
                          <w:rtl/>
                        </w:rPr>
                        <w:t xml:space="preserve"> </w:t>
                      </w:r>
                      <w:r>
                        <w:t>5-1</w:t>
                      </w:r>
                    </w:p>
                  </w:txbxContent>
                </v:textbox>
                <w10:wrap type="topAndBottom"/>
              </v:shape>
            </w:pict>
          </mc:Fallback>
        </mc:AlternateContent>
      </w:r>
      <w:r>
        <w:rPr>
          <w:rFonts w:hint="cs"/>
          <w:noProof/>
          <w:rtl/>
          <w:lang w:val="he-IL"/>
        </w:rPr>
        <w:drawing>
          <wp:anchor distT="0" distB="0" distL="114300" distR="114300" simplePos="0" relativeHeight="251604480" behindDoc="0" locked="0" layoutInCell="1" allowOverlap="1" wp14:anchorId="5CA6DD3F" wp14:editId="13C2DCAB">
            <wp:simplePos x="0" y="0"/>
            <wp:positionH relativeFrom="column">
              <wp:posOffset>-569595</wp:posOffset>
            </wp:positionH>
            <wp:positionV relativeFrom="paragraph">
              <wp:posOffset>225425</wp:posOffset>
            </wp:positionV>
            <wp:extent cx="6594475" cy="2693670"/>
            <wp:effectExtent l="0" t="0" r="0" b="0"/>
            <wp:wrapTopAndBottom/>
            <wp:docPr id="16" name="Picture 1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ipf_6.png"/>
                    <pic:cNvPicPr/>
                  </pic:nvPicPr>
                  <pic:blipFill>
                    <a:blip r:embed="rId38">
                      <a:extLst>
                        <a:ext uri="{28A0092B-C50C-407E-A947-70E740481C1C}">
                          <a14:useLocalDpi xmlns:a14="http://schemas.microsoft.com/office/drawing/2010/main" val="0"/>
                        </a:ext>
                      </a:extLst>
                    </a:blip>
                    <a:stretch>
                      <a:fillRect/>
                    </a:stretch>
                  </pic:blipFill>
                  <pic:spPr>
                    <a:xfrm>
                      <a:off x="0" y="0"/>
                      <a:ext cx="6594475" cy="2693670"/>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נציג זאת בגרף: </w:t>
      </w:r>
    </w:p>
    <w:p w14:paraId="54C74FA0" w14:textId="2983DD4B" w:rsidR="00751FB1" w:rsidRDefault="00751FB1" w:rsidP="00751FB1">
      <w:pPr>
        <w:jc w:val="left"/>
      </w:pPr>
      <w:r>
        <w:rPr>
          <w:noProof/>
        </w:rPr>
        <mc:AlternateContent>
          <mc:Choice Requires="wps">
            <w:drawing>
              <wp:anchor distT="0" distB="0" distL="114300" distR="114300" simplePos="0" relativeHeight="251637248" behindDoc="0" locked="0" layoutInCell="1" allowOverlap="1" wp14:anchorId="4DCB1F62" wp14:editId="359839E7">
                <wp:simplePos x="0" y="0"/>
                <wp:positionH relativeFrom="column">
                  <wp:posOffset>173445</wp:posOffset>
                </wp:positionH>
                <wp:positionV relativeFrom="paragraph">
                  <wp:posOffset>7143115</wp:posOffset>
                </wp:positionV>
                <wp:extent cx="5104765" cy="635"/>
                <wp:effectExtent l="0" t="0" r="635" b="12065"/>
                <wp:wrapTopAndBottom/>
                <wp:docPr id="106" name="Text Box 106"/>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7D469619" w14:textId="196AB204" w:rsidR="00EA1699" w:rsidRPr="004866C4" w:rsidRDefault="00EA1699" w:rsidP="00751FB1">
                            <w:pPr>
                              <w:pStyle w:val="Caption"/>
                              <w:jc w:val="left"/>
                              <w:rPr>
                                <w:rFonts w:ascii="David" w:hAnsi="David" w:cs="David"/>
                                <w:noProof/>
                                <w:color w:val="auto"/>
                                <w:sz w:val="28"/>
                                <w:szCs w:val="28"/>
                              </w:rPr>
                            </w:pPr>
                            <w:r>
                              <w:t>Figure</w:t>
                            </w:r>
                            <w:r>
                              <w:rPr>
                                <w:rtl/>
                              </w:rPr>
                              <w:t xml:space="preserve"> </w:t>
                            </w:r>
                            <w:r>
                              <w:t>5-2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B1F62" id="Text Box 106" o:spid="_x0000_s1055" type="#_x0000_t202" style="position:absolute;left:0;text-align:left;margin-left:13.65pt;margin-top:562.45pt;width:401.9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kMeMAIAAGkEAAAOAAAAZHJzL2Uyb0RvYy54bWysVFFv2yAQfp+0/4B4X+y0S1Z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" stroked="f">
                <v:textbox style="mso-fit-shape-to-text:t" inset="0,0,0,0">
                  <w:txbxContent>
                    <w:p w14:paraId="7D469619" w14:textId="196AB204" w:rsidR="00EA1699" w:rsidRPr="004866C4" w:rsidRDefault="00EA1699" w:rsidP="00751FB1">
                      <w:pPr>
                        <w:pStyle w:val="Caption"/>
                        <w:jc w:val="left"/>
                        <w:rPr>
                          <w:rFonts w:ascii="David" w:hAnsi="David" w:cs="David"/>
                          <w:noProof/>
                          <w:color w:val="auto"/>
                          <w:sz w:val="28"/>
                          <w:szCs w:val="28"/>
                        </w:rPr>
                      </w:pPr>
                      <w:r>
                        <w:t>Figure</w:t>
                      </w:r>
                      <w:r>
                        <w:rPr>
                          <w:rtl/>
                        </w:rPr>
                        <w:t xml:space="preserve"> </w:t>
                      </w:r>
                      <w:r>
                        <w:t>5-2</w:t>
                      </w:r>
                    </w:p>
                  </w:txbxContent>
                </v:textbox>
                <w10:wrap type="topAndBottom"/>
              </v:shape>
            </w:pict>
          </mc:Fallback>
        </mc:AlternateContent>
      </w:r>
      <w:r w:rsidRPr="00751FB1">
        <w:rPr>
          <w:noProof/>
          <w:rtl/>
        </w:rPr>
        <w:drawing>
          <wp:anchor distT="0" distB="0" distL="114300" distR="114300" simplePos="0" relativeHeight="251605504" behindDoc="0" locked="0" layoutInCell="1" allowOverlap="1" wp14:anchorId="42792C4D" wp14:editId="2BF22C16">
            <wp:simplePos x="0" y="0"/>
            <wp:positionH relativeFrom="column">
              <wp:posOffset>568960</wp:posOffset>
            </wp:positionH>
            <wp:positionV relativeFrom="paragraph">
              <wp:posOffset>3318510</wp:posOffset>
            </wp:positionV>
            <wp:extent cx="4711065" cy="3822065"/>
            <wp:effectExtent l="0" t="0" r="635" b="635"/>
            <wp:wrapTopAndBottom/>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314" t="7577" r="5758" b="3290"/>
                    <a:stretch/>
                  </pic:blipFill>
                  <pic:spPr bwMode="auto">
                    <a:xfrm>
                      <a:off x="0" y="0"/>
                      <a:ext cx="4711065" cy="382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1FB1">
        <w:rPr>
          <w:rFonts w:hint="cs"/>
          <w:rtl/>
        </w:rPr>
        <w:t>ציר ה-</w:t>
      </w:r>
      <w:r w:rsidRPr="00751FB1">
        <w:t>x</w:t>
      </w:r>
      <w:r w:rsidRPr="00751FB1">
        <w:rPr>
          <w:rFonts w:hint="cs"/>
          <w:rtl/>
        </w:rPr>
        <w:t xml:space="preserve"> יהיה המספר הסידורי של ה-</w:t>
      </w:r>
      <w:r w:rsidRPr="00751FB1">
        <w:t>users</w:t>
      </w:r>
      <w:r w:rsidRPr="00751FB1">
        <w:rPr>
          <w:rFonts w:hint="cs"/>
          <w:rtl/>
        </w:rPr>
        <w:t>, וציר ה-</w:t>
      </w:r>
      <w:r w:rsidRPr="00751FB1">
        <w:t>y</w:t>
      </w:r>
      <w:r w:rsidRPr="00751FB1">
        <w:rPr>
          <w:rFonts w:hint="cs"/>
          <w:rtl/>
        </w:rPr>
        <w:t xml:space="preserve"> יהיה ההסתברות להופעת </w:t>
      </w:r>
      <w:r w:rsidRPr="00751FB1">
        <w:t xml:space="preserve">job </w:t>
      </w:r>
      <w:r w:rsidRPr="00751FB1">
        <w:rPr>
          <w:rFonts w:hint="cs"/>
          <w:rtl/>
        </w:rPr>
        <w:t xml:space="preserve"> מאותו </w:t>
      </w:r>
      <w:r w:rsidRPr="00751FB1">
        <w:t>user</w:t>
      </w:r>
      <w:r w:rsidRPr="00751FB1">
        <w:rPr>
          <w:rFonts w:hint="cs"/>
          <w:rtl/>
        </w:rPr>
        <w:t xml:space="preserve">. הקו האדום מתאר את הפונקציה שנוצרת משימוש בהתפלגות </w:t>
      </w:r>
      <w:proofErr w:type="spellStart"/>
      <w:r w:rsidRPr="00751FB1">
        <w:t>Zipf</w:t>
      </w:r>
      <w:proofErr w:type="spellEnd"/>
      <w:r w:rsidRPr="00751FB1">
        <w:rPr>
          <w:rFonts w:hint="cs"/>
          <w:rtl/>
        </w:rPr>
        <w:t xml:space="preserve"> על הערכים הנ"ל.</w:t>
      </w:r>
    </w:p>
    <w:p w14:paraId="00A1BEBF" w14:textId="1FBDF0B0" w:rsidR="00751FB1" w:rsidRDefault="00751FB1" w:rsidP="00751FB1">
      <w:pPr>
        <w:jc w:val="left"/>
        <w:rPr>
          <w:rtl/>
        </w:rPr>
      </w:pPr>
      <w:r>
        <w:rPr>
          <w:rFonts w:hint="cs"/>
          <w:rtl/>
        </w:rPr>
        <w:lastRenderedPageBreak/>
        <w:t>בשביל לראות יותר בנוחות את הגרף, נהפוך את העמודות לקו רציף ונייצג את צירים בסקאלה לוגריתמית:</w:t>
      </w:r>
    </w:p>
    <w:p w14:paraId="581F43CE" w14:textId="075A9721" w:rsidR="00751FB1" w:rsidRDefault="00751FB1" w:rsidP="00751FB1">
      <w:pPr>
        <w:jc w:val="left"/>
        <w:rPr>
          <w:rtl/>
        </w:rPr>
      </w:pPr>
      <w:r>
        <w:rPr>
          <w:rFonts w:hint="cs"/>
          <w:rtl/>
        </w:rPr>
        <w:t>ניתן לראות שההתאמה לא טובה כפי שציפינו. ננסה לקבץ מספר דגימות יחדיו בשביל התאמה טובה יותר.</w:t>
      </w:r>
    </w:p>
    <w:p w14:paraId="194387D8" w14:textId="348B96D6" w:rsidR="00751FB1" w:rsidRDefault="00751FB1" w:rsidP="00751FB1">
      <w:pPr>
        <w:jc w:val="left"/>
      </w:pPr>
      <w:r>
        <w:rPr>
          <w:noProof/>
        </w:rPr>
        <mc:AlternateContent>
          <mc:Choice Requires="wps">
            <w:drawing>
              <wp:anchor distT="0" distB="0" distL="114300" distR="114300" simplePos="0" relativeHeight="251638272" behindDoc="0" locked="0" layoutInCell="1" allowOverlap="1" wp14:anchorId="73CA1689" wp14:editId="04920151">
                <wp:simplePos x="0" y="0"/>
                <wp:positionH relativeFrom="column">
                  <wp:posOffset>253521</wp:posOffset>
                </wp:positionH>
                <wp:positionV relativeFrom="paragraph">
                  <wp:posOffset>4991631</wp:posOffset>
                </wp:positionV>
                <wp:extent cx="5104765" cy="635"/>
                <wp:effectExtent l="0" t="0" r="635" b="12065"/>
                <wp:wrapTopAndBottom/>
                <wp:docPr id="107" name="Text Box 107"/>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42CD5825" w14:textId="5BADCD54" w:rsidR="00EA1699" w:rsidRPr="004866C4" w:rsidRDefault="00EA1699" w:rsidP="00751FB1">
                            <w:pPr>
                              <w:pStyle w:val="Caption"/>
                              <w:jc w:val="left"/>
                              <w:rPr>
                                <w:rFonts w:ascii="David" w:hAnsi="David" w:cs="David"/>
                                <w:noProof/>
                                <w:color w:val="auto"/>
                                <w:sz w:val="28"/>
                                <w:szCs w:val="28"/>
                              </w:rPr>
                            </w:pPr>
                            <w:r>
                              <w:t>Figure</w:t>
                            </w:r>
                            <w:r>
                              <w:rPr>
                                <w:rtl/>
                              </w:rPr>
                              <w:t xml:space="preserve"> </w:t>
                            </w:r>
                            <w:r>
                              <w:t>5-3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A1689" id="Text Box 107" o:spid="_x0000_s1056" type="#_x0000_t202" style="position:absolute;left:0;text-align:left;margin-left:19.95pt;margin-top:393.05pt;width:401.9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zYnMQIAAGkEAAAOAAAAZHJzL2Uyb0RvYy54bWysVFFv2yAQfp+0/4B4X+ykSzpZ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" stroked="f">
                <v:textbox style="mso-fit-shape-to-text:t" inset="0,0,0,0">
                  <w:txbxContent>
                    <w:p w14:paraId="42CD5825" w14:textId="5BADCD54" w:rsidR="00EA1699" w:rsidRPr="004866C4" w:rsidRDefault="00EA1699" w:rsidP="00751FB1">
                      <w:pPr>
                        <w:pStyle w:val="Caption"/>
                        <w:jc w:val="left"/>
                        <w:rPr>
                          <w:rFonts w:ascii="David" w:hAnsi="David" w:cs="David"/>
                          <w:noProof/>
                          <w:color w:val="auto"/>
                          <w:sz w:val="28"/>
                          <w:szCs w:val="28"/>
                        </w:rPr>
                      </w:pPr>
                      <w:r>
                        <w:t>Figure</w:t>
                      </w:r>
                      <w:r>
                        <w:rPr>
                          <w:rtl/>
                        </w:rPr>
                        <w:t xml:space="preserve"> </w:t>
                      </w:r>
                      <w:r>
                        <w:t>5-3</w:t>
                      </w:r>
                    </w:p>
                  </w:txbxContent>
                </v:textbox>
                <w10:wrap type="topAndBottom"/>
              </v:shape>
            </w:pict>
          </mc:Fallback>
        </mc:AlternateContent>
      </w:r>
      <w:r>
        <w:rPr>
          <w:noProof/>
          <w:rtl/>
          <w:lang w:val="he-IL"/>
        </w:rPr>
        <w:drawing>
          <wp:anchor distT="0" distB="0" distL="114300" distR="114300" simplePos="0" relativeHeight="251606528" behindDoc="0" locked="0" layoutInCell="1" allowOverlap="1" wp14:anchorId="18D6D2C6" wp14:editId="7049322D">
            <wp:simplePos x="0" y="0"/>
            <wp:positionH relativeFrom="column">
              <wp:posOffset>-9706</wp:posOffset>
            </wp:positionH>
            <wp:positionV relativeFrom="paragraph">
              <wp:posOffset>416560</wp:posOffset>
            </wp:positionV>
            <wp:extent cx="5934075" cy="4487545"/>
            <wp:effectExtent l="0" t="0" r="0" b="0"/>
            <wp:wrapTopAndBottom/>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semples bucket.png"/>
                    <pic:cNvPicPr/>
                  </pic:nvPicPr>
                  <pic:blipFill rotWithShape="1">
                    <a:blip r:embed="rId40">
                      <a:extLst>
                        <a:ext uri="{28A0092B-C50C-407E-A947-70E740481C1C}">
                          <a14:useLocalDpi xmlns:a14="http://schemas.microsoft.com/office/drawing/2010/main" val="0"/>
                        </a:ext>
                      </a:extLst>
                    </a:blip>
                    <a:srcRect l="605" t="6098" r="1255" b="6811"/>
                    <a:stretch/>
                  </pic:blipFill>
                  <pic:spPr bwMode="auto">
                    <a:xfrm>
                      <a:off x="0" y="0"/>
                      <a:ext cx="5934075" cy="4487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בגרף הבא, נעשה קיבוץ על 5 דגימות. ניתן לראות שישנו שיפור קל.</w:t>
      </w:r>
    </w:p>
    <w:p w14:paraId="1F410376" w14:textId="0061EA8B" w:rsidR="00751FB1" w:rsidRDefault="00751FB1" w:rsidP="00751FB1"/>
    <w:p w14:paraId="3F0E89D6" w14:textId="64AF4F8C" w:rsidR="00751FB1" w:rsidRDefault="00751FB1" w:rsidP="00751FB1"/>
    <w:p w14:paraId="18E51016" w14:textId="77777777" w:rsidR="00751FB1" w:rsidRDefault="00751FB1">
      <w:pPr>
        <w:bidi w:val="0"/>
        <w:spacing w:after="0" w:line="240" w:lineRule="auto"/>
        <w:jc w:val="left"/>
        <w:rPr>
          <w:rtl/>
        </w:rPr>
      </w:pPr>
      <w:r>
        <w:rPr>
          <w:rtl/>
        </w:rPr>
        <w:br w:type="page"/>
      </w:r>
    </w:p>
    <w:p w14:paraId="6453AAD8" w14:textId="4AECD4AC" w:rsidR="00751FB1" w:rsidRDefault="00751FB1" w:rsidP="00751FB1">
      <w:r>
        <w:rPr>
          <w:noProof/>
        </w:rPr>
        <w:lastRenderedPageBreak/>
        <mc:AlternateContent>
          <mc:Choice Requires="wps">
            <w:drawing>
              <wp:anchor distT="0" distB="0" distL="114300" distR="114300" simplePos="0" relativeHeight="251639296" behindDoc="0" locked="0" layoutInCell="1" allowOverlap="1" wp14:anchorId="1AE0F922" wp14:editId="4316D990">
                <wp:simplePos x="0" y="0"/>
                <wp:positionH relativeFrom="column">
                  <wp:posOffset>328166</wp:posOffset>
                </wp:positionH>
                <wp:positionV relativeFrom="paragraph">
                  <wp:posOffset>4684188</wp:posOffset>
                </wp:positionV>
                <wp:extent cx="5104765" cy="635"/>
                <wp:effectExtent l="0" t="0" r="635" b="12065"/>
                <wp:wrapTopAndBottom/>
                <wp:docPr id="108" name="Text Box 108"/>
                <wp:cNvGraphicFramePr/>
                <a:graphic xmlns:a="http://schemas.openxmlformats.org/drawingml/2006/main">
                  <a:graphicData uri="http://schemas.microsoft.com/office/word/2010/wordprocessingShape">
                    <wps:wsp>
                      <wps:cNvSpPr txBox="1"/>
                      <wps:spPr>
                        <a:xfrm>
                          <a:off x="0" y="0"/>
                          <a:ext cx="5104765" cy="635"/>
                        </a:xfrm>
                        <a:prstGeom prst="rect">
                          <a:avLst/>
                        </a:prstGeom>
                        <a:solidFill>
                          <a:prstClr val="white"/>
                        </a:solidFill>
                        <a:ln>
                          <a:noFill/>
                        </a:ln>
                      </wps:spPr>
                      <wps:txbx>
                        <w:txbxContent>
                          <w:p w14:paraId="0BE56568" w14:textId="0AD0E76B" w:rsidR="00EA1699" w:rsidRPr="004866C4" w:rsidRDefault="00EA1699" w:rsidP="00751FB1">
                            <w:pPr>
                              <w:pStyle w:val="Caption"/>
                              <w:jc w:val="left"/>
                              <w:rPr>
                                <w:rFonts w:ascii="David" w:hAnsi="David" w:cs="David"/>
                                <w:noProof/>
                                <w:color w:val="auto"/>
                                <w:sz w:val="28"/>
                                <w:szCs w:val="28"/>
                              </w:rPr>
                            </w:pPr>
                            <w:r>
                              <w:t>Figure</w:t>
                            </w:r>
                            <w:r>
                              <w:rPr>
                                <w:rtl/>
                              </w:rPr>
                              <w:t xml:space="preserve"> </w:t>
                            </w:r>
                            <w:r>
                              <w:t>5-4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0F922" id="Text Box 108" o:spid="_x0000_s1057" type="#_x0000_t202" style="position:absolute;left:0;text-align:left;margin-left:25.85pt;margin-top:368.85pt;width:401.9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" stroked="f">
                <v:textbox style="mso-fit-shape-to-text:t" inset="0,0,0,0">
                  <w:txbxContent>
                    <w:p w14:paraId="0BE56568" w14:textId="0AD0E76B" w:rsidR="00EA1699" w:rsidRPr="004866C4" w:rsidRDefault="00EA1699" w:rsidP="00751FB1">
                      <w:pPr>
                        <w:pStyle w:val="Caption"/>
                        <w:jc w:val="left"/>
                        <w:rPr>
                          <w:rFonts w:ascii="David" w:hAnsi="David" w:cs="David"/>
                          <w:noProof/>
                          <w:color w:val="auto"/>
                          <w:sz w:val="28"/>
                          <w:szCs w:val="28"/>
                        </w:rPr>
                      </w:pPr>
                      <w:r>
                        <w:t>Figure</w:t>
                      </w:r>
                      <w:r>
                        <w:rPr>
                          <w:rtl/>
                        </w:rPr>
                        <w:t xml:space="preserve"> </w:t>
                      </w:r>
                      <w:r>
                        <w:t>5-4</w:t>
                      </w:r>
                    </w:p>
                  </w:txbxContent>
                </v:textbox>
                <w10:wrap type="topAndBottom"/>
              </v:shape>
            </w:pict>
          </mc:Fallback>
        </mc:AlternateContent>
      </w:r>
      <w:r>
        <w:rPr>
          <w:noProof/>
          <w:rtl/>
          <w:lang w:val="he-IL"/>
        </w:rPr>
        <w:drawing>
          <wp:anchor distT="0" distB="0" distL="114300" distR="114300" simplePos="0" relativeHeight="251607552" behindDoc="0" locked="0" layoutInCell="1" allowOverlap="1" wp14:anchorId="3230A34C" wp14:editId="5EA554D5">
            <wp:simplePos x="0" y="0"/>
            <wp:positionH relativeFrom="column">
              <wp:posOffset>-18415</wp:posOffset>
            </wp:positionH>
            <wp:positionV relativeFrom="paragraph">
              <wp:posOffset>297361</wp:posOffset>
            </wp:positionV>
            <wp:extent cx="5793740" cy="4386580"/>
            <wp:effectExtent l="0" t="0" r="0" b="0"/>
            <wp:wrapTopAndBottom/>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semples bucket.png"/>
                    <pic:cNvPicPr/>
                  </pic:nvPicPr>
                  <pic:blipFill rotWithShape="1">
                    <a:blip r:embed="rId41">
                      <a:extLst>
                        <a:ext uri="{28A0092B-C50C-407E-A947-70E740481C1C}">
                          <a14:useLocalDpi xmlns:a14="http://schemas.microsoft.com/office/drawing/2010/main" val="0"/>
                        </a:ext>
                      </a:extLst>
                    </a:blip>
                    <a:srcRect l="604" t="6098" r="1375" b="6811"/>
                    <a:stretch/>
                  </pic:blipFill>
                  <pic:spPr bwMode="auto">
                    <a:xfrm>
                      <a:off x="0" y="0"/>
                      <a:ext cx="5793740" cy="438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 xml:space="preserve">ננסה לקבץ כמות גדולה יותר של דגימות </w:t>
      </w:r>
      <w:r>
        <w:rPr>
          <w:rtl/>
        </w:rPr>
        <w:t>–</w:t>
      </w:r>
      <w:r>
        <w:rPr>
          <w:rFonts w:hint="cs"/>
          <w:rtl/>
        </w:rPr>
        <w:t xml:space="preserve"> הפעם נקבץ 7 דגימות ונראה את הגרף הבא:</w:t>
      </w:r>
    </w:p>
    <w:p w14:paraId="1B7E3F7B" w14:textId="7BAD85A4" w:rsidR="00751FB1" w:rsidRDefault="00751FB1" w:rsidP="00751FB1">
      <w:pPr>
        <w:rPr>
          <w:rtl/>
        </w:rPr>
      </w:pPr>
    </w:p>
    <w:p w14:paraId="51999491" w14:textId="77777777" w:rsidR="00751FB1" w:rsidRDefault="00751FB1" w:rsidP="00751FB1"/>
    <w:p w14:paraId="226F1B50" w14:textId="3664BC53" w:rsidR="00751FB1" w:rsidRDefault="00751FB1" w:rsidP="00751FB1">
      <w:r>
        <w:rPr>
          <w:rFonts w:hint="cs"/>
          <w:rtl/>
        </w:rPr>
        <w:t>נשים לב שה-</w:t>
      </w:r>
      <w:r>
        <w:t>fitting</w:t>
      </w:r>
      <w:r>
        <w:rPr>
          <w:rFonts w:hint="cs"/>
          <w:rtl/>
        </w:rPr>
        <w:t xml:space="preserve"> בגרף עם קיבוץ של 7 דגימות יותר מתאים לפונקציית ה-</w:t>
      </w:r>
      <w:proofErr w:type="spellStart"/>
      <w:r>
        <w:t>Zipf</w:t>
      </w:r>
      <w:proofErr w:type="spellEnd"/>
      <w:r>
        <w:rPr>
          <w:rFonts w:hint="cs"/>
          <w:rtl/>
        </w:rPr>
        <w:t>.</w:t>
      </w:r>
    </w:p>
    <w:p w14:paraId="3F3C50FC" w14:textId="3FAC19C2" w:rsidR="00BE3C38" w:rsidRDefault="00BE3C38" w:rsidP="003F587D">
      <w:pPr>
        <w:rPr>
          <w:rtl/>
        </w:rPr>
      </w:pPr>
    </w:p>
    <w:p w14:paraId="36E253F9" w14:textId="435DD6AE" w:rsidR="00751FB1" w:rsidRDefault="00751FB1" w:rsidP="003F587D">
      <w:pPr>
        <w:pStyle w:val="Heading1"/>
      </w:pPr>
    </w:p>
    <w:p w14:paraId="0AE0BE47" w14:textId="4038B3B0" w:rsidR="00751FB1" w:rsidRDefault="00751FB1" w:rsidP="003F587D">
      <w:pPr>
        <w:pStyle w:val="Heading1"/>
      </w:pPr>
    </w:p>
    <w:p w14:paraId="203FE85F" w14:textId="7A4C1B1C" w:rsidR="00751FB1" w:rsidRDefault="00751FB1" w:rsidP="003F587D">
      <w:pPr>
        <w:pStyle w:val="Heading1"/>
      </w:pPr>
    </w:p>
    <w:p w14:paraId="10740256" w14:textId="7A9B021F" w:rsidR="00751FB1" w:rsidRDefault="00751FB1" w:rsidP="003F587D">
      <w:pPr>
        <w:pStyle w:val="Heading1"/>
      </w:pPr>
    </w:p>
    <w:p w14:paraId="51AB8D75" w14:textId="2BE1319A" w:rsidR="00751FB1" w:rsidRDefault="00751FB1" w:rsidP="003F587D">
      <w:pPr>
        <w:pStyle w:val="Heading1"/>
      </w:pPr>
    </w:p>
    <w:p w14:paraId="749F2C6D" w14:textId="795334E8" w:rsidR="00751FB1" w:rsidRDefault="00751FB1" w:rsidP="003F587D">
      <w:pPr>
        <w:pStyle w:val="Heading1"/>
      </w:pPr>
    </w:p>
    <w:p w14:paraId="3762BD2B" w14:textId="2C6E55BD" w:rsidR="00751FB1" w:rsidRDefault="00751FB1" w:rsidP="003F587D">
      <w:pPr>
        <w:pStyle w:val="Heading1"/>
      </w:pPr>
    </w:p>
    <w:p w14:paraId="6F9F3A43" w14:textId="0BDC08CB" w:rsidR="00751FB1" w:rsidRDefault="00751FB1" w:rsidP="00751FB1"/>
    <w:p w14:paraId="53772D67" w14:textId="221C8F22" w:rsidR="00751FB1" w:rsidRPr="00751FB1" w:rsidRDefault="00751FB1" w:rsidP="00751FB1"/>
    <w:p w14:paraId="5B8AD0B4" w14:textId="77777777" w:rsidR="00751FB1" w:rsidRDefault="00751FB1" w:rsidP="003F587D">
      <w:pPr>
        <w:pStyle w:val="Heading1"/>
      </w:pPr>
    </w:p>
    <w:p w14:paraId="5DF748D5" w14:textId="1BDFDBD2" w:rsidR="00BE3C38" w:rsidRDefault="00BE3C38" w:rsidP="003F587D">
      <w:pPr>
        <w:pStyle w:val="Heading1"/>
        <w:rPr>
          <w:rtl/>
        </w:rPr>
      </w:pPr>
      <w:bookmarkStart w:id="237" w:name="_Toc63019119"/>
      <w:r>
        <w:rPr>
          <w:rFonts w:hint="cs"/>
          <w:rtl/>
        </w:rPr>
        <w:lastRenderedPageBreak/>
        <w:t>שלב 6</w:t>
      </w:r>
      <w:bookmarkEnd w:id="237"/>
    </w:p>
    <w:p w14:paraId="471C02D9" w14:textId="0408725B" w:rsidR="00EE2DA7" w:rsidRDefault="00751FB1" w:rsidP="00751FB1">
      <w:pPr>
        <w:pStyle w:val="Heading3"/>
        <w:rPr>
          <w:ins w:id="238" w:author="יובל תמיר" w:date="2021-01-27T22:25:00Z"/>
          <w:rtl/>
        </w:rPr>
      </w:pPr>
      <w:bookmarkStart w:id="239" w:name="_Toc63019120"/>
      <w:r w:rsidRPr="003F587D">
        <w:t>NASA-Log File</w:t>
      </w:r>
      <w:bookmarkEnd w:id="239"/>
    </w:p>
    <w:p w14:paraId="5317C63A" w14:textId="692B6B84" w:rsidR="00E875B9" w:rsidRDefault="00E875B9" w:rsidP="00EE149D">
      <w:pPr>
        <w:rPr>
          <w:ins w:id="240" w:author="יובל תמיר" w:date="2021-01-27T22:28:00Z"/>
          <w:rtl/>
        </w:rPr>
      </w:pPr>
      <w:ins w:id="241" w:author="יובל תמיר" w:date="2021-01-27T22:25:00Z">
        <w:r>
          <w:rPr>
            <w:rFonts w:hint="cs"/>
            <w:rtl/>
          </w:rPr>
          <w:t>אם נסתכל על גרף ה-</w:t>
        </w:r>
        <w:r>
          <w:rPr>
            <w:rFonts w:hint="cs"/>
          </w:rPr>
          <w:t>CDF</w:t>
        </w:r>
        <w:r>
          <w:rPr>
            <w:rFonts w:hint="cs"/>
            <w:rtl/>
          </w:rPr>
          <w:t xml:space="preserve"> (גרף </w:t>
        </w:r>
      </w:ins>
      <w:ins w:id="242" w:author="יובל תמיר" w:date="2021-01-27T22:26:00Z">
        <w:r w:rsidR="00B804BC">
          <w:rPr>
            <w:rFonts w:hint="cs"/>
            <w:i/>
            <w:iCs/>
            <w:rtl/>
          </w:rPr>
          <w:t>2-4</w:t>
        </w:r>
        <w:r w:rsidR="00B804BC">
          <w:rPr>
            <w:rFonts w:hint="cs"/>
            <w:rtl/>
          </w:rPr>
          <w:t>), ניתן לראות ש</w:t>
        </w:r>
      </w:ins>
      <w:ins w:id="243" w:author="יובל תמיר" w:date="2021-01-27T22:27:00Z">
        <w:r w:rsidR="00B804BC">
          <w:rPr>
            <w:rFonts w:hint="cs"/>
            <w:rtl/>
          </w:rPr>
          <w:t>ל</w:t>
        </w:r>
      </w:ins>
      <w:ins w:id="244" w:author="יובל תמיר" w:date="2021-01-27T22:26:00Z">
        <w:r w:rsidR="00B804BC">
          <w:rPr>
            <w:rFonts w:hint="cs"/>
            <w:rtl/>
          </w:rPr>
          <w:t>רוב ה-</w:t>
        </w:r>
        <w:r w:rsidR="00B804BC">
          <w:t>Jobs</w:t>
        </w:r>
        <w:r w:rsidR="00B804BC">
          <w:rPr>
            <w:rFonts w:hint="cs"/>
            <w:rtl/>
          </w:rPr>
          <w:t xml:space="preserve"> </w:t>
        </w:r>
      </w:ins>
      <w:ins w:id="245" w:author="יובל תמיר" w:date="2021-01-27T22:27:00Z">
        <w:r w:rsidR="00B804BC">
          <w:rPr>
            <w:rFonts w:hint="cs"/>
            <w:rtl/>
          </w:rPr>
          <w:t xml:space="preserve">יש </w:t>
        </w:r>
        <w:r w:rsidR="00B804BC">
          <w:t>Run time</w:t>
        </w:r>
        <w:r w:rsidR="00B804BC">
          <w:rPr>
            <w:rFonts w:hint="cs"/>
            <w:rtl/>
          </w:rPr>
          <w:t xml:space="preserve"> הקטן יותר מ-12,000 </w:t>
        </w:r>
      </w:ins>
      <w:ins w:id="246" w:author="יובל תמיר" w:date="2021-01-27T22:28:00Z">
        <w:r w:rsidR="00B804BC">
          <w:rPr>
            <w:rFonts w:hint="cs"/>
            <w:rtl/>
          </w:rPr>
          <w:t xml:space="preserve">שניות </w:t>
        </w:r>
      </w:ins>
      <w:ins w:id="247" w:author="יובל תמיר" w:date="2021-01-27T22:27:00Z">
        <w:r w:rsidR="00B804BC">
          <w:rPr>
            <w:rFonts w:hint="cs"/>
            <w:rtl/>
          </w:rPr>
          <w:t>(פחות או יותר).</w:t>
        </w:r>
      </w:ins>
    </w:p>
    <w:p w14:paraId="09F1976F" w14:textId="2FFAD15E" w:rsidR="00820229" w:rsidDel="00306815" w:rsidRDefault="00820229" w:rsidP="00EE149D">
      <w:pPr>
        <w:rPr>
          <w:del w:id="248" w:author="יובל תמיר" w:date="2021-01-27T22:30:00Z"/>
          <w:rtl/>
        </w:rPr>
      </w:pPr>
      <w:ins w:id="249" w:author="יובל תמיר" w:date="2021-01-27T22:28:00Z">
        <w:r>
          <w:rPr>
            <w:rFonts w:hint="cs"/>
            <w:rtl/>
          </w:rPr>
          <w:t xml:space="preserve">מצד שני, המשתמשים במחשב של </w:t>
        </w:r>
        <w:r>
          <w:t>NASA</w:t>
        </w:r>
        <w:r>
          <w:rPr>
            <w:rFonts w:hint="cs"/>
            <w:rtl/>
          </w:rPr>
          <w:t xml:space="preserve"> לא "אוהבים" לחכו</w:t>
        </w:r>
      </w:ins>
      <w:ins w:id="250" w:author="יובל תמיר" w:date="2021-01-27T22:29:00Z">
        <w:r>
          <w:rPr>
            <w:rFonts w:hint="cs"/>
            <w:rtl/>
          </w:rPr>
          <w:t>ת עד אשר ה-</w:t>
        </w:r>
        <w:r>
          <w:t>Job</w:t>
        </w:r>
        <w:r>
          <w:rPr>
            <w:rFonts w:hint="cs"/>
            <w:rtl/>
          </w:rPr>
          <w:t xml:space="preserve"> הקודם מסתיים, והם מתחילים להריץ את ה-</w:t>
        </w:r>
        <w:r>
          <w:t>Job</w:t>
        </w:r>
        <w:r>
          <w:rPr>
            <w:rFonts w:hint="cs"/>
            <w:rtl/>
          </w:rPr>
          <w:t xml:space="preserve"> שלהם במקביל עם ה-</w:t>
        </w:r>
        <w:r>
          <w:t>Job</w:t>
        </w:r>
        <w:r>
          <w:rPr>
            <w:rFonts w:hint="cs"/>
            <w:rtl/>
          </w:rPr>
          <w:t xml:space="preserve"> הקודם (שעוד לא נגמר). כתוצאה מתופעה זו, אנחנו מסיקים שזה לא חובה </w:t>
        </w:r>
      </w:ins>
      <w:ins w:id="251" w:author="יובל תמיר" w:date="2021-01-27T22:30:00Z">
        <w:r>
          <w:rPr>
            <w:rFonts w:hint="cs"/>
            <w:rtl/>
          </w:rPr>
          <w:t>של-</w:t>
        </w:r>
        <w:r>
          <w:t>Jobs</w:t>
        </w:r>
        <w:r>
          <w:rPr>
            <w:rFonts w:hint="cs"/>
            <w:rtl/>
          </w:rPr>
          <w:t xml:space="preserve"> ארוכים יותר, יש </w:t>
        </w:r>
        <w:r>
          <w:t>Interarrival</w:t>
        </w:r>
        <w:r>
          <w:rPr>
            <w:rFonts w:hint="cs"/>
            <w:rtl/>
          </w:rPr>
          <w:t xml:space="preserve"> ארוכים יותר.</w:t>
        </w:r>
      </w:ins>
    </w:p>
    <w:p w14:paraId="443ED040" w14:textId="267C3135" w:rsidR="00306815" w:rsidRDefault="00306815" w:rsidP="00EE149D">
      <w:pPr>
        <w:rPr>
          <w:ins w:id="252" w:author="יובל תמיר" w:date="2021-01-27T22:30:00Z"/>
          <w:rtl/>
        </w:rPr>
      </w:pPr>
    </w:p>
    <w:p w14:paraId="4E90D1BA" w14:textId="77366721" w:rsidR="00EE149D" w:rsidRPr="00490C43" w:rsidRDefault="00EE149D" w:rsidP="00EE149D">
      <w:pPr>
        <w:rPr>
          <w:ins w:id="253" w:author="יובל תמיר" w:date="2021-01-27T22:30:00Z"/>
          <w:rtl/>
        </w:rPr>
      </w:pPr>
      <w:r>
        <w:rPr>
          <w:noProof/>
          <w:sz w:val="34"/>
          <w:szCs w:val="34"/>
        </w:rPr>
        <w:drawing>
          <wp:anchor distT="0" distB="0" distL="114300" distR="114300" simplePos="0" relativeHeight="251608576" behindDoc="0" locked="0" layoutInCell="1" allowOverlap="1" wp14:anchorId="07C37916" wp14:editId="07B46253">
            <wp:simplePos x="0" y="0"/>
            <wp:positionH relativeFrom="margin">
              <wp:posOffset>1287145</wp:posOffset>
            </wp:positionH>
            <wp:positionV relativeFrom="paragraph">
              <wp:posOffset>610235</wp:posOffset>
            </wp:positionV>
            <wp:extent cx="3482975" cy="2475865"/>
            <wp:effectExtent l="0" t="0" r="3175" b="635"/>
            <wp:wrapTopAndBottom/>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482975" cy="24758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3392" behindDoc="0" locked="0" layoutInCell="1" allowOverlap="1" wp14:anchorId="203583A6" wp14:editId="2E2CAFB1">
                <wp:simplePos x="0" y="0"/>
                <wp:positionH relativeFrom="column">
                  <wp:posOffset>352425</wp:posOffset>
                </wp:positionH>
                <wp:positionV relativeFrom="paragraph">
                  <wp:posOffset>2895600</wp:posOffset>
                </wp:positionV>
                <wp:extent cx="25908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0DF5C768" w14:textId="6460F9F0" w:rsidR="00EA1699" w:rsidRPr="00EE149D" w:rsidRDefault="00EA1699" w:rsidP="00B5101A">
                            <w:pPr>
                              <w:pStyle w:val="Caption"/>
                              <w:jc w:val="left"/>
                              <w:rPr>
                                <w:rFonts w:ascii="David" w:hAnsi="David" w:cs="David"/>
                                <w:noProof/>
                                <w:color w:val="auto"/>
                                <w:sz w:val="28"/>
                                <w:szCs w:val="28"/>
                              </w:rPr>
                            </w:pPr>
                            <w:r>
                              <w:t>Figure</w:t>
                            </w:r>
                            <w:r>
                              <w:rPr>
                                <w:rtl/>
                              </w:rPr>
                              <w:t xml:space="preserve"> </w:t>
                            </w:r>
                            <w:r>
                              <w:t>6-2: Positive think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583A6" id="Text Box 110" o:spid="_x0000_s1058" type="#_x0000_t202" style="position:absolute;left:0;text-align:left;margin-left:27.75pt;margin-top:228pt;width:204pt;height:.0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" stroked="f">
                <v:textbox style="mso-fit-shape-to-text:t" inset="0,0,0,0">
                  <w:txbxContent>
                    <w:p w14:paraId="0DF5C768" w14:textId="6460F9F0" w:rsidR="00EA1699" w:rsidRPr="00EE149D" w:rsidRDefault="00EA1699" w:rsidP="00B5101A">
                      <w:pPr>
                        <w:pStyle w:val="Caption"/>
                        <w:jc w:val="left"/>
                        <w:rPr>
                          <w:rFonts w:ascii="David" w:hAnsi="David" w:cs="David"/>
                          <w:noProof/>
                          <w:color w:val="auto"/>
                          <w:sz w:val="28"/>
                          <w:szCs w:val="28"/>
                        </w:rPr>
                      </w:pPr>
                      <w:r>
                        <w:t>Figure</w:t>
                      </w:r>
                      <w:r>
                        <w:rPr>
                          <w:rtl/>
                        </w:rPr>
                        <w:t xml:space="preserve"> </w:t>
                      </w:r>
                      <w:r>
                        <w:t>6-2: Positive think time</w:t>
                      </w:r>
                    </w:p>
                  </w:txbxContent>
                </v:textbox>
                <w10:wrap type="topAndBottom"/>
              </v:shape>
            </w:pict>
          </mc:Fallback>
        </mc:AlternateContent>
      </w:r>
      <w:r>
        <w:rPr>
          <w:noProof/>
        </w:rPr>
        <mc:AlternateContent>
          <mc:Choice Requires="wps">
            <w:drawing>
              <wp:anchor distT="0" distB="0" distL="114300" distR="114300" simplePos="0" relativeHeight="251641344" behindDoc="0" locked="0" layoutInCell="1" allowOverlap="1" wp14:anchorId="118B0686" wp14:editId="035CF338">
                <wp:simplePos x="0" y="0"/>
                <wp:positionH relativeFrom="column">
                  <wp:posOffset>476250</wp:posOffset>
                </wp:positionH>
                <wp:positionV relativeFrom="paragraph">
                  <wp:posOffset>409575</wp:posOffset>
                </wp:positionV>
                <wp:extent cx="278130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05E51892" w14:textId="1610616F" w:rsidR="00EA1699" w:rsidRPr="00EE149D" w:rsidRDefault="00EA1699" w:rsidP="00B5101A">
                            <w:pPr>
                              <w:pStyle w:val="Caption"/>
                              <w:jc w:val="left"/>
                              <w:rPr>
                                <w:rFonts w:ascii="David" w:hAnsi="David" w:cs="David"/>
                                <w:noProof/>
                                <w:color w:val="auto"/>
                                <w:sz w:val="28"/>
                                <w:szCs w:val="28"/>
                                <w:lang w:bidi="ar-SA"/>
                              </w:rPr>
                            </w:pPr>
                            <w:r>
                              <w:t>Figure</w:t>
                            </w:r>
                            <w:r>
                              <w:rPr>
                                <w:rtl/>
                              </w:rPr>
                              <w:t xml:space="preserve"> </w:t>
                            </w:r>
                            <w:r>
                              <w:t>6-1</w:t>
                            </w:r>
                            <w:r>
                              <w:rPr>
                                <w:lang w:bidi="ar-SA"/>
                              </w:rPr>
                              <w:t>: Negative think times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8B0686" id="Text Box 109" o:spid="_x0000_s1059" type="#_x0000_t202" style="position:absolute;left:0;text-align:left;margin-left:37.5pt;margin-top:32.25pt;width:219pt;height:.0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" stroked="f">
                <v:textbox style="mso-fit-shape-to-text:t" inset="0,0,0,0">
                  <w:txbxContent>
                    <w:p w14:paraId="05E51892" w14:textId="1610616F" w:rsidR="00EA1699" w:rsidRPr="00EE149D" w:rsidRDefault="00EA1699" w:rsidP="00B5101A">
                      <w:pPr>
                        <w:pStyle w:val="Caption"/>
                        <w:jc w:val="left"/>
                        <w:rPr>
                          <w:rFonts w:ascii="David" w:hAnsi="David" w:cs="David"/>
                          <w:noProof/>
                          <w:color w:val="auto"/>
                          <w:sz w:val="28"/>
                          <w:szCs w:val="28"/>
                          <w:lang w:bidi="ar-SA"/>
                        </w:rPr>
                      </w:pPr>
                      <w:r>
                        <w:t>Figure</w:t>
                      </w:r>
                      <w:r>
                        <w:rPr>
                          <w:rtl/>
                        </w:rPr>
                        <w:t xml:space="preserve"> </w:t>
                      </w:r>
                      <w:r>
                        <w:t>6-1</w:t>
                      </w:r>
                      <w:r>
                        <w:rPr>
                          <w:lang w:bidi="ar-SA"/>
                        </w:rPr>
                        <w:t>: Negative think times</w:t>
                      </w:r>
                    </w:p>
                  </w:txbxContent>
                </v:textbox>
                <w10:wrap type="topAndBottom"/>
              </v:shape>
            </w:pict>
          </mc:Fallback>
        </mc:AlternateContent>
      </w:r>
      <w:ins w:id="254" w:author="יובל תמיר" w:date="2021-01-27T22:30:00Z">
        <w:r w:rsidR="00306815">
          <w:rPr>
            <w:rFonts w:hint="cs"/>
            <w:rtl/>
          </w:rPr>
          <w:t>ניתן לשים לב לזאת גם בגרף ה-</w:t>
        </w:r>
        <w:r w:rsidR="00306815">
          <w:rPr>
            <w:rFonts w:hint="cs"/>
          </w:rPr>
          <w:t>CDF</w:t>
        </w:r>
      </w:ins>
      <w:ins w:id="255" w:author="יובל תמיר" w:date="2021-01-27T22:31:00Z">
        <w:r w:rsidR="00306815">
          <w:rPr>
            <w:rFonts w:hint="cs"/>
            <w:rtl/>
          </w:rPr>
          <w:t xml:space="preserve"> של זמני ה-</w:t>
        </w:r>
        <w:r w:rsidR="00306815">
          <w:t>Interarrival</w:t>
        </w:r>
        <w:r w:rsidR="00306815">
          <w:rPr>
            <w:rFonts w:hint="cs"/>
            <w:rtl/>
          </w:rPr>
          <w:t xml:space="preserve"> (גרף </w:t>
        </w:r>
        <w:r w:rsidR="00306815">
          <w:rPr>
            <w:rFonts w:hint="cs"/>
            <w:i/>
            <w:iCs/>
            <w:rtl/>
          </w:rPr>
          <w:t>2-2</w:t>
        </w:r>
        <w:r w:rsidR="00306815">
          <w:rPr>
            <w:rFonts w:hint="cs"/>
            <w:rtl/>
          </w:rPr>
          <w:t>).</w:t>
        </w:r>
      </w:ins>
    </w:p>
    <w:p w14:paraId="55F21F0B" w14:textId="6FA88C89" w:rsidR="00751FB1" w:rsidRPr="00434483" w:rsidDel="00B804BC" w:rsidRDefault="00EE149D">
      <w:pPr>
        <w:jc w:val="left"/>
        <w:rPr>
          <w:del w:id="256" w:author="יובל תמיר" w:date="2021-01-27T22:28:00Z"/>
        </w:rPr>
        <w:pPrChange w:id="257" w:author="יובל תמיר" w:date="2021-01-27T22:30:00Z">
          <w:pPr>
            <w:jc w:val="right"/>
          </w:pPr>
        </w:pPrChange>
      </w:pPr>
      <w:r>
        <w:rPr>
          <w:rFonts w:hint="cs"/>
          <w:rtl/>
        </w:rPr>
        <w:t>גרפים 6-1 ו6-2 מייצגים את ה</w:t>
      </w:r>
      <w:r>
        <w:rPr>
          <w:rFonts w:hint="cs"/>
        </w:rPr>
        <w:t>THINKTIMES</w:t>
      </w:r>
      <w:r>
        <w:rPr>
          <w:rFonts w:hint="cs"/>
          <w:rtl/>
        </w:rPr>
        <w:t xml:space="preserve"> לעומת ה</w:t>
      </w:r>
      <w:r>
        <w:rPr>
          <w:rFonts w:hint="cs"/>
        </w:rPr>
        <w:t>RUNTIMES</w:t>
      </w:r>
      <w:r>
        <w:rPr>
          <w:rFonts w:hint="cs"/>
          <w:rtl/>
        </w:rPr>
        <w:t xml:space="preserve"> בציר האופקי. גרף 6-1 מייצג את החלק השלילי של ה</w:t>
      </w:r>
      <w:r>
        <w:rPr>
          <w:rFonts w:hint="cs"/>
        </w:rPr>
        <w:t>THINKTIMES</w:t>
      </w:r>
      <w:r>
        <w:rPr>
          <w:rFonts w:hint="cs"/>
          <w:rtl/>
        </w:rPr>
        <w:t xml:space="preserve">, וגרף 6-2 משלימו. </w:t>
      </w:r>
      <w:del w:id="258" w:author="יובל תמיר" w:date="2021-01-27T22:28:00Z">
        <w:r w:rsidR="00751FB1" w:rsidRPr="00434483" w:rsidDel="00B804BC">
          <w:delText>If we look at the CDF graph of the run times, we can see that most of the jobs have run time less than 12,000 (less or more).</w:delText>
        </w:r>
      </w:del>
    </w:p>
    <w:p w14:paraId="449DCE60" w14:textId="0B235733" w:rsidR="00751FB1" w:rsidRPr="00434483" w:rsidDel="00306815" w:rsidRDefault="00751FB1">
      <w:pPr>
        <w:jc w:val="left"/>
        <w:rPr>
          <w:del w:id="259" w:author="יובל תמיר" w:date="2021-01-27T22:31:00Z"/>
        </w:rPr>
        <w:pPrChange w:id="260" w:author="יובל תמיר" w:date="2021-01-27T22:30:00Z">
          <w:pPr>
            <w:jc w:val="right"/>
          </w:pPr>
        </w:pPrChange>
      </w:pPr>
      <w:del w:id="261" w:author="יובל תמיר" w:date="2021-01-27T22:30:00Z">
        <w:r w:rsidRPr="00434483" w:rsidDel="00820229">
          <w:delText>On the other hand, users in NASA don't like to wait until the previous job is completed and they start to run in parallel with the previous jobs, as a result,</w:delText>
        </w:r>
        <w:r w:rsidDel="00820229">
          <w:delText xml:space="preserve"> </w:delText>
        </w:r>
        <w:r w:rsidRPr="00434483" w:rsidDel="00820229">
          <w:delText>we get that its not a must that longer jobs have longer interar</w:delText>
        </w:r>
        <w:r w:rsidDel="00820229">
          <w:delText>r</w:delText>
        </w:r>
        <w:r w:rsidRPr="00434483" w:rsidDel="00820229">
          <w:delText>ival time.</w:delText>
        </w:r>
      </w:del>
    </w:p>
    <w:p w14:paraId="2945A418" w14:textId="1AF9AB89" w:rsidR="00B5101A" w:rsidRPr="00B5101A" w:rsidRDefault="00B804BC">
      <w:pPr>
        <w:jc w:val="left"/>
        <w:pPrChange w:id="262" w:author="יובל תמיר" w:date="2021-01-27T22:31:00Z">
          <w:pPr>
            <w:jc w:val="right"/>
          </w:pPr>
        </w:pPrChange>
      </w:pPr>
      <w:r>
        <w:rPr>
          <w:rFonts w:cstheme="minorHAnsi"/>
          <w:noProof/>
          <w:sz w:val="34"/>
          <w:szCs w:val="34"/>
        </w:rPr>
        <w:drawing>
          <wp:anchor distT="0" distB="0" distL="114300" distR="114300" simplePos="0" relativeHeight="251609600" behindDoc="0" locked="0" layoutInCell="1" allowOverlap="1" wp14:anchorId="7DBD269A" wp14:editId="1FEB5D9F">
            <wp:simplePos x="0" y="0"/>
            <wp:positionH relativeFrom="margin">
              <wp:posOffset>1287145</wp:posOffset>
            </wp:positionH>
            <wp:positionV relativeFrom="paragraph">
              <wp:posOffset>2795905</wp:posOffset>
            </wp:positionV>
            <wp:extent cx="3481070" cy="2461895"/>
            <wp:effectExtent l="0" t="0" r="0" b="1905"/>
            <wp:wrapTopAndBottom/>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81070" cy="2461895"/>
                    </a:xfrm>
                    <a:prstGeom prst="rect">
                      <a:avLst/>
                    </a:prstGeom>
                  </pic:spPr>
                </pic:pic>
              </a:graphicData>
            </a:graphic>
            <wp14:sizeRelH relativeFrom="margin">
              <wp14:pctWidth>0</wp14:pctWidth>
            </wp14:sizeRelH>
            <wp14:sizeRelV relativeFrom="margin">
              <wp14:pctHeight>0</wp14:pctHeight>
            </wp14:sizeRelV>
          </wp:anchor>
        </w:drawing>
      </w:r>
      <w:del w:id="263" w:author="יובל תמיר" w:date="2021-01-27T22:31:00Z">
        <w:r w:rsidR="00751FB1" w:rsidRPr="00434483" w:rsidDel="00306815">
          <w:delText>This can be also noticed in the CDF graph of interarrival times</w:delText>
        </w:r>
        <w:r w:rsidR="00751FB1" w:rsidDel="00306815">
          <w:delText>.</w:delText>
        </w:r>
      </w:del>
    </w:p>
    <w:p w14:paraId="54B4E46E" w14:textId="439E9C30" w:rsidR="00B5101A" w:rsidRDefault="00B36410" w:rsidP="003F587D">
      <w:r>
        <w:rPr>
          <w:noProof/>
        </w:rPr>
        <w:lastRenderedPageBreak/>
        <mc:AlternateContent>
          <mc:Choice Requires="wps">
            <w:drawing>
              <wp:anchor distT="0" distB="0" distL="114300" distR="114300" simplePos="0" relativeHeight="251645440" behindDoc="0" locked="0" layoutInCell="1" allowOverlap="1" wp14:anchorId="4498C68D" wp14:editId="23737208">
                <wp:simplePos x="0" y="0"/>
                <wp:positionH relativeFrom="column">
                  <wp:posOffset>247650</wp:posOffset>
                </wp:positionH>
                <wp:positionV relativeFrom="paragraph">
                  <wp:posOffset>5572125</wp:posOffset>
                </wp:positionV>
                <wp:extent cx="4495800" cy="258445"/>
                <wp:effectExtent l="0" t="0" r="0" b="8255"/>
                <wp:wrapTopAndBottom/>
                <wp:docPr id="112" name="Text Box 112"/>
                <wp:cNvGraphicFramePr/>
                <a:graphic xmlns:a="http://schemas.openxmlformats.org/drawingml/2006/main">
                  <a:graphicData uri="http://schemas.microsoft.com/office/word/2010/wordprocessingShape">
                    <wps:wsp>
                      <wps:cNvSpPr txBox="1"/>
                      <wps:spPr>
                        <a:xfrm>
                          <a:off x="0" y="0"/>
                          <a:ext cx="4495800" cy="258445"/>
                        </a:xfrm>
                        <a:prstGeom prst="rect">
                          <a:avLst/>
                        </a:prstGeom>
                        <a:noFill/>
                        <a:ln>
                          <a:noFill/>
                        </a:ln>
                      </wps:spPr>
                      <wps:txbx>
                        <w:txbxContent>
                          <w:p w14:paraId="34E78A62" w14:textId="64707C38" w:rsidR="00EA1699" w:rsidRPr="00EE149D" w:rsidRDefault="00EA1699" w:rsidP="00B5101A">
                            <w:pPr>
                              <w:pStyle w:val="Caption"/>
                              <w:jc w:val="left"/>
                              <w:rPr>
                                <w:rFonts w:ascii="David" w:hAnsi="David" w:cs="David"/>
                                <w:noProof/>
                                <w:color w:val="auto"/>
                                <w:sz w:val="28"/>
                                <w:szCs w:val="28"/>
                              </w:rPr>
                            </w:pPr>
                            <w:r>
                              <w:t>Figure</w:t>
                            </w:r>
                            <w:r>
                              <w:rPr>
                                <w:rtl/>
                              </w:rPr>
                              <w:t xml:space="preserve"> </w:t>
                            </w:r>
                            <w:r>
                              <w:t>6-4:  a zoom in at Figure 6-3, outlier is removed.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8C68D" id="Text Box 112" o:spid="_x0000_s1060" type="#_x0000_t202" style="position:absolute;left:0;text-align:left;margin-left:19.5pt;margin-top:438.75pt;width:354pt;height:20.3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" filled="f" stroked="f">
                <v:textbox inset="0,0,0,0">
                  <w:txbxContent>
                    <w:p w14:paraId="34E78A62" w14:textId="64707C38" w:rsidR="00EA1699" w:rsidRPr="00EE149D" w:rsidRDefault="00EA1699" w:rsidP="00B5101A">
                      <w:pPr>
                        <w:pStyle w:val="Caption"/>
                        <w:jc w:val="left"/>
                        <w:rPr>
                          <w:rFonts w:ascii="David" w:hAnsi="David" w:cs="David"/>
                          <w:noProof/>
                          <w:color w:val="auto"/>
                          <w:sz w:val="28"/>
                          <w:szCs w:val="28"/>
                        </w:rPr>
                      </w:pPr>
                      <w:r>
                        <w:t>Figure</w:t>
                      </w:r>
                      <w:r>
                        <w:rPr>
                          <w:rtl/>
                        </w:rPr>
                        <w:t xml:space="preserve"> </w:t>
                      </w:r>
                      <w:r>
                        <w:t>6-4:  a zoom in at Figure 6-3, outlier is removed.</w:t>
                      </w:r>
                    </w:p>
                  </w:txbxContent>
                </v:textbox>
                <w10:wrap type="topAndBottom"/>
              </v:shape>
            </w:pict>
          </mc:Fallback>
        </mc:AlternateContent>
      </w:r>
      <w:r w:rsidR="00EE149D">
        <w:rPr>
          <w:noProof/>
        </w:rPr>
        <mc:AlternateContent>
          <mc:Choice Requires="wps">
            <w:drawing>
              <wp:anchor distT="0" distB="0" distL="114300" distR="114300" simplePos="0" relativeHeight="251644416" behindDoc="0" locked="0" layoutInCell="1" allowOverlap="1" wp14:anchorId="72A819E9" wp14:editId="1EEA6B82">
                <wp:simplePos x="0" y="0"/>
                <wp:positionH relativeFrom="column">
                  <wp:posOffset>247650</wp:posOffset>
                </wp:positionH>
                <wp:positionV relativeFrom="paragraph">
                  <wp:posOffset>2686050</wp:posOffset>
                </wp:positionV>
                <wp:extent cx="5124450" cy="635"/>
                <wp:effectExtent l="0" t="0" r="0" b="10795"/>
                <wp:wrapTopAndBottom/>
                <wp:docPr id="111" name="Text Box 111"/>
                <wp:cNvGraphicFramePr/>
                <a:graphic xmlns:a="http://schemas.openxmlformats.org/drawingml/2006/main">
                  <a:graphicData uri="http://schemas.microsoft.com/office/word/2010/wordprocessingShape">
                    <wps:wsp>
                      <wps:cNvSpPr txBox="1"/>
                      <wps:spPr>
                        <a:xfrm>
                          <a:off x="0" y="0"/>
                          <a:ext cx="5124450" cy="635"/>
                        </a:xfrm>
                        <a:prstGeom prst="rect">
                          <a:avLst/>
                        </a:prstGeom>
                        <a:noFill/>
                        <a:ln>
                          <a:noFill/>
                        </a:ln>
                      </wps:spPr>
                      <wps:txbx>
                        <w:txbxContent>
                          <w:p w14:paraId="00D62282" w14:textId="28FC37F7" w:rsidR="00EA1699" w:rsidRPr="00EE149D" w:rsidRDefault="00EA1699" w:rsidP="00EE149D">
                            <w:pPr>
                              <w:pStyle w:val="Caption"/>
                              <w:jc w:val="left"/>
                            </w:pPr>
                            <w:r>
                              <w:t>Figure</w:t>
                            </w:r>
                            <w:r>
                              <w:rPr>
                                <w:rtl/>
                              </w:rPr>
                              <w:t xml:space="preserve"> </w:t>
                            </w:r>
                            <w:r>
                              <w:t xml:space="preserve">6-3: at </w:t>
                            </w:r>
                            <w:r>
                              <w:rPr>
                                <w:rFonts w:hint="cs"/>
                                <w:rtl/>
                              </w:rPr>
                              <w:t>500000</w:t>
                            </w:r>
                            <w:r>
                              <w:t xml:space="preserve"> an outlier can be observed.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A819E9" id="Text Box 111" o:spid="_x0000_s1061" type="#_x0000_t202" style="position:absolute;left:0;text-align:left;margin-left:19.5pt;margin-top:211.5pt;width:403.5pt;height:.0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" filled="f" stroked="f">
                <v:textbox style="mso-fit-shape-to-text:t" inset="0,0,0,0">
                  <w:txbxContent>
                    <w:p w14:paraId="00D62282" w14:textId="28FC37F7" w:rsidR="00EA1699" w:rsidRPr="00EE149D" w:rsidRDefault="00EA1699" w:rsidP="00EE149D">
                      <w:pPr>
                        <w:pStyle w:val="Caption"/>
                        <w:jc w:val="left"/>
                      </w:pPr>
                      <w:r>
                        <w:t>Figure</w:t>
                      </w:r>
                      <w:r>
                        <w:rPr>
                          <w:rtl/>
                        </w:rPr>
                        <w:t xml:space="preserve"> </w:t>
                      </w:r>
                      <w:r>
                        <w:t xml:space="preserve">6-3: at </w:t>
                      </w:r>
                      <w:r>
                        <w:rPr>
                          <w:rFonts w:hint="cs"/>
                          <w:rtl/>
                        </w:rPr>
                        <w:t>500000</w:t>
                      </w:r>
                      <w:r>
                        <w:t xml:space="preserve"> an outlier can be observed.</w:t>
                      </w:r>
                    </w:p>
                  </w:txbxContent>
                </v:textbox>
                <w10:wrap type="topAndBottom"/>
              </v:shape>
            </w:pict>
          </mc:Fallback>
        </mc:AlternateContent>
      </w:r>
      <w:r w:rsidR="00EE149D">
        <w:rPr>
          <w:rFonts w:cstheme="minorHAnsi"/>
          <w:b/>
          <w:bCs/>
          <w:noProof/>
          <w:sz w:val="34"/>
          <w:szCs w:val="34"/>
          <w:u w:val="single"/>
        </w:rPr>
        <w:drawing>
          <wp:anchor distT="0" distB="0" distL="114300" distR="114300" simplePos="0" relativeHeight="251613696" behindDoc="0" locked="0" layoutInCell="1" allowOverlap="1" wp14:anchorId="72978DEE" wp14:editId="222B2276">
            <wp:simplePos x="0" y="0"/>
            <wp:positionH relativeFrom="margin">
              <wp:posOffset>919480</wp:posOffset>
            </wp:positionH>
            <wp:positionV relativeFrom="paragraph">
              <wp:posOffset>2908300</wp:posOffset>
            </wp:positionV>
            <wp:extent cx="4257040" cy="2774315"/>
            <wp:effectExtent l="0" t="0" r="0" b="6985"/>
            <wp:wrapTopAndBottom/>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257040"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49D">
        <w:rPr>
          <w:rFonts w:ascii="David" w:hAnsi="David" w:cs="David"/>
          <w:noProof/>
        </w:rPr>
        <w:drawing>
          <wp:anchor distT="0" distB="0" distL="114300" distR="114300" simplePos="0" relativeHeight="251612672" behindDoc="0" locked="0" layoutInCell="1" allowOverlap="1" wp14:anchorId="0AAB251D" wp14:editId="6BD5C03D">
            <wp:simplePos x="0" y="0"/>
            <wp:positionH relativeFrom="margin">
              <wp:posOffset>851535</wp:posOffset>
            </wp:positionH>
            <wp:positionV relativeFrom="paragraph">
              <wp:posOffset>0</wp:posOffset>
            </wp:positionV>
            <wp:extent cx="4328795" cy="2778760"/>
            <wp:effectExtent l="0" t="0" r="0" b="2540"/>
            <wp:wrapTopAndBottom/>
            <wp:docPr id="31" name="Picture 3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4328795" cy="2778760"/>
                    </a:xfrm>
                    <a:prstGeom prst="rect">
                      <a:avLst/>
                    </a:prstGeom>
                  </pic:spPr>
                </pic:pic>
              </a:graphicData>
            </a:graphic>
            <wp14:sizeRelH relativeFrom="margin">
              <wp14:pctWidth>0</wp14:pctWidth>
            </wp14:sizeRelH>
            <wp14:sizeRelV relativeFrom="margin">
              <wp14:pctHeight>0</wp14:pctHeight>
            </wp14:sizeRelV>
          </wp:anchor>
        </w:drawing>
      </w:r>
      <w:r w:rsidR="00951657">
        <w:rPr>
          <w:noProof/>
        </w:rPr>
        <mc:AlternateContent>
          <mc:Choice Requires="wps">
            <w:drawing>
              <wp:anchor distT="0" distB="0" distL="114300" distR="114300" simplePos="0" relativeHeight="251647488" behindDoc="0" locked="0" layoutInCell="1" allowOverlap="1" wp14:anchorId="0DFB0E1E" wp14:editId="023CC6EB">
                <wp:simplePos x="0" y="0"/>
                <wp:positionH relativeFrom="column">
                  <wp:posOffset>250543</wp:posOffset>
                </wp:positionH>
                <wp:positionV relativeFrom="paragraph">
                  <wp:posOffset>7895660</wp:posOffset>
                </wp:positionV>
                <wp:extent cx="885825" cy="635"/>
                <wp:effectExtent l="0" t="0" r="3175" b="4445"/>
                <wp:wrapTopAndBottom/>
                <wp:docPr id="113" name="Text Box 113"/>
                <wp:cNvGraphicFramePr/>
                <a:graphic xmlns:a="http://schemas.openxmlformats.org/drawingml/2006/main">
                  <a:graphicData uri="http://schemas.microsoft.com/office/word/2010/wordprocessingShape">
                    <wps:wsp>
                      <wps:cNvSpPr txBox="1"/>
                      <wps:spPr>
                        <a:xfrm>
                          <a:off x="0" y="0"/>
                          <a:ext cx="885825" cy="635"/>
                        </a:xfrm>
                        <a:prstGeom prst="rect">
                          <a:avLst/>
                        </a:prstGeom>
                        <a:solidFill>
                          <a:prstClr val="white"/>
                        </a:solidFill>
                        <a:ln>
                          <a:noFill/>
                        </a:ln>
                      </wps:spPr>
                      <wps:txbx>
                        <w:txbxContent>
                          <w:p w14:paraId="64DCF339" w14:textId="2B87A084" w:rsidR="00EA1699" w:rsidRPr="004866C4" w:rsidRDefault="00EA1699" w:rsidP="00B5101A">
                            <w:pPr>
                              <w:pStyle w:val="Caption"/>
                              <w:jc w:val="left"/>
                              <w:rPr>
                                <w:rFonts w:ascii="David" w:hAnsi="David" w:cs="David"/>
                                <w:noProof/>
                                <w:color w:val="auto"/>
                                <w:sz w:val="28"/>
                                <w:szCs w:val="28"/>
                              </w:rPr>
                            </w:pPr>
                            <w:r>
                              <w:t>Figure</w:t>
                            </w:r>
                            <w:r>
                              <w:rPr>
                                <w:rtl/>
                              </w:rPr>
                              <w:t xml:space="preserve"> </w:t>
                            </w:r>
                            <w:r>
                              <w:t>6-5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FB0E1E" id="Text Box 113" o:spid="_x0000_s1062" type="#_x0000_t202" style="position:absolute;left:0;text-align:left;margin-left:19.75pt;margin-top:621.7pt;width:69.75pt;height:.0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" stroked="f">
                <v:textbox style="mso-fit-shape-to-text:t" inset="0,0,0,0">
                  <w:txbxContent>
                    <w:p w14:paraId="64DCF339" w14:textId="2B87A084" w:rsidR="00EA1699" w:rsidRPr="004866C4" w:rsidRDefault="00EA1699" w:rsidP="00B5101A">
                      <w:pPr>
                        <w:pStyle w:val="Caption"/>
                        <w:jc w:val="left"/>
                        <w:rPr>
                          <w:rFonts w:ascii="David" w:hAnsi="David" w:cs="David"/>
                          <w:noProof/>
                          <w:color w:val="auto"/>
                          <w:sz w:val="28"/>
                          <w:szCs w:val="28"/>
                        </w:rPr>
                      </w:pPr>
                      <w:r>
                        <w:t>Figure</w:t>
                      </w:r>
                      <w:r>
                        <w:rPr>
                          <w:rtl/>
                        </w:rPr>
                        <w:t xml:space="preserve"> </w:t>
                      </w:r>
                      <w:r>
                        <w:t>6-5</w:t>
                      </w:r>
                    </w:p>
                  </w:txbxContent>
                </v:textbox>
                <w10:wrap type="topAndBottom"/>
              </v:shape>
            </w:pict>
          </mc:Fallback>
        </mc:AlternateContent>
      </w:r>
      <w:r w:rsidR="00951657">
        <w:rPr>
          <w:rFonts w:ascii="David" w:hAnsi="David" w:cs="David"/>
          <w:noProof/>
        </w:rPr>
        <w:drawing>
          <wp:anchor distT="0" distB="0" distL="114300" distR="114300" simplePos="0" relativeHeight="251610624" behindDoc="0" locked="0" layoutInCell="1" allowOverlap="1" wp14:anchorId="37A6E06A" wp14:editId="70A7E86E">
            <wp:simplePos x="0" y="0"/>
            <wp:positionH relativeFrom="margin">
              <wp:posOffset>1073150</wp:posOffset>
            </wp:positionH>
            <wp:positionV relativeFrom="paragraph">
              <wp:posOffset>6188710</wp:posOffset>
            </wp:positionV>
            <wp:extent cx="4476750" cy="1642110"/>
            <wp:effectExtent l="0" t="0" r="0" b="6350"/>
            <wp:wrapTopAndBottom/>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47675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rtl/>
        </w:rPr>
        <w:t>גרף 6-3 מתאר את ה</w:t>
      </w:r>
      <w:r>
        <w:rPr>
          <w:rFonts w:hint="cs"/>
        </w:rPr>
        <w:t>INTERARRIVALS</w:t>
      </w:r>
      <w:r>
        <w:rPr>
          <w:rFonts w:hint="cs"/>
          <w:rtl/>
        </w:rPr>
        <w:t>, אך ניתן להבחין ב</w:t>
      </w:r>
      <w:r>
        <w:rPr>
          <w:rFonts w:hint="cs"/>
        </w:rPr>
        <w:t>INTERARRIVAL</w:t>
      </w:r>
      <w:r>
        <w:rPr>
          <w:rFonts w:hint="cs"/>
          <w:rtl/>
        </w:rPr>
        <w:t xml:space="preserve"> </w:t>
      </w:r>
      <w:r w:rsidR="0037406F">
        <w:rPr>
          <w:rFonts w:hint="cs"/>
          <w:rtl/>
        </w:rPr>
        <w:t>שנמצא בסביבות ה500,000. מן הסתם, הנקודה הזאת יוצאת מן הכלל, לכן בנינו את הגרף עם זום אין והצגנו אותו באיור 6-4.</w:t>
      </w:r>
      <w:r>
        <w:rPr>
          <w:rFonts w:hint="cs"/>
          <w:rtl/>
        </w:rPr>
        <w:t xml:space="preserve"> </w:t>
      </w:r>
    </w:p>
    <w:p w14:paraId="3865939C" w14:textId="703662DF" w:rsidR="00751FB1" w:rsidRDefault="00751FB1">
      <w:pPr>
        <w:bidi w:val="0"/>
        <w:spacing w:after="0" w:line="240" w:lineRule="auto"/>
        <w:jc w:val="left"/>
        <w:rPr>
          <w:b/>
          <w:bCs/>
          <w:sz w:val="32"/>
          <w:szCs w:val="32"/>
          <w:rtl/>
        </w:rPr>
      </w:pPr>
    </w:p>
    <w:p w14:paraId="2843FF82" w14:textId="02659141" w:rsidR="00751FB1" w:rsidRDefault="00751FB1" w:rsidP="00751FB1">
      <w:pPr>
        <w:pStyle w:val="Heading2"/>
      </w:pPr>
      <w:bookmarkStart w:id="264" w:name="_Toc63019121"/>
      <w:r w:rsidRPr="00D909C1">
        <w:lastRenderedPageBreak/>
        <w:t>MATLAB-Log File</w:t>
      </w:r>
      <w:bookmarkEnd w:id="264"/>
    </w:p>
    <w:p w14:paraId="06B47E9E" w14:textId="0C4360A3" w:rsidR="0022198F" w:rsidRPr="0022198F" w:rsidDel="0022198F" w:rsidRDefault="00751FB1" w:rsidP="00490C43">
      <w:pPr>
        <w:jc w:val="right"/>
        <w:rPr>
          <w:del w:id="265" w:author="יובל תמיר" w:date="2021-01-27T22:40:00Z"/>
          <w:rFonts w:cstheme="minorHAnsi"/>
        </w:rPr>
      </w:pPr>
      <w:del w:id="266" w:author="יובל תמיר" w:date="2021-01-27T22:40:00Z">
        <w:r w:rsidDel="0022198F">
          <w:rPr>
            <w:rFonts w:cstheme="minorHAnsi"/>
            <w:b/>
            <w:bCs/>
            <w:u w:val="single"/>
          </w:rPr>
          <w:delText>Run Times – Think Times Correlation Coefficient:</w:delText>
        </w:r>
        <w:r w:rsidDel="0022198F">
          <w:rPr>
            <w:rFonts w:cstheme="minorHAnsi"/>
          </w:rPr>
          <w:delText xml:space="preserve"> -</w:delText>
        </w:r>
        <w:r w:rsidRPr="00434483" w:rsidDel="0022198F">
          <w:rPr>
            <w:rFonts w:cstheme="minorHAnsi"/>
          </w:rPr>
          <w:delText>0.06555923348325185</w:delText>
        </w:r>
      </w:del>
    </w:p>
    <w:p w14:paraId="2640DC4A" w14:textId="32FE8AA4" w:rsidR="00751FB1" w:rsidRPr="0022198F" w:rsidRDefault="0022198F">
      <w:pPr>
        <w:jc w:val="left"/>
        <w:rPr>
          <w:rFonts w:cstheme="minorHAnsi"/>
        </w:rPr>
        <w:pPrChange w:id="267" w:author="יובל תמיר" w:date="2021-01-27T22:40:00Z">
          <w:pPr>
            <w:jc w:val="right"/>
          </w:pPr>
        </w:pPrChange>
      </w:pPr>
      <w:r>
        <w:rPr>
          <w:noProof/>
        </w:rPr>
        <mc:AlternateContent>
          <mc:Choice Requires="wps">
            <w:drawing>
              <wp:anchor distT="0" distB="0" distL="114300" distR="114300" simplePos="0" relativeHeight="251648512" behindDoc="0" locked="0" layoutInCell="1" allowOverlap="1" wp14:anchorId="33EDE82C" wp14:editId="748CB39B">
                <wp:simplePos x="0" y="0"/>
                <wp:positionH relativeFrom="column">
                  <wp:posOffset>320526</wp:posOffset>
                </wp:positionH>
                <wp:positionV relativeFrom="paragraph">
                  <wp:posOffset>3658011</wp:posOffset>
                </wp:positionV>
                <wp:extent cx="885825" cy="635"/>
                <wp:effectExtent l="0" t="0" r="3175" b="4445"/>
                <wp:wrapTopAndBottom/>
                <wp:docPr id="115" name="Text Box 115"/>
                <wp:cNvGraphicFramePr/>
                <a:graphic xmlns:a="http://schemas.openxmlformats.org/drawingml/2006/main">
                  <a:graphicData uri="http://schemas.microsoft.com/office/word/2010/wordprocessingShape">
                    <wps:wsp>
                      <wps:cNvSpPr txBox="1"/>
                      <wps:spPr>
                        <a:xfrm>
                          <a:off x="0" y="0"/>
                          <a:ext cx="885825" cy="635"/>
                        </a:xfrm>
                        <a:prstGeom prst="rect">
                          <a:avLst/>
                        </a:prstGeom>
                        <a:solidFill>
                          <a:prstClr val="white"/>
                        </a:solidFill>
                        <a:ln>
                          <a:noFill/>
                        </a:ln>
                      </wps:spPr>
                      <wps:txbx>
                        <w:txbxContent>
                          <w:p w14:paraId="5E971527" w14:textId="275DACDA" w:rsidR="00EA1699" w:rsidRPr="004866C4" w:rsidRDefault="00EA1699" w:rsidP="00F23FC0">
                            <w:pPr>
                              <w:pStyle w:val="Caption"/>
                              <w:jc w:val="left"/>
                              <w:rPr>
                                <w:rFonts w:ascii="David" w:hAnsi="David" w:cs="David"/>
                                <w:noProof/>
                                <w:color w:val="auto"/>
                                <w:sz w:val="28"/>
                                <w:szCs w:val="28"/>
                                <w:rtl/>
                              </w:rPr>
                            </w:pPr>
                            <w:r>
                              <w:t>Figure</w:t>
                            </w:r>
                            <w:r>
                              <w:rPr>
                                <w:rtl/>
                              </w:rPr>
                              <w:t xml:space="preserve"> </w:t>
                            </w:r>
                            <w:r>
                              <w:t>6-</w:t>
                            </w:r>
                            <w:r>
                              <w:rPr>
                                <w:rFonts w:hint="cs"/>
                                <w:rtl/>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EDE82C" id="Text Box 115" o:spid="_x0000_s1063" type="#_x0000_t202" style="position:absolute;left:0;text-align:left;margin-left:25.25pt;margin-top:288.05pt;width:69.75pt;height:.0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" stroked="f">
                <v:textbox style="mso-fit-shape-to-text:t" inset="0,0,0,0">
                  <w:txbxContent>
                    <w:p w14:paraId="5E971527" w14:textId="275DACDA" w:rsidR="00EA1699" w:rsidRPr="004866C4" w:rsidRDefault="00EA1699" w:rsidP="00F23FC0">
                      <w:pPr>
                        <w:pStyle w:val="Caption"/>
                        <w:jc w:val="left"/>
                        <w:rPr>
                          <w:rFonts w:ascii="David" w:hAnsi="David" w:cs="David"/>
                          <w:noProof/>
                          <w:color w:val="auto"/>
                          <w:sz w:val="28"/>
                          <w:szCs w:val="28"/>
                          <w:rtl/>
                        </w:rPr>
                      </w:pPr>
                      <w:r>
                        <w:t>Figure</w:t>
                      </w:r>
                      <w:r>
                        <w:rPr>
                          <w:rtl/>
                        </w:rPr>
                        <w:t xml:space="preserve"> </w:t>
                      </w:r>
                      <w:r>
                        <w:t>6-</w:t>
                      </w:r>
                      <w:r>
                        <w:rPr>
                          <w:rFonts w:hint="cs"/>
                          <w:rtl/>
                        </w:rPr>
                        <w:t>6</w:t>
                      </w:r>
                    </w:p>
                  </w:txbxContent>
                </v:textbox>
                <w10:wrap type="topAndBottom"/>
              </v:shape>
            </w:pict>
          </mc:Fallback>
        </mc:AlternateContent>
      </w:r>
      <w:ins w:id="268" w:author="יובל תמיר" w:date="2021-01-27T22:40:00Z">
        <w:r>
          <w:rPr>
            <w:rFonts w:cstheme="minorHAnsi" w:hint="cs"/>
            <w:rtl/>
          </w:rPr>
          <w:t xml:space="preserve">מקדם הקורלציה בין </w:t>
        </w:r>
        <w:r>
          <w:rPr>
            <w:rFonts w:cstheme="minorHAnsi"/>
          </w:rPr>
          <w:t>Run Times</w:t>
        </w:r>
        <w:r>
          <w:rPr>
            <w:rFonts w:cstheme="minorHAnsi" w:hint="cs"/>
            <w:rtl/>
          </w:rPr>
          <w:t xml:space="preserve"> לבין </w:t>
        </w:r>
        <w:r>
          <w:rPr>
            <w:rFonts w:cstheme="minorHAnsi"/>
          </w:rPr>
          <w:t>Think Times</w:t>
        </w:r>
        <w:r>
          <w:rPr>
            <w:rFonts w:cstheme="minorHAnsi" w:hint="cs"/>
            <w:rtl/>
          </w:rPr>
          <w:t xml:space="preserve"> הוא: </w:t>
        </w:r>
        <w:r>
          <w:rPr>
            <w:rFonts w:cstheme="minorHAnsi"/>
          </w:rPr>
          <w:t>-</w:t>
        </w:r>
        <w:r w:rsidRPr="00434483">
          <w:rPr>
            <w:rFonts w:cstheme="minorHAnsi"/>
          </w:rPr>
          <w:t>0.06555923348325185</w:t>
        </w:r>
      </w:ins>
    </w:p>
    <w:p w14:paraId="0D820A16" w14:textId="1BADC783" w:rsidR="00751FB1" w:rsidRPr="00751FB1" w:rsidRDefault="0022198F" w:rsidP="00751FB1">
      <w:pPr>
        <w:rPr>
          <w:rtl/>
        </w:rPr>
      </w:pPr>
      <w:r>
        <w:rPr>
          <w:rFonts w:cstheme="minorHAnsi"/>
          <w:noProof/>
        </w:rPr>
        <w:drawing>
          <wp:anchor distT="0" distB="0" distL="114300" distR="114300" simplePos="0" relativeHeight="251614720" behindDoc="0" locked="0" layoutInCell="1" allowOverlap="1" wp14:anchorId="0D133691" wp14:editId="54D32496">
            <wp:simplePos x="0" y="0"/>
            <wp:positionH relativeFrom="column">
              <wp:posOffset>410210</wp:posOffset>
            </wp:positionH>
            <wp:positionV relativeFrom="paragraph">
              <wp:posOffset>271257</wp:posOffset>
            </wp:positionV>
            <wp:extent cx="5104765" cy="3323590"/>
            <wp:effectExtent l="0" t="0" r="635" b="3810"/>
            <wp:wrapTopAndBottom/>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4765" cy="3323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598811" w14:textId="77777777" w:rsidR="00751FB1" w:rsidRDefault="00751FB1" w:rsidP="003F587D">
      <w:pPr>
        <w:pStyle w:val="Heading1"/>
        <w:rPr>
          <w:rtl/>
        </w:rPr>
      </w:pPr>
    </w:p>
    <w:p w14:paraId="47F1CF2F" w14:textId="77777777" w:rsidR="00751FB1" w:rsidRDefault="00751FB1">
      <w:pPr>
        <w:bidi w:val="0"/>
        <w:spacing w:after="0" w:line="240" w:lineRule="auto"/>
        <w:jc w:val="left"/>
        <w:rPr>
          <w:b/>
          <w:bCs/>
          <w:sz w:val="32"/>
          <w:szCs w:val="32"/>
          <w:rtl/>
        </w:rPr>
      </w:pPr>
      <w:r>
        <w:rPr>
          <w:rtl/>
        </w:rPr>
        <w:br w:type="page"/>
      </w:r>
    </w:p>
    <w:p w14:paraId="36EAD1B6" w14:textId="53DDB8E8" w:rsidR="00BE3C38" w:rsidRDefault="00BE3C38" w:rsidP="003F587D">
      <w:pPr>
        <w:pStyle w:val="Heading1"/>
        <w:rPr>
          <w:rtl/>
        </w:rPr>
      </w:pPr>
      <w:bookmarkStart w:id="269" w:name="_Toc63019122"/>
      <w:r>
        <w:rPr>
          <w:rFonts w:hint="cs"/>
          <w:rtl/>
        </w:rPr>
        <w:lastRenderedPageBreak/>
        <w:t xml:space="preserve">שלב 7 </w:t>
      </w:r>
      <w:r>
        <w:rPr>
          <w:rFonts w:cstheme="minorBidi"/>
          <w:rtl/>
        </w:rPr>
        <w:t>–</w:t>
      </w:r>
      <w:r>
        <w:rPr>
          <w:rFonts w:hint="cs"/>
          <w:rtl/>
        </w:rPr>
        <w:t xml:space="preserve"> יצירת </w:t>
      </w:r>
      <w:r>
        <w:t>Hyper distribution</w:t>
      </w:r>
      <w:bookmarkEnd w:id="269"/>
    </w:p>
    <w:p w14:paraId="18D4F634" w14:textId="00525238" w:rsidR="00EE2DA7" w:rsidRDefault="00F23FC0">
      <w:pPr>
        <w:bidi w:val="0"/>
        <w:spacing w:after="0" w:line="240" w:lineRule="auto"/>
        <w:jc w:val="left"/>
      </w:pPr>
      <w:r>
        <w:rPr>
          <w:noProof/>
        </w:rPr>
        <mc:AlternateContent>
          <mc:Choice Requires="wps">
            <w:drawing>
              <wp:anchor distT="0" distB="0" distL="114300" distR="114300" simplePos="0" relativeHeight="251653632" behindDoc="0" locked="0" layoutInCell="1" allowOverlap="1" wp14:anchorId="689718FE" wp14:editId="432F8242">
                <wp:simplePos x="0" y="0"/>
                <wp:positionH relativeFrom="column">
                  <wp:posOffset>652132</wp:posOffset>
                </wp:positionH>
                <wp:positionV relativeFrom="paragraph">
                  <wp:posOffset>7426001</wp:posOffset>
                </wp:positionV>
                <wp:extent cx="885825" cy="635"/>
                <wp:effectExtent l="0" t="0" r="3175" b="4445"/>
                <wp:wrapTopAndBottom/>
                <wp:docPr id="117" name="Text Box 117"/>
                <wp:cNvGraphicFramePr/>
                <a:graphic xmlns:a="http://schemas.openxmlformats.org/drawingml/2006/main">
                  <a:graphicData uri="http://schemas.microsoft.com/office/word/2010/wordprocessingShape">
                    <wps:wsp>
                      <wps:cNvSpPr txBox="1"/>
                      <wps:spPr>
                        <a:xfrm>
                          <a:off x="0" y="0"/>
                          <a:ext cx="885825" cy="635"/>
                        </a:xfrm>
                        <a:prstGeom prst="rect">
                          <a:avLst/>
                        </a:prstGeom>
                        <a:solidFill>
                          <a:prstClr val="white"/>
                        </a:solidFill>
                        <a:ln>
                          <a:noFill/>
                        </a:ln>
                      </wps:spPr>
                      <wps:txbx>
                        <w:txbxContent>
                          <w:p w14:paraId="497DF1A0" w14:textId="663193AC" w:rsidR="00EA1699" w:rsidRPr="004866C4" w:rsidRDefault="00EA1699" w:rsidP="00F23FC0">
                            <w:pPr>
                              <w:pStyle w:val="Caption"/>
                              <w:jc w:val="left"/>
                              <w:rPr>
                                <w:rFonts w:ascii="David" w:hAnsi="David" w:cs="David"/>
                                <w:noProof/>
                                <w:color w:val="auto"/>
                                <w:sz w:val="28"/>
                                <w:szCs w:val="28"/>
                              </w:rPr>
                            </w:pPr>
                            <w:r>
                              <w:t>Figure</w:t>
                            </w:r>
                            <w:r>
                              <w:rPr>
                                <w:rtl/>
                              </w:rPr>
                              <w:t xml:space="preserve"> </w:t>
                            </w:r>
                            <w:r>
                              <w:t>7-2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718FE" id="Text Box 117" o:spid="_x0000_s1064" type="#_x0000_t202" style="position:absolute;margin-left:51.35pt;margin-top:584.7pt;width:69.75pt;height:.05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" stroked="f">
                <v:textbox style="mso-fit-shape-to-text:t" inset="0,0,0,0">
                  <w:txbxContent>
                    <w:p w14:paraId="497DF1A0" w14:textId="663193AC" w:rsidR="00EA1699" w:rsidRPr="004866C4" w:rsidRDefault="00EA1699" w:rsidP="00F23FC0">
                      <w:pPr>
                        <w:pStyle w:val="Caption"/>
                        <w:jc w:val="left"/>
                        <w:rPr>
                          <w:rFonts w:ascii="David" w:hAnsi="David" w:cs="David"/>
                          <w:noProof/>
                          <w:color w:val="auto"/>
                          <w:sz w:val="28"/>
                          <w:szCs w:val="28"/>
                        </w:rPr>
                      </w:pPr>
                      <w:r>
                        <w:t>Figure</w:t>
                      </w:r>
                      <w:r>
                        <w:rPr>
                          <w:rtl/>
                        </w:rPr>
                        <w:t xml:space="preserve"> </w:t>
                      </w:r>
                      <w:r>
                        <w:t>7-2</w:t>
                      </w:r>
                    </w:p>
                  </w:txbxContent>
                </v:textbox>
                <w10:wrap type="topAndBottom"/>
              </v:shape>
            </w:pict>
          </mc:Fallback>
        </mc:AlternateContent>
      </w:r>
      <w:r>
        <w:rPr>
          <w:noProof/>
        </w:rPr>
        <mc:AlternateContent>
          <mc:Choice Requires="wps">
            <w:drawing>
              <wp:anchor distT="0" distB="0" distL="114300" distR="114300" simplePos="0" relativeHeight="251652608" behindDoc="0" locked="0" layoutInCell="1" allowOverlap="1" wp14:anchorId="3F7A122C" wp14:editId="10A4E9CF">
                <wp:simplePos x="0" y="0"/>
                <wp:positionH relativeFrom="column">
                  <wp:posOffset>653143</wp:posOffset>
                </wp:positionH>
                <wp:positionV relativeFrom="paragraph">
                  <wp:posOffset>3395785</wp:posOffset>
                </wp:positionV>
                <wp:extent cx="885825" cy="635"/>
                <wp:effectExtent l="0" t="0" r="3175" b="4445"/>
                <wp:wrapTopAndBottom/>
                <wp:docPr id="116" name="Text Box 116"/>
                <wp:cNvGraphicFramePr/>
                <a:graphic xmlns:a="http://schemas.openxmlformats.org/drawingml/2006/main">
                  <a:graphicData uri="http://schemas.microsoft.com/office/word/2010/wordprocessingShape">
                    <wps:wsp>
                      <wps:cNvSpPr txBox="1"/>
                      <wps:spPr>
                        <a:xfrm>
                          <a:off x="0" y="0"/>
                          <a:ext cx="885825" cy="635"/>
                        </a:xfrm>
                        <a:prstGeom prst="rect">
                          <a:avLst/>
                        </a:prstGeom>
                        <a:solidFill>
                          <a:prstClr val="white"/>
                        </a:solidFill>
                        <a:ln>
                          <a:noFill/>
                        </a:ln>
                      </wps:spPr>
                      <wps:txbx>
                        <w:txbxContent>
                          <w:p w14:paraId="059C9509" w14:textId="7F04E64D" w:rsidR="00EA1699" w:rsidRPr="004866C4" w:rsidRDefault="00EA1699" w:rsidP="00F23FC0">
                            <w:pPr>
                              <w:pStyle w:val="Caption"/>
                              <w:jc w:val="left"/>
                              <w:rPr>
                                <w:rFonts w:ascii="David" w:hAnsi="David" w:cs="David"/>
                                <w:noProof/>
                                <w:color w:val="auto"/>
                                <w:sz w:val="28"/>
                                <w:szCs w:val="28"/>
                              </w:rPr>
                            </w:pPr>
                            <w:r>
                              <w:t>Figure</w:t>
                            </w:r>
                            <w:r>
                              <w:rPr>
                                <w:rtl/>
                              </w:rPr>
                              <w:t xml:space="preserve"> </w:t>
                            </w:r>
                            <w:r>
                              <w:t>7-1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A122C" id="Text Box 116" o:spid="_x0000_s1065" type="#_x0000_t202" style="position:absolute;margin-left:51.45pt;margin-top:267.4pt;width:69.75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tyLwIAAGgEAAAOAAAAZHJzL2Uyb0RvYy54bWysVMGO2jAQvVfqP1i+lwAtK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" stroked="f">
                <v:textbox style="mso-fit-shape-to-text:t" inset="0,0,0,0">
                  <w:txbxContent>
                    <w:p w14:paraId="059C9509" w14:textId="7F04E64D" w:rsidR="00EA1699" w:rsidRPr="004866C4" w:rsidRDefault="00EA1699" w:rsidP="00F23FC0">
                      <w:pPr>
                        <w:pStyle w:val="Caption"/>
                        <w:jc w:val="left"/>
                        <w:rPr>
                          <w:rFonts w:ascii="David" w:hAnsi="David" w:cs="David"/>
                          <w:noProof/>
                          <w:color w:val="auto"/>
                          <w:sz w:val="28"/>
                          <w:szCs w:val="28"/>
                        </w:rPr>
                      </w:pPr>
                      <w:r>
                        <w:t>Figure</w:t>
                      </w:r>
                      <w:r>
                        <w:rPr>
                          <w:rtl/>
                        </w:rPr>
                        <w:t xml:space="preserve"> </w:t>
                      </w:r>
                      <w:r>
                        <w:t>7-1</w:t>
                      </w:r>
                    </w:p>
                  </w:txbxContent>
                </v:textbox>
                <w10:wrap type="topAndBottom"/>
              </v:shape>
            </w:pict>
          </mc:Fallback>
        </mc:AlternateContent>
      </w:r>
      <w:r>
        <w:rPr>
          <w:noProof/>
        </w:rPr>
        <w:drawing>
          <wp:anchor distT="0" distB="0" distL="114300" distR="114300" simplePos="0" relativeHeight="251650560" behindDoc="0" locked="0" layoutInCell="1" allowOverlap="1" wp14:anchorId="36A2D0F2" wp14:editId="21AA56C9">
            <wp:simplePos x="0" y="0"/>
            <wp:positionH relativeFrom="margin">
              <wp:posOffset>251460</wp:posOffset>
            </wp:positionH>
            <wp:positionV relativeFrom="page">
              <wp:posOffset>5038505</wp:posOffset>
            </wp:positionV>
            <wp:extent cx="5383530" cy="3554730"/>
            <wp:effectExtent l="0" t="0" r="1270" b="1270"/>
            <wp:wrapTopAndBottom/>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a:extLst>
                        <a:ext uri="{28A0092B-C50C-407E-A947-70E740481C1C}">
                          <a14:useLocalDpi xmlns:a14="http://schemas.microsoft.com/office/drawing/2010/main" val="0"/>
                        </a:ext>
                      </a:extLst>
                    </a:blip>
                    <a:stretch>
                      <a:fillRect/>
                    </a:stretch>
                  </pic:blipFill>
                  <pic:spPr>
                    <a:xfrm>
                      <a:off x="0" y="0"/>
                      <a:ext cx="5383530" cy="3554730"/>
                    </a:xfrm>
                    <a:prstGeom prst="rect">
                      <a:avLst/>
                    </a:prstGeom>
                  </pic:spPr>
                </pic:pic>
              </a:graphicData>
            </a:graphic>
          </wp:anchor>
        </w:drawing>
      </w:r>
      <w:r>
        <w:rPr>
          <w:rFonts w:cstheme="minorHAnsi"/>
          <w:b/>
          <w:bCs/>
          <w:noProof/>
          <w:sz w:val="34"/>
          <w:szCs w:val="34"/>
        </w:rPr>
        <w:drawing>
          <wp:anchor distT="0" distB="0" distL="114300" distR="114300" simplePos="0" relativeHeight="251649536" behindDoc="0" locked="0" layoutInCell="1" allowOverlap="1" wp14:anchorId="521ED9DD" wp14:editId="1ED0136B">
            <wp:simplePos x="0" y="0"/>
            <wp:positionH relativeFrom="margin">
              <wp:posOffset>428897</wp:posOffset>
            </wp:positionH>
            <wp:positionV relativeFrom="paragraph">
              <wp:posOffset>189865</wp:posOffset>
            </wp:positionV>
            <wp:extent cx="4758055" cy="3261360"/>
            <wp:effectExtent l="0" t="0" r="4445" b="2540"/>
            <wp:wrapTopAndBottom/>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58055" cy="3261360"/>
                    </a:xfrm>
                    <a:prstGeom prst="rect">
                      <a:avLst/>
                    </a:prstGeom>
                  </pic:spPr>
                </pic:pic>
              </a:graphicData>
            </a:graphic>
            <wp14:sizeRelH relativeFrom="margin">
              <wp14:pctWidth>0</wp14:pctWidth>
            </wp14:sizeRelH>
            <wp14:sizeRelV relativeFrom="margin">
              <wp14:pctHeight>0</wp14:pctHeight>
            </wp14:sizeRelV>
          </wp:anchor>
        </w:drawing>
      </w:r>
      <w:r w:rsidR="00EE2DA7">
        <w:rPr>
          <w:rtl/>
        </w:rPr>
        <w:br w:type="page"/>
      </w:r>
    </w:p>
    <w:p w14:paraId="7128DA79" w14:textId="66A00630" w:rsidR="00FD2A69" w:rsidRPr="004911C7" w:rsidRDefault="004911C7" w:rsidP="00FD2A69">
      <w:pPr>
        <w:spacing w:after="0" w:line="240" w:lineRule="auto"/>
        <w:jc w:val="left"/>
        <w:rPr>
          <w:rtl/>
        </w:rPr>
      </w:pPr>
      <w:r>
        <w:rPr>
          <w:rFonts w:hint="cs"/>
          <w:rtl/>
        </w:rPr>
        <w:lastRenderedPageBreak/>
        <w:t>ראינו כנכון, להשתמש בשתי ההתפלגויות המצוינות באיור 7-2, וכך בנינו את ה</w:t>
      </w:r>
      <w:r>
        <w:rPr>
          <w:lang w:bidi="ar-SA"/>
        </w:rPr>
        <w:t>Hyper Distribution</w:t>
      </w:r>
      <w:r>
        <w:rPr>
          <w:rFonts w:hint="cs"/>
          <w:rtl/>
        </w:rPr>
        <w:t>.</w:t>
      </w:r>
    </w:p>
    <w:p w14:paraId="592E727B" w14:textId="18297425" w:rsidR="00F23FC0" w:rsidRDefault="00F23FC0" w:rsidP="00F23FC0">
      <w:pPr>
        <w:bidi w:val="0"/>
        <w:spacing w:after="0" w:line="240" w:lineRule="auto"/>
        <w:jc w:val="left"/>
        <w:rPr>
          <w:rtl/>
        </w:rPr>
      </w:pPr>
      <w:r>
        <w:rPr>
          <w:noProof/>
        </w:rPr>
        <mc:AlternateContent>
          <mc:Choice Requires="wps">
            <w:drawing>
              <wp:anchor distT="0" distB="0" distL="114300" distR="114300" simplePos="0" relativeHeight="251654656" behindDoc="0" locked="0" layoutInCell="1" allowOverlap="1" wp14:anchorId="7F1C62B6" wp14:editId="2F85C4C4">
                <wp:simplePos x="0" y="0"/>
                <wp:positionH relativeFrom="column">
                  <wp:posOffset>568960</wp:posOffset>
                </wp:positionH>
                <wp:positionV relativeFrom="paragraph">
                  <wp:posOffset>3764228</wp:posOffset>
                </wp:positionV>
                <wp:extent cx="885825" cy="238125"/>
                <wp:effectExtent l="0" t="0" r="3175" b="3175"/>
                <wp:wrapTopAndBottom/>
                <wp:docPr id="118" name="Text Box 118"/>
                <wp:cNvGraphicFramePr/>
                <a:graphic xmlns:a="http://schemas.openxmlformats.org/drawingml/2006/main">
                  <a:graphicData uri="http://schemas.microsoft.com/office/word/2010/wordprocessingShape">
                    <wps:wsp>
                      <wps:cNvSpPr txBox="1"/>
                      <wps:spPr>
                        <a:xfrm>
                          <a:off x="0" y="0"/>
                          <a:ext cx="885825" cy="238125"/>
                        </a:xfrm>
                        <a:prstGeom prst="rect">
                          <a:avLst/>
                        </a:prstGeom>
                        <a:solidFill>
                          <a:prstClr val="white"/>
                        </a:solidFill>
                        <a:ln>
                          <a:noFill/>
                        </a:ln>
                      </wps:spPr>
                      <wps:txbx>
                        <w:txbxContent>
                          <w:p w14:paraId="71C6EE04" w14:textId="48AFBAF4" w:rsidR="00EA1699" w:rsidRPr="004866C4" w:rsidRDefault="00EA1699" w:rsidP="00F23FC0">
                            <w:pPr>
                              <w:pStyle w:val="Caption"/>
                              <w:jc w:val="left"/>
                              <w:rPr>
                                <w:rFonts w:ascii="David" w:hAnsi="David" w:cs="David"/>
                                <w:noProof/>
                                <w:color w:val="auto"/>
                                <w:sz w:val="28"/>
                                <w:szCs w:val="28"/>
                              </w:rPr>
                            </w:pPr>
                            <w:bookmarkStart w:id="270" w:name="_Hlk63021359"/>
                            <w:bookmarkStart w:id="271" w:name="_Hlk63021360"/>
                            <w:r>
                              <w:t>Figure</w:t>
                            </w:r>
                            <w:r>
                              <w:rPr>
                                <w:rtl/>
                              </w:rPr>
                              <w:t xml:space="preserve"> </w:t>
                            </w:r>
                            <w:r>
                              <w:t>7-3</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C62B6" id="Text Box 118" o:spid="_x0000_s1066" type="#_x0000_t202" style="position:absolute;margin-left:44.8pt;margin-top:296.4pt;width:69.75pt;height:18.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" stroked="f">
                <v:textbox inset="0,0,0,0">
                  <w:txbxContent>
                    <w:p w14:paraId="71C6EE04" w14:textId="48AFBAF4" w:rsidR="00EA1699" w:rsidRPr="004866C4" w:rsidRDefault="00EA1699" w:rsidP="00F23FC0">
                      <w:pPr>
                        <w:pStyle w:val="Caption"/>
                        <w:jc w:val="left"/>
                        <w:rPr>
                          <w:rFonts w:ascii="David" w:hAnsi="David" w:cs="David"/>
                          <w:noProof/>
                          <w:color w:val="auto"/>
                          <w:sz w:val="28"/>
                          <w:szCs w:val="28"/>
                        </w:rPr>
                      </w:pPr>
                      <w:bookmarkStart w:id="272" w:name="_Hlk63021359"/>
                      <w:bookmarkStart w:id="273" w:name="_Hlk63021360"/>
                      <w:r>
                        <w:t>Figure</w:t>
                      </w:r>
                      <w:r>
                        <w:rPr>
                          <w:rtl/>
                        </w:rPr>
                        <w:t xml:space="preserve"> </w:t>
                      </w:r>
                      <w:r>
                        <w:t>7-3</w:t>
                      </w:r>
                      <w:bookmarkEnd w:id="272"/>
                      <w:bookmarkEnd w:id="273"/>
                    </w:p>
                  </w:txbxContent>
                </v:textbox>
                <w10:wrap type="topAndBottom"/>
              </v:shape>
            </w:pict>
          </mc:Fallback>
        </mc:AlternateContent>
      </w:r>
      <w:r>
        <w:rPr>
          <w:noProof/>
        </w:rPr>
        <w:drawing>
          <wp:anchor distT="0" distB="0" distL="114300" distR="114300" simplePos="0" relativeHeight="251651584" behindDoc="0" locked="0" layoutInCell="1" allowOverlap="1" wp14:anchorId="47BD4CCB" wp14:editId="39DA6553">
            <wp:simplePos x="0" y="0"/>
            <wp:positionH relativeFrom="margin">
              <wp:posOffset>139700</wp:posOffset>
            </wp:positionH>
            <wp:positionV relativeFrom="margin">
              <wp:posOffset>205222</wp:posOffset>
            </wp:positionV>
            <wp:extent cx="5548630" cy="3554730"/>
            <wp:effectExtent l="0" t="0" r="1270" b="1270"/>
            <wp:wrapTopAndBottom/>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5548630" cy="3554730"/>
                    </a:xfrm>
                    <a:prstGeom prst="rect">
                      <a:avLst/>
                    </a:prstGeom>
                  </pic:spPr>
                </pic:pic>
              </a:graphicData>
            </a:graphic>
            <wp14:sizeRelH relativeFrom="margin">
              <wp14:pctWidth>0</wp14:pctWidth>
            </wp14:sizeRelH>
          </wp:anchor>
        </w:drawing>
      </w:r>
    </w:p>
    <w:p w14:paraId="1D1FEE63" w14:textId="6CBC8AE5" w:rsidR="00BE3C38" w:rsidRDefault="00BE3C38" w:rsidP="003F587D">
      <w:pPr>
        <w:rPr>
          <w:rtl/>
        </w:rPr>
      </w:pPr>
    </w:p>
    <w:p w14:paraId="1DBBEE2A" w14:textId="737362F5" w:rsidR="00FD2A69" w:rsidRDefault="00FD2A69" w:rsidP="00FD2A69">
      <w:pPr>
        <w:spacing w:after="0" w:line="240" w:lineRule="auto"/>
        <w:rPr>
          <w:rtl/>
        </w:rPr>
      </w:pPr>
      <w:r>
        <w:rPr>
          <w:rFonts w:hint="cs"/>
          <w:rtl/>
        </w:rPr>
        <w:t xml:space="preserve">בשלב זה, השתמשנו בשיטה של </w:t>
      </w:r>
      <w:r>
        <w:rPr>
          <w:rFonts w:hint="cs"/>
        </w:rPr>
        <w:t>EXPECTATION MAXIMIZATION</w:t>
      </w:r>
      <w:r>
        <w:rPr>
          <w:rFonts w:hint="cs"/>
          <w:rtl/>
        </w:rPr>
        <w:t xml:space="preserve">, </w:t>
      </w:r>
      <w:proofErr w:type="spellStart"/>
      <w:r>
        <w:rPr>
          <w:rFonts w:hint="cs"/>
          <w:rtl/>
        </w:rPr>
        <w:t>במטלב</w:t>
      </w:r>
      <w:proofErr w:type="spellEnd"/>
      <w:r>
        <w:rPr>
          <w:rFonts w:hint="cs"/>
          <w:rtl/>
        </w:rPr>
        <w:t xml:space="preserve">, כך בכל </w:t>
      </w:r>
      <w:proofErr w:type="spellStart"/>
      <w:r>
        <w:rPr>
          <w:rFonts w:hint="cs"/>
          <w:rtl/>
        </w:rPr>
        <w:t>איטירציה</w:t>
      </w:r>
      <w:proofErr w:type="spellEnd"/>
      <w:r>
        <w:rPr>
          <w:rFonts w:hint="cs"/>
          <w:rtl/>
        </w:rPr>
        <w:t xml:space="preserve"> בדקנו את המרחק בין הפרמטרים של ההסתברויות שקיבלנו בריצה האחרונה, לבין הריצה הנוכחית, עד שההפרש היה קטן מאפסילון, שלאחר כמה ריצות קבענו על </w:t>
      </w:r>
      <w:r w:rsidRPr="00FD2A69">
        <w:rPr>
          <w:rFonts w:cs="Calibri Light"/>
          <w:rtl/>
        </w:rPr>
        <w:t>0.0001</w:t>
      </w:r>
      <w:r>
        <w:rPr>
          <w:rFonts w:cs="Calibri Light" w:hint="cs"/>
          <w:rtl/>
        </w:rPr>
        <w:t xml:space="preserve"> (הקוד של התהליך נמצא בתיקייה </w:t>
      </w:r>
      <w:proofErr w:type="spellStart"/>
      <w:r>
        <w:rPr>
          <w:rFonts w:cs="Calibri Light"/>
          <w:lang w:bidi="ar-SA"/>
        </w:rPr>
        <w:t>EM_Code</w:t>
      </w:r>
      <w:proofErr w:type="spellEnd"/>
      <w:r>
        <w:rPr>
          <w:rFonts w:cs="Calibri Light" w:hint="cs"/>
          <w:rtl/>
        </w:rPr>
        <w:t>).</w:t>
      </w:r>
    </w:p>
    <w:p w14:paraId="13DC5B23" w14:textId="77777777" w:rsidR="00FD2A69" w:rsidRDefault="00FD2A69" w:rsidP="00FD2A69">
      <w:pPr>
        <w:spacing w:after="0" w:line="240" w:lineRule="auto"/>
        <w:rPr>
          <w:rtl/>
        </w:rPr>
      </w:pPr>
      <w:r>
        <w:rPr>
          <w:noProof/>
        </w:rPr>
        <mc:AlternateContent>
          <mc:Choice Requires="wps">
            <w:drawing>
              <wp:anchor distT="0" distB="0" distL="114300" distR="114300" simplePos="0" relativeHeight="251734528" behindDoc="0" locked="0" layoutInCell="1" allowOverlap="1" wp14:anchorId="24B57AC8" wp14:editId="0A6DFDFE">
                <wp:simplePos x="0" y="0"/>
                <wp:positionH relativeFrom="margin">
                  <wp:align>left</wp:align>
                </wp:positionH>
                <wp:positionV relativeFrom="paragraph">
                  <wp:posOffset>2116455</wp:posOffset>
                </wp:positionV>
                <wp:extent cx="3867150" cy="260985"/>
                <wp:effectExtent l="0" t="0" r="0" b="5715"/>
                <wp:wrapTopAndBottom/>
                <wp:docPr id="295" name="Text Box 295"/>
                <wp:cNvGraphicFramePr/>
                <a:graphic xmlns:a="http://schemas.openxmlformats.org/drawingml/2006/main">
                  <a:graphicData uri="http://schemas.microsoft.com/office/word/2010/wordprocessingShape">
                    <wps:wsp>
                      <wps:cNvSpPr txBox="1"/>
                      <wps:spPr>
                        <a:xfrm>
                          <a:off x="0" y="0"/>
                          <a:ext cx="3867150" cy="260985"/>
                        </a:xfrm>
                        <a:prstGeom prst="rect">
                          <a:avLst/>
                        </a:prstGeom>
                        <a:solidFill>
                          <a:prstClr val="white"/>
                        </a:solidFill>
                        <a:ln>
                          <a:noFill/>
                        </a:ln>
                      </wps:spPr>
                      <wps:txbx>
                        <w:txbxContent>
                          <w:p w14:paraId="1A5C793E" w14:textId="02BC605B" w:rsidR="00EA1699" w:rsidRPr="00FD2A69" w:rsidRDefault="00EA1699" w:rsidP="00FD2A69">
                            <w:pPr>
                              <w:pStyle w:val="Caption"/>
                              <w:jc w:val="left"/>
                              <w:rPr>
                                <w:rFonts w:ascii="David" w:hAnsi="David" w:cs="David"/>
                                <w:noProof/>
                                <w:color w:val="auto"/>
                                <w:sz w:val="28"/>
                                <w:szCs w:val="28"/>
                                <w:lang w:bidi="ar-SA"/>
                              </w:rPr>
                            </w:pPr>
                            <w:r>
                              <w:t>Figure</w:t>
                            </w:r>
                            <w:r>
                              <w:rPr>
                                <w:rtl/>
                              </w:rPr>
                              <w:t xml:space="preserve"> </w:t>
                            </w:r>
                            <w:r>
                              <w:t>7-</w:t>
                            </w:r>
                            <w:r>
                              <w:rPr>
                                <w:rFonts w:hint="cs"/>
                                <w:rtl/>
                              </w:rPr>
                              <w:t>4</w:t>
                            </w:r>
                            <w:r>
                              <w:rPr>
                                <w:lang w:bidi="ar-SA"/>
                              </w:rPr>
                              <w:t>: Parameters distance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57AC8" id="Text Box 295" o:spid="_x0000_s1067" type="#_x0000_t202" style="position:absolute;left:0;text-align:left;margin-left:0;margin-top:166.65pt;width:304.5pt;height:20.55pt;z-index:251734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" stroked="f">
                <v:textbox inset="0,0,0,0">
                  <w:txbxContent>
                    <w:p w14:paraId="1A5C793E" w14:textId="02BC605B" w:rsidR="00EA1699" w:rsidRPr="00FD2A69" w:rsidRDefault="00EA1699" w:rsidP="00FD2A69">
                      <w:pPr>
                        <w:pStyle w:val="Caption"/>
                        <w:jc w:val="left"/>
                        <w:rPr>
                          <w:rFonts w:ascii="David" w:hAnsi="David" w:cs="David"/>
                          <w:noProof/>
                          <w:color w:val="auto"/>
                          <w:sz w:val="28"/>
                          <w:szCs w:val="28"/>
                          <w:lang w:bidi="ar-SA"/>
                        </w:rPr>
                      </w:pPr>
                      <w:r>
                        <w:t>Figure</w:t>
                      </w:r>
                      <w:r>
                        <w:rPr>
                          <w:rtl/>
                        </w:rPr>
                        <w:t xml:space="preserve"> </w:t>
                      </w:r>
                      <w:r>
                        <w:t>7-</w:t>
                      </w:r>
                      <w:r>
                        <w:rPr>
                          <w:rFonts w:hint="cs"/>
                          <w:rtl/>
                        </w:rPr>
                        <w:t>4</w:t>
                      </w:r>
                      <w:r>
                        <w:rPr>
                          <w:lang w:bidi="ar-SA"/>
                        </w:rPr>
                        <w:t>: Parameters distance calculation</w:t>
                      </w:r>
                    </w:p>
                  </w:txbxContent>
                </v:textbox>
                <w10:wrap type="topAndBottom" anchorx="margin"/>
              </v:shape>
            </w:pict>
          </mc:Fallback>
        </mc:AlternateContent>
      </w:r>
      <w:r w:rsidRPr="00FD2A69">
        <w:rPr>
          <w:rFonts w:cs="Calibri Light"/>
          <w:noProof/>
          <w:rtl/>
        </w:rPr>
        <w:drawing>
          <wp:anchor distT="0" distB="0" distL="114300" distR="114300" simplePos="0" relativeHeight="251733504" behindDoc="0" locked="0" layoutInCell="1" allowOverlap="1" wp14:anchorId="287684C1" wp14:editId="38B5AEC6">
            <wp:simplePos x="0" y="0"/>
            <wp:positionH relativeFrom="margin">
              <wp:align>right</wp:align>
            </wp:positionH>
            <wp:positionV relativeFrom="paragraph">
              <wp:posOffset>259080</wp:posOffset>
            </wp:positionV>
            <wp:extent cx="5731510" cy="2118360"/>
            <wp:effectExtent l="0" t="0" r="254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2118360"/>
                    </a:xfrm>
                    <a:prstGeom prst="rect">
                      <a:avLst/>
                    </a:prstGeom>
                  </pic:spPr>
                </pic:pic>
              </a:graphicData>
            </a:graphic>
          </wp:anchor>
        </w:drawing>
      </w:r>
      <w:r>
        <w:rPr>
          <w:rFonts w:hint="cs"/>
          <w:rtl/>
        </w:rPr>
        <w:t xml:space="preserve">את המדידה של המרחק, היא בעצם דומה לשטח בין שני הגרפים המינימלי. באיור 7-4 ניתן לראות את פונקציית מדידת המרחק. את הפרמטרים שקיבלנו, החזרנו </w:t>
      </w:r>
      <w:proofErr w:type="spellStart"/>
      <w:r>
        <w:rPr>
          <w:rFonts w:hint="cs"/>
          <w:rtl/>
        </w:rPr>
        <w:t>לפייתון</w:t>
      </w:r>
      <w:proofErr w:type="spellEnd"/>
      <w:r>
        <w:rPr>
          <w:rFonts w:hint="cs"/>
          <w:rtl/>
        </w:rPr>
        <w:t xml:space="preserve">, ואכן בנינו את שתי ההתפלגויות, </w:t>
      </w:r>
      <w:proofErr w:type="spellStart"/>
      <w:r>
        <w:rPr>
          <w:rFonts w:hint="cs"/>
          <w:rtl/>
        </w:rPr>
        <w:t>גאוסיאנית</w:t>
      </w:r>
      <w:proofErr w:type="spellEnd"/>
      <w:r>
        <w:rPr>
          <w:rFonts w:hint="cs"/>
          <w:rtl/>
        </w:rPr>
        <w:t xml:space="preserve"> </w:t>
      </w:r>
      <w:proofErr w:type="spellStart"/>
      <w:r>
        <w:rPr>
          <w:rFonts w:hint="cs"/>
          <w:rtl/>
        </w:rPr>
        <w:t>ולוגלוגיסטית</w:t>
      </w:r>
      <w:proofErr w:type="spellEnd"/>
      <w:r>
        <w:rPr>
          <w:rFonts w:hint="cs"/>
          <w:rtl/>
        </w:rPr>
        <w:t xml:space="preserve">. </w:t>
      </w:r>
    </w:p>
    <w:p w14:paraId="6509D24E" w14:textId="12C1C347" w:rsidR="00072650" w:rsidRDefault="00FD2A69" w:rsidP="00072650">
      <w:pPr>
        <w:spacing w:after="0" w:line="240" w:lineRule="auto"/>
      </w:pPr>
      <w:r>
        <w:rPr>
          <w:noProof/>
        </w:rPr>
        <w:lastRenderedPageBreak/>
        <mc:AlternateContent>
          <mc:Choice Requires="wps">
            <w:drawing>
              <wp:anchor distT="0" distB="0" distL="114300" distR="114300" simplePos="0" relativeHeight="251736576" behindDoc="0" locked="0" layoutInCell="1" allowOverlap="1" wp14:anchorId="3D85636D" wp14:editId="2CFEAFEE">
                <wp:simplePos x="0" y="0"/>
                <wp:positionH relativeFrom="margin">
                  <wp:align>left</wp:align>
                </wp:positionH>
                <wp:positionV relativeFrom="paragraph">
                  <wp:posOffset>6089015</wp:posOffset>
                </wp:positionV>
                <wp:extent cx="4619625" cy="461645"/>
                <wp:effectExtent l="0" t="0" r="9525" b="0"/>
                <wp:wrapTopAndBottom/>
                <wp:docPr id="297" name="Text Box 297"/>
                <wp:cNvGraphicFramePr/>
                <a:graphic xmlns:a="http://schemas.openxmlformats.org/drawingml/2006/main">
                  <a:graphicData uri="http://schemas.microsoft.com/office/word/2010/wordprocessingShape">
                    <wps:wsp>
                      <wps:cNvSpPr txBox="1"/>
                      <wps:spPr>
                        <a:xfrm>
                          <a:off x="0" y="0"/>
                          <a:ext cx="4619625" cy="461962"/>
                        </a:xfrm>
                        <a:prstGeom prst="rect">
                          <a:avLst/>
                        </a:prstGeom>
                        <a:solidFill>
                          <a:prstClr val="white"/>
                        </a:solidFill>
                        <a:ln>
                          <a:noFill/>
                        </a:ln>
                      </wps:spPr>
                      <wps:txbx>
                        <w:txbxContent>
                          <w:p w14:paraId="3654D9BB" w14:textId="1B684895" w:rsidR="00EA1699" w:rsidRPr="00FD2A69" w:rsidRDefault="00EA1699" w:rsidP="00FD2A69">
                            <w:pPr>
                              <w:pStyle w:val="Caption"/>
                              <w:jc w:val="left"/>
                              <w:rPr>
                                <w:rFonts w:ascii="David" w:hAnsi="David" w:cs="David"/>
                                <w:noProof/>
                                <w:color w:val="auto"/>
                                <w:sz w:val="28"/>
                                <w:szCs w:val="28"/>
                                <w:lang w:bidi="ar-SA"/>
                              </w:rPr>
                            </w:pPr>
                            <w:r>
                              <w:t>Figure</w:t>
                            </w:r>
                            <w:r>
                              <w:rPr>
                                <w:rtl/>
                              </w:rPr>
                              <w:t xml:space="preserve"> </w:t>
                            </w:r>
                            <w:r>
                              <w:t>7-</w:t>
                            </w:r>
                            <w:r>
                              <w:rPr>
                                <w:rFonts w:hint="cs"/>
                                <w:rtl/>
                              </w:rPr>
                              <w:t>5</w:t>
                            </w:r>
                            <w:r>
                              <w:rPr>
                                <w:lang w:bidi="ar-SA"/>
                              </w:rPr>
                              <w:t>: Loop runs until the difference in the parameters is minimal – less than epsilon.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5636D" id="Text Box 297" o:spid="_x0000_s1068" type="#_x0000_t202" style="position:absolute;left:0;text-align:left;margin-left:0;margin-top:479.45pt;width:363.75pt;height:36.35pt;z-index:25173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" stroked="f">
                <v:textbox inset="0,0,0,0">
                  <w:txbxContent>
                    <w:p w14:paraId="3654D9BB" w14:textId="1B684895" w:rsidR="00EA1699" w:rsidRPr="00FD2A69" w:rsidRDefault="00EA1699" w:rsidP="00FD2A69">
                      <w:pPr>
                        <w:pStyle w:val="Caption"/>
                        <w:jc w:val="left"/>
                        <w:rPr>
                          <w:rFonts w:ascii="David" w:hAnsi="David" w:cs="David"/>
                          <w:noProof/>
                          <w:color w:val="auto"/>
                          <w:sz w:val="28"/>
                          <w:szCs w:val="28"/>
                          <w:lang w:bidi="ar-SA"/>
                        </w:rPr>
                      </w:pPr>
                      <w:r>
                        <w:t>Figure</w:t>
                      </w:r>
                      <w:r>
                        <w:rPr>
                          <w:rtl/>
                        </w:rPr>
                        <w:t xml:space="preserve"> </w:t>
                      </w:r>
                      <w:r>
                        <w:t>7-</w:t>
                      </w:r>
                      <w:r>
                        <w:rPr>
                          <w:rFonts w:hint="cs"/>
                          <w:rtl/>
                        </w:rPr>
                        <w:t>5</w:t>
                      </w:r>
                      <w:r>
                        <w:rPr>
                          <w:lang w:bidi="ar-SA"/>
                        </w:rPr>
                        <w:t>: Loop runs until the difference in the parameters is minimal – less than epsilon.</w:t>
                      </w:r>
                    </w:p>
                  </w:txbxContent>
                </v:textbox>
                <w10:wrap type="topAndBottom" anchorx="margin"/>
              </v:shape>
            </w:pict>
          </mc:Fallback>
        </mc:AlternateContent>
      </w:r>
      <w:r w:rsidRPr="00FD2A69">
        <w:rPr>
          <w:rFonts w:cs="Calibri Light"/>
          <w:noProof/>
          <w:rtl/>
        </w:rPr>
        <w:drawing>
          <wp:anchor distT="0" distB="0" distL="114300" distR="114300" simplePos="0" relativeHeight="251735552" behindDoc="0" locked="0" layoutInCell="1" allowOverlap="1" wp14:anchorId="5B4CEC30" wp14:editId="41B01AAC">
            <wp:simplePos x="0" y="0"/>
            <wp:positionH relativeFrom="column">
              <wp:posOffset>0</wp:posOffset>
            </wp:positionH>
            <wp:positionV relativeFrom="paragraph">
              <wp:posOffset>0</wp:posOffset>
            </wp:positionV>
            <wp:extent cx="5731510" cy="6022975"/>
            <wp:effectExtent l="0" t="0" r="254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6022975"/>
                    </a:xfrm>
                    <a:prstGeom prst="rect">
                      <a:avLst/>
                    </a:prstGeom>
                  </pic:spPr>
                </pic:pic>
              </a:graphicData>
            </a:graphic>
          </wp:anchor>
        </w:drawing>
      </w:r>
    </w:p>
    <w:p w14:paraId="6A83F7ED" w14:textId="6E84AF13" w:rsidR="00945086" w:rsidRDefault="00945086" w:rsidP="00945086">
      <w:pPr>
        <w:spacing w:after="0" w:line="240" w:lineRule="auto"/>
        <w:rPr>
          <w:rtl/>
        </w:rPr>
      </w:pPr>
      <w:r>
        <w:rPr>
          <w:rFonts w:hint="cs"/>
          <w:rtl/>
        </w:rPr>
        <w:t>הפרמטרים הסופיים שקיבלנו לפי תכנית ה-</w:t>
      </w:r>
      <w:r>
        <w:t>EM</w:t>
      </w:r>
      <w:r>
        <w:rPr>
          <w:rFonts w:hint="cs"/>
        </w:rPr>
        <w:t xml:space="preserve"> </w:t>
      </w:r>
      <w:r>
        <w:rPr>
          <w:rFonts w:hint="cs"/>
          <w:rtl/>
        </w:rPr>
        <w:t>:</w:t>
      </w:r>
    </w:p>
    <w:p w14:paraId="2E6D27AD" w14:textId="574990C9" w:rsidR="00802CAE" w:rsidRDefault="00802CAE" w:rsidP="00945086">
      <w:pPr>
        <w:bidi w:val="0"/>
        <w:spacing w:after="0" w:line="240" w:lineRule="auto"/>
      </w:pPr>
      <w:r w:rsidRPr="00802CAE">
        <w:t>gaussian=</w:t>
      </w:r>
      <w:r w:rsidR="008B46F5" w:rsidRPr="00802CAE">
        <w:t xml:space="preserve"> </w:t>
      </w:r>
      <w:proofErr w:type="gramStart"/>
      <w:r w:rsidRPr="00802CAE">
        <w:t>(</w:t>
      </w:r>
      <w:r w:rsidR="009D7C47" w:rsidRPr="009D7C47">
        <w:t xml:space="preserve"> </w:t>
      </w:r>
      <w:r w:rsidR="009D7C47">
        <w:t>mu</w:t>
      </w:r>
      <w:proofErr w:type="gramEnd"/>
      <w:r w:rsidR="009D7C47">
        <w:t>=</w:t>
      </w:r>
      <w:r w:rsidRPr="00802CAE">
        <w:t>18.253,</w:t>
      </w:r>
      <w:r w:rsidR="009D7C47">
        <w:t>std=</w:t>
      </w:r>
      <w:r w:rsidRPr="00802CAE">
        <w:t>7.071,</w:t>
      </w:r>
      <w:r w:rsidR="009D7C47">
        <w:t>location=</w:t>
      </w:r>
      <w:r w:rsidRPr="00802CAE">
        <w:t>0.03)</w:t>
      </w:r>
    </w:p>
    <w:p w14:paraId="5AFD6BAC" w14:textId="001B50E9" w:rsidR="00802CAE" w:rsidRDefault="008B46F5" w:rsidP="009D7C47">
      <w:pPr>
        <w:bidi w:val="0"/>
        <w:spacing w:after="0" w:line="240" w:lineRule="auto"/>
        <w:rPr>
          <w:rtl/>
        </w:rPr>
      </w:pPr>
      <w:r>
        <w:t>log</w:t>
      </w:r>
      <w:r w:rsidR="00802CAE" w:rsidRPr="00802CAE">
        <w:t>logistic=</w:t>
      </w:r>
      <w:r w:rsidRPr="00802CAE">
        <w:t xml:space="preserve"> </w:t>
      </w:r>
      <w:r w:rsidR="00802CAE" w:rsidRPr="00802CAE">
        <w:t>(</w:t>
      </w:r>
      <w:proofErr w:type="gramStart"/>
      <w:r w:rsidR="00802CAE" w:rsidRPr="00802CAE">
        <w:t>1,loc</w:t>
      </w:r>
      <w:r w:rsidR="009D7C47">
        <w:t>ation</w:t>
      </w:r>
      <w:proofErr w:type="gramEnd"/>
      <w:r w:rsidR="00802CAE" w:rsidRPr="00802CAE">
        <w:t>=21.122,scale=50.15)</w:t>
      </w:r>
    </w:p>
    <w:p w14:paraId="20CB8F65" w14:textId="670F9A87" w:rsidR="00802CAE" w:rsidRDefault="00802CAE" w:rsidP="00072650">
      <w:pPr>
        <w:spacing w:after="0" w:line="240" w:lineRule="auto"/>
      </w:pPr>
    </w:p>
    <w:p w14:paraId="5CA82B98" w14:textId="7F2D715E" w:rsidR="00802CAE" w:rsidRDefault="00802CAE" w:rsidP="00072650">
      <w:pPr>
        <w:spacing w:after="0" w:line="240" w:lineRule="auto"/>
      </w:pPr>
    </w:p>
    <w:p w14:paraId="0D631604" w14:textId="0B1FE229" w:rsidR="00802CAE" w:rsidRDefault="00802CAE" w:rsidP="00072650">
      <w:pPr>
        <w:spacing w:after="0" w:line="240" w:lineRule="auto"/>
      </w:pPr>
    </w:p>
    <w:p w14:paraId="6133F1C5" w14:textId="6F75ADD5" w:rsidR="00802CAE" w:rsidRDefault="00802CAE" w:rsidP="00072650">
      <w:pPr>
        <w:spacing w:after="0" w:line="240" w:lineRule="auto"/>
      </w:pPr>
    </w:p>
    <w:p w14:paraId="109AAC4F" w14:textId="574762B4" w:rsidR="00802CAE" w:rsidRDefault="00802CAE" w:rsidP="00072650">
      <w:pPr>
        <w:spacing w:after="0" w:line="240" w:lineRule="auto"/>
      </w:pPr>
    </w:p>
    <w:p w14:paraId="68A27BFD" w14:textId="1C0A2DB3" w:rsidR="00802CAE" w:rsidRDefault="00802CAE" w:rsidP="00072650">
      <w:pPr>
        <w:spacing w:after="0" w:line="240" w:lineRule="auto"/>
      </w:pPr>
    </w:p>
    <w:p w14:paraId="4D87F48F" w14:textId="62886A3F" w:rsidR="00802CAE" w:rsidRDefault="00802CAE" w:rsidP="00072650">
      <w:pPr>
        <w:spacing w:after="0" w:line="240" w:lineRule="auto"/>
      </w:pPr>
    </w:p>
    <w:p w14:paraId="2660D472" w14:textId="7F04D01D" w:rsidR="00802CAE" w:rsidRDefault="00802CAE" w:rsidP="00072650">
      <w:pPr>
        <w:spacing w:after="0" w:line="240" w:lineRule="auto"/>
      </w:pPr>
    </w:p>
    <w:p w14:paraId="76B0EF8E" w14:textId="77777777" w:rsidR="00802CAE" w:rsidRPr="00072650" w:rsidRDefault="00802CAE" w:rsidP="00072650">
      <w:pPr>
        <w:spacing w:after="0" w:line="240" w:lineRule="auto"/>
      </w:pPr>
    </w:p>
    <w:p w14:paraId="2586B620" w14:textId="31DBAC94" w:rsidR="0052585B" w:rsidRDefault="00BE3C38" w:rsidP="0052585B">
      <w:pPr>
        <w:pStyle w:val="Heading1"/>
        <w:rPr>
          <w:rtl/>
        </w:rPr>
      </w:pPr>
      <w:bookmarkStart w:id="274" w:name="_Toc63019123"/>
      <w:r>
        <w:rPr>
          <w:rFonts w:hint="cs"/>
          <w:rtl/>
        </w:rPr>
        <w:t xml:space="preserve">שלב 8 </w:t>
      </w:r>
      <w:r>
        <w:rPr>
          <w:rFonts w:cstheme="minorBidi"/>
          <w:rtl/>
        </w:rPr>
        <w:t>–</w:t>
      </w:r>
      <w:r>
        <w:rPr>
          <w:rFonts w:hint="cs"/>
          <w:rtl/>
        </w:rPr>
        <w:t xml:space="preserve"> יצירת מודל המדמה את המידע הראשונ</w:t>
      </w:r>
      <w:r w:rsidR="00257E34">
        <w:rPr>
          <w:rFonts w:hint="cs"/>
          <w:rtl/>
        </w:rPr>
        <w:t>י</w:t>
      </w:r>
      <w:bookmarkEnd w:id="274"/>
    </w:p>
    <w:p w14:paraId="53787811" w14:textId="1FD36709" w:rsidR="0042309A" w:rsidRDefault="0042309A" w:rsidP="0042309A">
      <w:pPr>
        <w:rPr>
          <w:rtl/>
        </w:rPr>
      </w:pPr>
    </w:p>
    <w:p w14:paraId="0C2474C0" w14:textId="572FCDDF" w:rsidR="0042309A" w:rsidRDefault="006772F5" w:rsidP="006772F5">
      <w:pPr>
        <w:jc w:val="left"/>
        <w:rPr>
          <w:rtl/>
        </w:rPr>
      </w:pPr>
      <w:r>
        <w:rPr>
          <w:rFonts w:hint="cs"/>
          <w:rtl/>
        </w:rPr>
        <w:t>ביצירת ה-</w:t>
      </w:r>
      <w:r>
        <w:t>Traces</w:t>
      </w:r>
      <w:r>
        <w:rPr>
          <w:rFonts w:hint="cs"/>
          <w:rtl/>
        </w:rPr>
        <w:t xml:space="preserve"> שלנו, </w:t>
      </w:r>
      <w:r w:rsidR="0042309A">
        <w:rPr>
          <w:rFonts w:hint="cs"/>
          <w:rtl/>
        </w:rPr>
        <w:t xml:space="preserve">השתמשנו בעיקרון </w:t>
      </w:r>
      <w:r>
        <w:t>User Resampling</w:t>
      </w:r>
      <w:r>
        <w:rPr>
          <w:rFonts w:hint="cs"/>
          <w:rtl/>
        </w:rPr>
        <w:t>. עשינו זאת על ידי</w:t>
      </w:r>
      <w:r w:rsidR="0042309A">
        <w:rPr>
          <w:rFonts w:hint="cs"/>
          <w:rtl/>
        </w:rPr>
        <w:t xml:space="preserve"> כך שחילקנו את </w:t>
      </w:r>
      <w:r>
        <w:rPr>
          <w:rFonts w:hint="cs"/>
          <w:rtl/>
        </w:rPr>
        <w:t>ה-</w:t>
      </w:r>
      <w:r>
        <w:t>Users</w:t>
      </w:r>
      <w:r w:rsidR="0042309A">
        <w:rPr>
          <w:rFonts w:hint="cs"/>
          <w:rtl/>
        </w:rPr>
        <w:t xml:space="preserve"> שלנו ל- 7 </w:t>
      </w:r>
      <w:r>
        <w:t>Clusters</w:t>
      </w:r>
      <w:r w:rsidR="0042309A">
        <w:rPr>
          <w:rFonts w:hint="cs"/>
          <w:rtl/>
        </w:rPr>
        <w:t xml:space="preserve"> (השתמשנו ב </w:t>
      </w:r>
      <w:r w:rsidR="0042309A">
        <w:rPr>
          <w:lang w:bidi="ar-SA"/>
        </w:rPr>
        <w:t>K-MEANS</w:t>
      </w:r>
      <w:r w:rsidR="0042309A">
        <w:rPr>
          <w:rFonts w:hint="cs"/>
          <w:rtl/>
        </w:rPr>
        <w:t xml:space="preserve"> </w:t>
      </w:r>
      <w:r>
        <w:rPr>
          <w:rFonts w:hint="cs"/>
          <w:rtl/>
        </w:rPr>
        <w:t>ו</w:t>
      </w:r>
      <w:r w:rsidR="0042309A">
        <w:rPr>
          <w:rFonts w:hint="cs"/>
          <w:rtl/>
        </w:rPr>
        <w:t xml:space="preserve">בחרנו את המספר 7 משום שיש לנו 69 </w:t>
      </w:r>
      <w:r>
        <w:t>Users</w:t>
      </w:r>
      <w:r w:rsidR="0042309A">
        <w:rPr>
          <w:rFonts w:hint="cs"/>
          <w:rtl/>
        </w:rPr>
        <w:t>, ו</w:t>
      </w:r>
      <w:r>
        <w:rPr>
          <w:rFonts w:hint="cs"/>
          <w:rtl/>
        </w:rPr>
        <w:t>-</w:t>
      </w:r>
      <w:r w:rsidR="0042309A">
        <w:rPr>
          <w:rFonts w:hint="cs"/>
          <w:rtl/>
        </w:rPr>
        <w:t xml:space="preserve">10% מהכמות הזו היא בערך 7 </w:t>
      </w:r>
      <w:r>
        <w:t>Users</w:t>
      </w:r>
      <w:r>
        <w:rPr>
          <w:rFonts w:hint="cs"/>
          <w:rtl/>
        </w:rPr>
        <w:t>)</w:t>
      </w:r>
      <w:r w:rsidR="0042309A">
        <w:rPr>
          <w:rFonts w:hint="cs"/>
          <w:rtl/>
        </w:rPr>
        <w:t>. לאחר מכן, בחנו את הקבוצות שקיבלנו, בחרנו נציגים מכל קבוצה</w:t>
      </w:r>
      <w:r>
        <w:rPr>
          <w:rFonts w:hint="cs"/>
          <w:rtl/>
        </w:rPr>
        <w:t xml:space="preserve"> </w:t>
      </w:r>
      <w:r>
        <w:rPr>
          <w:rtl/>
        </w:rPr>
        <w:t>–</w:t>
      </w:r>
      <w:r w:rsidR="0042309A">
        <w:rPr>
          <w:rFonts w:hint="cs"/>
          <w:rtl/>
        </w:rPr>
        <w:t xml:space="preserve"> </w:t>
      </w:r>
      <w:r>
        <w:rPr>
          <w:rFonts w:hint="cs"/>
          <w:rtl/>
        </w:rPr>
        <w:t xml:space="preserve">על מנת לדאוג </w:t>
      </w:r>
      <w:r w:rsidR="0042309A">
        <w:rPr>
          <w:rFonts w:hint="cs"/>
          <w:rtl/>
        </w:rPr>
        <w:t xml:space="preserve">שהיה לנו לפחות שני </w:t>
      </w:r>
      <w:r>
        <w:t>Long term users</w:t>
      </w:r>
      <w:r w:rsidR="0042309A">
        <w:rPr>
          <w:rFonts w:hint="cs"/>
          <w:rtl/>
        </w:rPr>
        <w:t>, וה</w:t>
      </w:r>
      <w:r>
        <w:rPr>
          <w:rFonts w:hint="cs"/>
          <w:rtl/>
        </w:rPr>
        <w:t>נותרים יהיו</w:t>
      </w:r>
      <w:r w:rsidR="0042309A">
        <w:rPr>
          <w:rFonts w:hint="cs"/>
          <w:rtl/>
        </w:rPr>
        <w:t xml:space="preserve"> </w:t>
      </w:r>
      <w:r>
        <w:t>Short term users</w:t>
      </w:r>
      <w:r w:rsidR="0042309A">
        <w:rPr>
          <w:rFonts w:hint="cs"/>
          <w:rtl/>
        </w:rPr>
        <w:t>.</w:t>
      </w:r>
    </w:p>
    <w:p w14:paraId="71F22D26" w14:textId="381FC9A4" w:rsidR="0042309A" w:rsidRDefault="0042309A" w:rsidP="006772F5">
      <w:pPr>
        <w:jc w:val="left"/>
        <w:rPr>
          <w:rtl/>
        </w:rPr>
      </w:pPr>
      <w:r>
        <w:rPr>
          <w:rFonts w:hint="cs"/>
          <w:rtl/>
        </w:rPr>
        <w:t xml:space="preserve">לאחר מכן, יצרנו קובץ </w:t>
      </w:r>
      <w:r w:rsidR="00FE29C0">
        <w:rPr>
          <w:rFonts w:hint="cs"/>
          <w:rtl/>
        </w:rPr>
        <w:t>קונפיגורצי</w:t>
      </w:r>
      <w:r w:rsidR="00FE29C0">
        <w:rPr>
          <w:rFonts w:hint="eastAsia"/>
          <w:rtl/>
        </w:rPr>
        <w:t>ה</w:t>
      </w:r>
      <w:r>
        <w:rPr>
          <w:rFonts w:hint="cs"/>
          <w:rtl/>
        </w:rPr>
        <w:t xml:space="preserve"> בפורמט הבא:</w:t>
      </w:r>
    </w:p>
    <w:p w14:paraId="2ACF007C" w14:textId="76E30385" w:rsidR="0042309A" w:rsidRPr="0042309A" w:rsidRDefault="0042309A" w:rsidP="0042309A">
      <w:pPr>
        <w:bidi w:val="0"/>
        <w:rPr>
          <w:b/>
          <w:bCs/>
          <w:color w:val="C00000"/>
          <w:lang w:bidi="ar-SA"/>
        </w:rPr>
      </w:pPr>
      <w:r w:rsidRPr="0042309A">
        <w:rPr>
          <w:rFonts w:cs="Calibri Light"/>
          <w:rtl/>
          <w:lang w:bidi="ar-SA"/>
        </w:rPr>
        <w:t>"</w:t>
      </w:r>
      <w:r w:rsidRPr="0042309A">
        <w:rPr>
          <w:b/>
          <w:bCs/>
          <w:color w:val="C00000"/>
          <w:lang w:bidi="ar-SA"/>
        </w:rPr>
        <w:t>Residence User1:&lt;ResidenceTime1&gt; User2:&lt;ResidenceTime2&gt; .... User69:&lt;ResidenceTime69&gt;”</w:t>
      </w:r>
    </w:p>
    <w:p w14:paraId="625270D5" w14:textId="627A817F" w:rsidR="0042309A" w:rsidRPr="0042309A" w:rsidRDefault="0042309A" w:rsidP="0042309A">
      <w:pPr>
        <w:bidi w:val="0"/>
        <w:rPr>
          <w:b/>
          <w:bCs/>
          <w:color w:val="C00000"/>
          <w:lang w:bidi="ar-SA"/>
        </w:rPr>
      </w:pPr>
      <w:r w:rsidRPr="0042309A">
        <w:rPr>
          <w:rFonts w:cs="Calibri Light"/>
          <w:b/>
          <w:bCs/>
          <w:color w:val="C00000"/>
          <w:rtl/>
          <w:lang w:bidi="ar-SA"/>
        </w:rPr>
        <w:t xml:space="preserve">// </w:t>
      </w:r>
      <w:r w:rsidRPr="0042309A">
        <w:rPr>
          <w:b/>
          <w:bCs/>
          <w:color w:val="C00000"/>
          <w:lang w:bidi="ar-SA"/>
        </w:rPr>
        <w:t>For Example: Residence User1:4892 User2:12099 User3:123 .... User69:3</w:t>
      </w:r>
    </w:p>
    <w:p w14:paraId="1B34845C" w14:textId="74B2B79D" w:rsidR="0042309A" w:rsidRPr="0042309A" w:rsidRDefault="0042309A" w:rsidP="0042309A">
      <w:pPr>
        <w:bidi w:val="0"/>
        <w:rPr>
          <w:rFonts w:cs="Calibri Light"/>
          <w:b/>
          <w:bCs/>
          <w:color w:val="C00000"/>
          <w:lang w:bidi="ar-SA"/>
        </w:rPr>
      </w:pPr>
      <w:r w:rsidRPr="0042309A">
        <w:rPr>
          <w:rFonts w:cs="Calibri Light"/>
          <w:b/>
          <w:bCs/>
          <w:color w:val="C00000"/>
          <w:rtl/>
          <w:lang w:bidi="ar-SA"/>
        </w:rPr>
        <w:t>"</w:t>
      </w:r>
      <w:r w:rsidRPr="0042309A">
        <w:rPr>
          <w:b/>
          <w:bCs/>
          <w:color w:val="C00000"/>
          <w:lang w:bidi="ar-SA"/>
        </w:rPr>
        <w:t>Activity Week1:&lt;NumberOfNewUsers1&gt; Week2:&lt;NumberOfNewUsers2&gt; .... Week13:&lt;NumberOfNewUsers13&gt;”</w:t>
      </w:r>
    </w:p>
    <w:p w14:paraId="41EEF543" w14:textId="3D8B11BE" w:rsidR="0042309A" w:rsidRPr="0042309A" w:rsidRDefault="0042309A" w:rsidP="0042309A">
      <w:pPr>
        <w:bidi w:val="0"/>
        <w:rPr>
          <w:b/>
          <w:bCs/>
          <w:color w:val="C00000"/>
          <w:lang w:bidi="ar-SA"/>
        </w:rPr>
      </w:pPr>
      <w:r w:rsidRPr="0042309A">
        <w:rPr>
          <w:rFonts w:cs="Calibri Light"/>
          <w:b/>
          <w:bCs/>
          <w:color w:val="C00000"/>
          <w:rtl/>
          <w:lang w:bidi="ar-SA"/>
        </w:rPr>
        <w:t>"</w:t>
      </w:r>
      <w:proofErr w:type="spellStart"/>
      <w:r w:rsidRPr="0042309A">
        <w:rPr>
          <w:b/>
          <w:bCs/>
          <w:color w:val="C00000"/>
          <w:lang w:bidi="ar-SA"/>
        </w:rPr>
        <w:t>Random_Seed</w:t>
      </w:r>
      <w:proofErr w:type="spellEnd"/>
      <w:r w:rsidRPr="0042309A">
        <w:rPr>
          <w:b/>
          <w:bCs/>
          <w:color w:val="C00000"/>
          <w:lang w:bidi="ar-SA"/>
        </w:rPr>
        <w:t xml:space="preserve"> 1</w:t>
      </w:r>
      <w:r w:rsidRPr="0042309A">
        <w:rPr>
          <w:rFonts w:cs="Calibri Light"/>
          <w:b/>
          <w:bCs/>
          <w:color w:val="C00000"/>
          <w:rtl/>
          <w:lang w:bidi="ar-SA"/>
        </w:rPr>
        <w:t>"</w:t>
      </w:r>
    </w:p>
    <w:p w14:paraId="0743E34F" w14:textId="2B1E8BBC" w:rsidR="0042309A" w:rsidRPr="0042309A" w:rsidRDefault="0042309A" w:rsidP="0042309A">
      <w:pPr>
        <w:bidi w:val="0"/>
        <w:rPr>
          <w:b/>
          <w:bCs/>
          <w:color w:val="C00000"/>
          <w:lang w:bidi="ar-SA"/>
        </w:rPr>
      </w:pPr>
      <w:r w:rsidRPr="0042309A">
        <w:rPr>
          <w:rFonts w:cs="Calibri Light"/>
          <w:b/>
          <w:bCs/>
          <w:color w:val="C00000"/>
          <w:lang w:bidi="ar-SA"/>
        </w:rPr>
        <w:t>&lt;</w:t>
      </w:r>
      <w:r w:rsidRPr="0042309A">
        <w:rPr>
          <w:b/>
          <w:bCs/>
          <w:color w:val="C00000"/>
          <w:lang w:bidi="ar-SA"/>
        </w:rPr>
        <w:t>Jobs of the first user chosen</w:t>
      </w:r>
      <w:r w:rsidRPr="0042309A">
        <w:rPr>
          <w:rFonts w:cs="Calibri Light"/>
          <w:b/>
          <w:bCs/>
          <w:color w:val="C00000"/>
          <w:lang w:bidi="ar-SA"/>
        </w:rPr>
        <w:t>&gt;</w:t>
      </w:r>
    </w:p>
    <w:p w14:paraId="52740A9D" w14:textId="77777777" w:rsidR="0042309A" w:rsidRPr="0042309A" w:rsidRDefault="0042309A" w:rsidP="0042309A">
      <w:pPr>
        <w:bidi w:val="0"/>
        <w:rPr>
          <w:b/>
          <w:bCs/>
          <w:color w:val="C00000"/>
          <w:rtl/>
          <w:lang w:bidi="ar-SA"/>
        </w:rPr>
      </w:pPr>
      <w:r w:rsidRPr="0042309A">
        <w:rPr>
          <w:rFonts w:cs="Calibri Light"/>
          <w:b/>
          <w:bCs/>
          <w:color w:val="C00000"/>
          <w:rtl/>
          <w:lang w:bidi="ar-SA"/>
        </w:rPr>
        <w:t xml:space="preserve">             .</w:t>
      </w:r>
    </w:p>
    <w:p w14:paraId="48C81CB9" w14:textId="77777777" w:rsidR="0042309A" w:rsidRPr="0042309A" w:rsidRDefault="0042309A" w:rsidP="0042309A">
      <w:pPr>
        <w:bidi w:val="0"/>
        <w:rPr>
          <w:b/>
          <w:bCs/>
          <w:color w:val="C00000"/>
          <w:rtl/>
          <w:lang w:bidi="ar-SA"/>
        </w:rPr>
      </w:pPr>
      <w:r w:rsidRPr="0042309A">
        <w:rPr>
          <w:rFonts w:cs="Calibri Light"/>
          <w:b/>
          <w:bCs/>
          <w:color w:val="C00000"/>
          <w:rtl/>
          <w:lang w:bidi="ar-SA"/>
        </w:rPr>
        <w:tab/>
        <w:t xml:space="preserve">     .</w:t>
      </w:r>
    </w:p>
    <w:p w14:paraId="4002D06E" w14:textId="77777777" w:rsidR="0042309A" w:rsidRPr="0042309A" w:rsidRDefault="0042309A" w:rsidP="0042309A">
      <w:pPr>
        <w:bidi w:val="0"/>
        <w:rPr>
          <w:b/>
          <w:bCs/>
          <w:color w:val="C00000"/>
          <w:rtl/>
          <w:lang w:bidi="ar-SA"/>
        </w:rPr>
      </w:pPr>
      <w:r w:rsidRPr="0042309A">
        <w:rPr>
          <w:rFonts w:cs="Calibri Light"/>
          <w:b/>
          <w:bCs/>
          <w:color w:val="C00000"/>
          <w:rtl/>
          <w:lang w:bidi="ar-SA"/>
        </w:rPr>
        <w:tab/>
        <w:t xml:space="preserve">     .</w:t>
      </w:r>
    </w:p>
    <w:p w14:paraId="4702E307" w14:textId="77777777" w:rsidR="0042309A" w:rsidRPr="0042309A" w:rsidRDefault="0042309A" w:rsidP="0042309A">
      <w:pPr>
        <w:bidi w:val="0"/>
        <w:rPr>
          <w:b/>
          <w:bCs/>
          <w:color w:val="C00000"/>
          <w:rtl/>
          <w:lang w:bidi="ar-SA"/>
        </w:rPr>
      </w:pPr>
      <w:r w:rsidRPr="0042309A">
        <w:rPr>
          <w:rFonts w:cs="Calibri Light"/>
          <w:b/>
          <w:bCs/>
          <w:color w:val="C00000"/>
          <w:rtl/>
          <w:lang w:bidi="ar-SA"/>
        </w:rPr>
        <w:tab/>
        <w:t xml:space="preserve">     .</w:t>
      </w:r>
    </w:p>
    <w:p w14:paraId="54CC5FEE" w14:textId="77777777" w:rsidR="0042309A" w:rsidRPr="0042309A" w:rsidRDefault="0042309A" w:rsidP="0042309A">
      <w:pPr>
        <w:bidi w:val="0"/>
        <w:rPr>
          <w:b/>
          <w:bCs/>
          <w:color w:val="C00000"/>
          <w:rtl/>
          <w:lang w:bidi="ar-SA"/>
        </w:rPr>
      </w:pPr>
      <w:r w:rsidRPr="0042309A">
        <w:rPr>
          <w:rFonts w:cs="Calibri Light"/>
          <w:b/>
          <w:bCs/>
          <w:color w:val="C00000"/>
          <w:rtl/>
          <w:lang w:bidi="ar-SA"/>
        </w:rPr>
        <w:tab/>
        <w:t xml:space="preserve">     .</w:t>
      </w:r>
      <w:r w:rsidRPr="0042309A">
        <w:rPr>
          <w:rFonts w:cs="Calibri Light"/>
          <w:b/>
          <w:bCs/>
          <w:color w:val="C00000"/>
          <w:rtl/>
          <w:lang w:bidi="ar-SA"/>
        </w:rPr>
        <w:tab/>
        <w:t xml:space="preserve">    </w:t>
      </w:r>
    </w:p>
    <w:p w14:paraId="3F8905E0" w14:textId="77777777" w:rsidR="0042309A" w:rsidRPr="0042309A" w:rsidRDefault="0042309A" w:rsidP="0042309A">
      <w:pPr>
        <w:bidi w:val="0"/>
        <w:rPr>
          <w:b/>
          <w:bCs/>
          <w:color w:val="C00000"/>
          <w:rtl/>
          <w:lang w:bidi="ar-SA"/>
        </w:rPr>
      </w:pPr>
      <w:r w:rsidRPr="0042309A">
        <w:rPr>
          <w:rFonts w:cs="Calibri Light"/>
          <w:b/>
          <w:bCs/>
          <w:color w:val="C00000"/>
          <w:rtl/>
          <w:lang w:bidi="ar-SA"/>
        </w:rPr>
        <w:tab/>
        <w:t xml:space="preserve">     .</w:t>
      </w:r>
    </w:p>
    <w:p w14:paraId="06B3491B" w14:textId="6BFAE2F9" w:rsidR="0042309A" w:rsidRPr="0042309A" w:rsidRDefault="0042309A" w:rsidP="0042309A">
      <w:pPr>
        <w:bidi w:val="0"/>
        <w:rPr>
          <w:b/>
          <w:bCs/>
          <w:color w:val="C00000"/>
          <w:lang w:bidi="ar-SA"/>
        </w:rPr>
      </w:pPr>
      <w:r w:rsidRPr="0042309A">
        <w:rPr>
          <w:rFonts w:cs="Calibri Light"/>
          <w:b/>
          <w:bCs/>
          <w:color w:val="C00000"/>
          <w:lang w:bidi="ar-SA"/>
        </w:rPr>
        <w:t>&lt;</w:t>
      </w:r>
      <w:r w:rsidRPr="0042309A">
        <w:rPr>
          <w:b/>
          <w:bCs/>
          <w:color w:val="C00000"/>
          <w:lang w:bidi="ar-SA"/>
        </w:rPr>
        <w:t>Jobs of the last user chosen</w:t>
      </w:r>
      <w:r w:rsidRPr="0042309A">
        <w:rPr>
          <w:rFonts w:cs="Calibri Light"/>
          <w:b/>
          <w:bCs/>
          <w:color w:val="C00000"/>
          <w:lang w:bidi="ar-SA"/>
        </w:rPr>
        <w:t>&gt;</w:t>
      </w:r>
    </w:p>
    <w:p w14:paraId="27084569" w14:textId="77777777" w:rsidR="0042309A" w:rsidRPr="0042309A" w:rsidRDefault="0042309A" w:rsidP="0042309A">
      <w:pPr>
        <w:bidi w:val="0"/>
        <w:rPr>
          <w:b/>
          <w:bCs/>
          <w:color w:val="C00000"/>
          <w:rtl/>
          <w:lang w:bidi="ar-SA"/>
        </w:rPr>
      </w:pPr>
    </w:p>
    <w:p w14:paraId="035B9441" w14:textId="77777777" w:rsidR="0042309A" w:rsidRPr="0042309A" w:rsidRDefault="0042309A" w:rsidP="0042309A">
      <w:pPr>
        <w:bidi w:val="0"/>
        <w:rPr>
          <w:b/>
          <w:bCs/>
          <w:color w:val="C00000"/>
          <w:lang w:bidi="ar-SA"/>
        </w:rPr>
      </w:pPr>
      <w:r w:rsidRPr="0042309A">
        <w:rPr>
          <w:rFonts w:cs="Calibri Light"/>
          <w:b/>
          <w:bCs/>
          <w:color w:val="C00000"/>
          <w:rtl/>
          <w:lang w:bidi="ar-SA"/>
        </w:rPr>
        <w:t xml:space="preserve">// </w:t>
      </w:r>
      <w:r w:rsidRPr="0042309A">
        <w:rPr>
          <w:b/>
          <w:bCs/>
          <w:color w:val="C00000"/>
          <w:lang w:bidi="ar-SA"/>
        </w:rPr>
        <w:t>The number of users chosen must be 2 long term users (</w:t>
      </w:r>
      <w:proofErr w:type="spellStart"/>
      <w:r w:rsidRPr="0042309A">
        <w:rPr>
          <w:b/>
          <w:bCs/>
          <w:color w:val="C00000"/>
          <w:lang w:bidi="ar-SA"/>
        </w:rPr>
        <w:t>i.e</w:t>
      </w:r>
      <w:proofErr w:type="spellEnd"/>
      <w:r w:rsidRPr="0042309A">
        <w:rPr>
          <w:b/>
          <w:bCs/>
          <w:color w:val="C00000"/>
          <w:lang w:bidi="ar-SA"/>
        </w:rPr>
        <w:t xml:space="preserve"> are active the whole time) and 6-7 short-term users (you could add more if you want)</w:t>
      </w:r>
    </w:p>
    <w:p w14:paraId="48E689FA" w14:textId="77777777" w:rsidR="0052585B" w:rsidRDefault="0052585B" w:rsidP="0052585B">
      <w:pPr>
        <w:pStyle w:val="Heading1"/>
        <w:rPr>
          <w:rtl/>
        </w:rPr>
      </w:pPr>
    </w:p>
    <w:p w14:paraId="79A37857" w14:textId="5CF24743" w:rsidR="004F0FC4" w:rsidRDefault="004F0FC4" w:rsidP="004F0FC4">
      <w:pPr>
        <w:rPr>
          <w:rtl/>
        </w:rPr>
      </w:pPr>
      <w:r>
        <w:rPr>
          <w:rFonts w:cs="Calibri Light"/>
          <w:rtl/>
        </w:rPr>
        <w:t>כשבחרנו את ה</w:t>
      </w:r>
      <w:r>
        <w:t>USERS</w:t>
      </w:r>
      <w:r>
        <w:rPr>
          <w:rFonts w:cs="Calibri Light"/>
          <w:rtl/>
        </w:rPr>
        <w:t xml:space="preserve">, לא יכולנו להסתמך על השיטה של </w:t>
      </w:r>
      <w:r w:rsidR="00BC7522">
        <w:rPr>
          <w:rFonts w:cs="Calibri Light" w:hint="cs"/>
          <w:rtl/>
        </w:rPr>
        <w:t xml:space="preserve">ה- </w:t>
      </w:r>
      <w:r w:rsidR="00BC7522">
        <w:rPr>
          <w:rFonts w:cs="Calibri Light" w:hint="cs"/>
        </w:rPr>
        <w:t>KMEANS</w:t>
      </w:r>
      <w:r>
        <w:rPr>
          <w:rFonts w:cs="Calibri Light"/>
          <w:rtl/>
        </w:rPr>
        <w:t>, ולבחור נציגים שקרובים ל</w:t>
      </w:r>
      <w:r>
        <w:t>CENTROIDS</w:t>
      </w:r>
      <w:r>
        <w:rPr>
          <w:rFonts w:cs="Calibri Light"/>
          <w:rtl/>
        </w:rPr>
        <w:t>, משום שהייתה לנו עוד סוגיה וכו</w:t>
      </w:r>
      <w:r w:rsidR="00BC7522">
        <w:rPr>
          <w:rFonts w:cs="Calibri Light" w:hint="cs"/>
          <w:rtl/>
        </w:rPr>
        <w:t>ו</w:t>
      </w:r>
      <w:r>
        <w:rPr>
          <w:rFonts w:cs="Calibri Light"/>
          <w:rtl/>
        </w:rPr>
        <w:t xml:space="preserve">נה שחיפשנו אותה בכל נציג מכל </w:t>
      </w:r>
      <w:r>
        <w:t>CLUSTER</w:t>
      </w:r>
      <w:r>
        <w:rPr>
          <w:rFonts w:cs="Calibri Light"/>
          <w:rtl/>
        </w:rPr>
        <w:t xml:space="preserve">. היה לנו חשוב לבחור נציגים של </w:t>
      </w:r>
      <w:r>
        <w:t>LONG TERM</w:t>
      </w:r>
      <w:r>
        <w:rPr>
          <w:rFonts w:cs="Calibri Light"/>
          <w:rtl/>
        </w:rPr>
        <w:t xml:space="preserve"> ו- </w:t>
      </w:r>
      <w:r>
        <w:t>SHORT TERM</w:t>
      </w:r>
      <w:r>
        <w:rPr>
          <w:rFonts w:cs="Calibri Light"/>
          <w:rtl/>
        </w:rPr>
        <w:t xml:space="preserve">, ויש </w:t>
      </w:r>
      <w:r>
        <w:t>CLUSTERS</w:t>
      </w:r>
      <w:r>
        <w:rPr>
          <w:rFonts w:cs="Calibri Light"/>
          <w:rtl/>
        </w:rPr>
        <w:t xml:space="preserve"> שקיבלנו שיש בהם רק </w:t>
      </w:r>
      <w:r>
        <w:t>SHORT TERMS</w:t>
      </w:r>
      <w:r>
        <w:rPr>
          <w:rFonts w:cs="Calibri Light"/>
          <w:rtl/>
        </w:rPr>
        <w:t xml:space="preserve">, וכאלה שיש בהם רק </w:t>
      </w:r>
      <w:r>
        <w:t>LONG TERMS</w:t>
      </w:r>
      <w:r>
        <w:rPr>
          <w:rFonts w:cs="Calibri Light"/>
          <w:rtl/>
        </w:rPr>
        <w:t>, לכן בחרנו ידנית ב</w:t>
      </w:r>
      <w:r>
        <w:t>USERS</w:t>
      </w:r>
      <w:r>
        <w:rPr>
          <w:rFonts w:cs="Calibri Light"/>
          <w:rtl/>
        </w:rPr>
        <w:t xml:space="preserve"> לאחר ששקלנו והתייחסנו לסוגייה שהצגתי.</w:t>
      </w:r>
    </w:p>
    <w:p w14:paraId="6779E456" w14:textId="6615B12D" w:rsidR="00BC7522" w:rsidRDefault="004F0FC4" w:rsidP="004F0FC4">
      <w:pPr>
        <w:jc w:val="left"/>
        <w:rPr>
          <w:rFonts w:cs="Calibri Light"/>
          <w:rtl/>
        </w:rPr>
      </w:pPr>
      <w:r>
        <w:rPr>
          <w:rFonts w:cs="Calibri Light"/>
          <w:rtl/>
        </w:rPr>
        <w:t>סוגיה אחרת שנתקלנו בה (כשניסינו לתת לאלגוריתם לבחור נציגים), היא שנבחרו נציגים שיש להם כמה ג'ובים</w:t>
      </w:r>
      <w:r w:rsidR="00435FEC">
        <w:rPr>
          <w:rFonts w:cs="Calibri Light"/>
        </w:rPr>
        <w:t>-</w:t>
      </w:r>
      <w:r>
        <w:rPr>
          <w:rFonts w:cs="Calibri Light"/>
          <w:rtl/>
        </w:rPr>
        <w:t xml:space="preserve"> שאפשר לספור ביד</w:t>
      </w:r>
      <w:r w:rsidRPr="004F0FC4">
        <w:rPr>
          <w:rFonts w:cs="Calibri Light"/>
          <w:rtl/>
        </w:rPr>
        <w:t xml:space="preserve"> </w:t>
      </w:r>
      <w:r>
        <w:rPr>
          <w:rFonts w:cs="Calibri Light"/>
          <w:rtl/>
        </w:rPr>
        <w:t xml:space="preserve">אחת,  </w:t>
      </w:r>
      <w:r w:rsidR="00435FEC">
        <w:rPr>
          <w:rFonts w:cs="Calibri Light" w:hint="cs"/>
          <w:rtl/>
        </w:rPr>
        <w:t xml:space="preserve">מה שגרם לכך </w:t>
      </w:r>
      <w:proofErr w:type="spellStart"/>
      <w:r w:rsidR="00435FEC">
        <w:rPr>
          <w:rFonts w:cs="Calibri Light" w:hint="cs"/>
          <w:rtl/>
        </w:rPr>
        <w:t>שהטרייס</w:t>
      </w:r>
      <w:proofErr w:type="spellEnd"/>
      <w:r w:rsidR="00435FEC">
        <w:rPr>
          <w:rFonts w:cs="Calibri Light" w:hint="cs"/>
          <w:rtl/>
        </w:rPr>
        <w:t xml:space="preserve"> הכיל נתונים לא תקינים, למשל שכל </w:t>
      </w:r>
      <w:proofErr w:type="spellStart"/>
      <w:r w:rsidR="00435FEC">
        <w:rPr>
          <w:rFonts w:cs="Calibri Light" w:hint="cs"/>
          <w:rtl/>
        </w:rPr>
        <w:t>הטרייס</w:t>
      </w:r>
      <w:proofErr w:type="spellEnd"/>
      <w:r w:rsidR="00435FEC">
        <w:rPr>
          <w:rFonts w:cs="Calibri Light" w:hint="cs"/>
          <w:rtl/>
        </w:rPr>
        <w:t xml:space="preserve"> מכיל רק 12 ג'ובים</w:t>
      </w:r>
      <w:r w:rsidR="00BC7522">
        <w:rPr>
          <w:rFonts w:cs="Calibri Light" w:hint="cs"/>
          <w:rtl/>
        </w:rPr>
        <w:t xml:space="preserve"> והכפולות שלהם</w:t>
      </w:r>
      <w:r w:rsidR="00435FEC">
        <w:rPr>
          <w:rFonts w:cs="Calibri Light" w:hint="cs"/>
          <w:rtl/>
        </w:rPr>
        <w:t>. לכן העדפנו לבחור ידנית</w:t>
      </w:r>
      <w:r w:rsidR="00BC7522">
        <w:rPr>
          <w:rFonts w:cs="Calibri Light" w:hint="cs"/>
          <w:rtl/>
        </w:rPr>
        <w:t xml:space="preserve"> לפי האילוצים שהצגנו.</w:t>
      </w:r>
    </w:p>
    <w:p w14:paraId="228A4A3C" w14:textId="77777777" w:rsidR="00BC7522" w:rsidRDefault="00BC7522" w:rsidP="004F0FC4">
      <w:pPr>
        <w:jc w:val="left"/>
        <w:rPr>
          <w:rFonts w:cs="Calibri Light"/>
          <w:rtl/>
        </w:rPr>
      </w:pPr>
    </w:p>
    <w:p w14:paraId="44DC4317" w14:textId="5B8C5633" w:rsidR="00BC7522" w:rsidRDefault="00BC7522" w:rsidP="00591EFB">
      <w:pPr>
        <w:jc w:val="left"/>
        <w:rPr>
          <w:rFonts w:cs="Calibri Light"/>
        </w:rPr>
      </w:pPr>
      <w:r>
        <w:rPr>
          <w:noProof/>
        </w:rPr>
        <w:lastRenderedPageBreak/>
        <mc:AlternateContent>
          <mc:Choice Requires="wps">
            <w:drawing>
              <wp:anchor distT="0" distB="0" distL="114300" distR="114300" simplePos="0" relativeHeight="251732480" behindDoc="0" locked="0" layoutInCell="1" allowOverlap="1" wp14:anchorId="31D3C176" wp14:editId="1BFC10D4">
                <wp:simplePos x="0" y="0"/>
                <wp:positionH relativeFrom="margin">
                  <wp:align>right</wp:align>
                </wp:positionH>
                <wp:positionV relativeFrom="paragraph">
                  <wp:posOffset>3791058</wp:posOffset>
                </wp:positionV>
                <wp:extent cx="5727940" cy="284672"/>
                <wp:effectExtent l="0" t="0" r="0" b="1270"/>
                <wp:wrapNone/>
                <wp:docPr id="292" name="Text Box 292"/>
                <wp:cNvGraphicFramePr/>
                <a:graphic xmlns:a="http://schemas.openxmlformats.org/drawingml/2006/main">
                  <a:graphicData uri="http://schemas.microsoft.com/office/word/2010/wordprocessingShape">
                    <wps:wsp>
                      <wps:cNvSpPr txBox="1"/>
                      <wps:spPr>
                        <a:xfrm>
                          <a:off x="0" y="0"/>
                          <a:ext cx="5727940" cy="284672"/>
                        </a:xfrm>
                        <a:prstGeom prst="rect">
                          <a:avLst/>
                        </a:prstGeom>
                        <a:noFill/>
                        <a:ln w="6350">
                          <a:noFill/>
                        </a:ln>
                      </wps:spPr>
                      <wps:txbx>
                        <w:txbxContent>
                          <w:p w14:paraId="487F52EB" w14:textId="14279270" w:rsidR="00EA1699" w:rsidRPr="00BC7522" w:rsidRDefault="00EA1699" w:rsidP="00BC7522">
                            <w:pPr>
                              <w:pStyle w:val="Caption"/>
                              <w:jc w:val="left"/>
                            </w:pPr>
                            <w:r>
                              <w:t>Figure 8-1: K-Means clusters with all axis combinations.</w:t>
                            </w:r>
                          </w:p>
                          <w:p w14:paraId="579CE639" w14:textId="77777777" w:rsidR="00EA1699" w:rsidRDefault="00EA1699" w:rsidP="00BC7522">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3C176" id="Text Box 292" o:spid="_x0000_s1069" type="#_x0000_t202" style="position:absolute;left:0;text-align:left;margin-left:399.8pt;margin-top:298.5pt;width:451pt;height:22.4pt;z-index:251732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" filled="f" stroked="f" strokeweight=".5pt">
                <v:textbox>
                  <w:txbxContent>
                    <w:p w14:paraId="487F52EB" w14:textId="14279270" w:rsidR="00EA1699" w:rsidRPr="00BC7522" w:rsidRDefault="00EA1699" w:rsidP="00BC7522">
                      <w:pPr>
                        <w:pStyle w:val="Caption"/>
                        <w:jc w:val="left"/>
                      </w:pPr>
                      <w:r>
                        <w:t>Figure 8-1: K-Means clusters with all axis combinations.</w:t>
                      </w:r>
                    </w:p>
                    <w:p w14:paraId="579CE639" w14:textId="77777777" w:rsidR="00EA1699" w:rsidRDefault="00EA1699" w:rsidP="00BC7522">
                      <w:pPr>
                        <w:rPr>
                          <w:lang w:bidi="ar-SA"/>
                        </w:rPr>
                      </w:pPr>
                    </w:p>
                  </w:txbxContent>
                </v:textbox>
                <w10:wrap anchorx="margin"/>
              </v:shape>
            </w:pict>
          </mc:Fallback>
        </mc:AlternateContent>
      </w:r>
      <w:r>
        <w:rPr>
          <w:rFonts w:cs="Calibri Light"/>
          <w:noProof/>
        </w:rPr>
        <w:drawing>
          <wp:anchor distT="0" distB="0" distL="114300" distR="114300" simplePos="0" relativeHeight="251731456" behindDoc="0" locked="0" layoutInCell="1" allowOverlap="1" wp14:anchorId="4539288B" wp14:editId="301E4E69">
            <wp:simplePos x="0" y="0"/>
            <wp:positionH relativeFrom="margin">
              <wp:align>center</wp:align>
            </wp:positionH>
            <wp:positionV relativeFrom="paragraph">
              <wp:posOffset>0</wp:posOffset>
            </wp:positionV>
            <wp:extent cx="7304236" cy="3774558"/>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304236" cy="3774558"/>
                    </a:xfrm>
                    <a:prstGeom prst="rect">
                      <a:avLst/>
                    </a:prstGeom>
                    <a:noFill/>
                    <a:ln>
                      <a:noFill/>
                    </a:ln>
                  </pic:spPr>
                </pic:pic>
              </a:graphicData>
            </a:graphic>
          </wp:anchor>
        </w:drawing>
      </w:r>
    </w:p>
    <w:p w14:paraId="04DAFBEC" w14:textId="77777777" w:rsidR="00BC7522" w:rsidRDefault="00BC7522" w:rsidP="00591EFB">
      <w:pPr>
        <w:jc w:val="left"/>
        <w:rPr>
          <w:rFonts w:cs="Calibri Light"/>
        </w:rPr>
      </w:pPr>
    </w:p>
    <w:p w14:paraId="6199131E" w14:textId="77777777" w:rsidR="00BC7522" w:rsidRDefault="00BC7522" w:rsidP="00591EFB">
      <w:pPr>
        <w:jc w:val="left"/>
      </w:pPr>
    </w:p>
    <w:p w14:paraId="5467F98F" w14:textId="77777777" w:rsidR="002F5024" w:rsidRDefault="002F5024" w:rsidP="00591EFB">
      <w:pPr>
        <w:jc w:val="left"/>
        <w:rPr>
          <w:rtl/>
        </w:rPr>
      </w:pPr>
    </w:p>
    <w:p w14:paraId="031A94DF" w14:textId="5D72AA0D" w:rsidR="00B26296" w:rsidRPr="00B26296" w:rsidRDefault="0042309A" w:rsidP="00B26296">
      <w:r>
        <w:rPr>
          <w:rFonts w:hint="cs"/>
          <w:rtl/>
        </w:rPr>
        <w:t>לאחר בחירת ה</w:t>
      </w:r>
      <w:r w:rsidR="006772F5">
        <w:rPr>
          <w:rFonts w:hint="cs"/>
          <w:rtl/>
        </w:rPr>
        <w:t>-</w:t>
      </w:r>
      <w:r w:rsidR="006772F5" w:rsidRPr="006772F5">
        <w:t xml:space="preserve"> </w:t>
      </w:r>
      <w:r w:rsidR="006772F5">
        <w:t>Users</w:t>
      </w:r>
      <w:r w:rsidR="00591EFB">
        <w:rPr>
          <w:rFonts w:hint="cs"/>
          <w:rtl/>
        </w:rPr>
        <w:t>,</w:t>
      </w:r>
      <w:r>
        <w:rPr>
          <w:rFonts w:hint="cs"/>
          <w:rtl/>
        </w:rPr>
        <w:t xml:space="preserve"> יצרנו </w:t>
      </w:r>
      <w:r w:rsidR="00591EFB">
        <w:rPr>
          <w:rFonts w:hint="cs"/>
          <w:rtl/>
        </w:rPr>
        <w:t xml:space="preserve">שלושה קבצי </w:t>
      </w:r>
      <w:r w:rsidR="00591EFB">
        <w:t>Config</w:t>
      </w:r>
      <w:r>
        <w:rPr>
          <w:rFonts w:hint="cs"/>
          <w:rtl/>
        </w:rPr>
        <w:t xml:space="preserve">, </w:t>
      </w:r>
      <w:r w:rsidR="00591EFB">
        <w:rPr>
          <w:rFonts w:hint="cs"/>
          <w:rtl/>
        </w:rPr>
        <w:t>אשר כל</w:t>
      </w:r>
      <w:r>
        <w:rPr>
          <w:rFonts w:hint="cs"/>
          <w:rtl/>
        </w:rPr>
        <w:t xml:space="preserve"> אחד </w:t>
      </w:r>
      <w:r w:rsidR="00591EFB">
        <w:rPr>
          <w:rFonts w:hint="cs"/>
          <w:rtl/>
        </w:rPr>
        <w:t xml:space="preserve">מהם </w:t>
      </w:r>
      <w:r>
        <w:rPr>
          <w:rFonts w:hint="cs"/>
          <w:rtl/>
        </w:rPr>
        <w:t>מדמה עומס שונה</w:t>
      </w:r>
      <w:r w:rsidR="00591EFB">
        <w:rPr>
          <w:rFonts w:hint="cs"/>
          <w:rtl/>
        </w:rPr>
        <w:t xml:space="preserve"> במערכת</w:t>
      </w:r>
      <w:r w:rsidR="00FE29C0">
        <w:rPr>
          <w:rFonts w:hint="cs"/>
          <w:rtl/>
        </w:rPr>
        <w:t>; 80%, 100% ו- 120%.</w:t>
      </w:r>
      <w:r w:rsidR="00B26296">
        <w:t xml:space="preserve"> </w:t>
      </w:r>
      <w:r w:rsidR="00B26296">
        <w:rPr>
          <w:rtl/>
        </w:rPr>
        <w:t xml:space="preserve">חשוב להזכיר את הצעד הזה בשיטת </w:t>
      </w:r>
      <w:r w:rsidR="00B26296">
        <w:t>User Resampling</w:t>
      </w:r>
      <w:r w:rsidR="00B26296">
        <w:rPr>
          <w:rtl/>
        </w:rPr>
        <w:t xml:space="preserve"> שלפיה עבדנו:</w:t>
      </w:r>
    </w:p>
    <w:p w14:paraId="4EE6C20A" w14:textId="54F8A92A" w:rsidR="00B26296" w:rsidRDefault="00B26296" w:rsidP="00B26296">
      <w:pPr>
        <w:rPr>
          <w:rtl/>
        </w:rPr>
      </w:pPr>
      <w:r>
        <w:rPr>
          <w:rtl/>
        </w:rPr>
        <w:t>יש לנו את מספר המשתמשים החדשים שמתווספים למער</w:t>
      </w:r>
      <w:r>
        <w:rPr>
          <w:rFonts w:hint="cs"/>
          <w:rtl/>
        </w:rPr>
        <w:t>כ</w:t>
      </w:r>
      <w:r>
        <w:rPr>
          <w:rtl/>
        </w:rPr>
        <w:t>ת בכל שבוע.</w:t>
      </w:r>
      <w:r>
        <w:rPr>
          <w:rFonts w:hint="cs"/>
          <w:rtl/>
        </w:rPr>
        <w:t xml:space="preserve"> </w:t>
      </w:r>
      <w:r>
        <w:rPr>
          <w:rtl/>
        </w:rPr>
        <w:t xml:space="preserve">בכל שבוע </w:t>
      </w:r>
      <w:r>
        <w:rPr>
          <w:rFonts w:hint="cs"/>
          <w:rtl/>
        </w:rPr>
        <w:t>,</w:t>
      </w:r>
      <w:proofErr w:type="spellStart"/>
      <w:r>
        <w:rPr>
          <w:rtl/>
        </w:rPr>
        <w:t>בטרייס</w:t>
      </w:r>
      <w:proofErr w:type="spellEnd"/>
      <w:r>
        <w:rPr>
          <w:rtl/>
        </w:rPr>
        <w:t xml:space="preserve"> החדש</w:t>
      </w:r>
      <w:r>
        <w:rPr>
          <w:rFonts w:hint="cs"/>
          <w:rtl/>
        </w:rPr>
        <w:t>,</w:t>
      </w:r>
      <w:r>
        <w:rPr>
          <w:rtl/>
        </w:rPr>
        <w:t xml:space="preserve"> דוגמים מהמשתמשים שיש לנו ביד לפי מספר המשתמשים המתווספים מחדש </w:t>
      </w:r>
      <w:proofErr w:type="spellStart"/>
      <w:r>
        <w:rPr>
          <w:rtl/>
        </w:rPr>
        <w:t>בטרייס</w:t>
      </w:r>
      <w:proofErr w:type="spellEnd"/>
      <w:r>
        <w:rPr>
          <w:rtl/>
        </w:rPr>
        <w:t xml:space="preserve"> המקורי.</w:t>
      </w:r>
    </w:p>
    <w:p w14:paraId="05AEE2C3" w14:textId="72425E72" w:rsidR="00B26296" w:rsidRDefault="00B26296" w:rsidP="00B26296">
      <w:pPr>
        <w:rPr>
          <w:rtl/>
        </w:rPr>
      </w:pPr>
      <w:r>
        <w:rPr>
          <w:rtl/>
        </w:rPr>
        <w:t xml:space="preserve">לגבי יצירת ה </w:t>
      </w:r>
      <w:r>
        <w:rPr>
          <w:rFonts w:hint="cs"/>
        </w:rPr>
        <w:t>L</w:t>
      </w:r>
      <w:r>
        <w:t xml:space="preserve">oad 80% </w:t>
      </w:r>
      <w:r>
        <w:rPr>
          <w:rtl/>
        </w:rPr>
        <w:t xml:space="preserve"> ו </w:t>
      </w:r>
      <w:r>
        <w:rPr>
          <w:rFonts w:hint="cs"/>
        </w:rPr>
        <w:t>L</w:t>
      </w:r>
      <w:r>
        <w:t>oad 120%</w:t>
      </w:r>
      <w:r>
        <w:rPr>
          <w:rtl/>
        </w:rPr>
        <w:t xml:space="preserve"> אפשר לראות שהיה ב</w:t>
      </w:r>
      <w:r>
        <w:t>configuration file</w:t>
      </w:r>
      <w:r>
        <w:rPr>
          <w:rtl/>
        </w:rPr>
        <w:t xml:space="preserve"> שורה שכתוב בה </w:t>
      </w:r>
      <w:r>
        <w:rPr>
          <w:rFonts w:hint="cs"/>
        </w:rPr>
        <w:t>L</w:t>
      </w:r>
      <w:r>
        <w:t xml:space="preserve">oad </w:t>
      </w:r>
      <w:r>
        <w:rPr>
          <w:rtl/>
        </w:rPr>
        <w:t xml:space="preserve"> עם מספר מסוים נגיד 80 אז בתוך הת</w:t>
      </w:r>
      <w:r>
        <w:rPr>
          <w:rFonts w:hint="cs"/>
          <w:rtl/>
        </w:rPr>
        <w:t>ו</w:t>
      </w:r>
      <w:r>
        <w:rPr>
          <w:rtl/>
        </w:rPr>
        <w:t xml:space="preserve">כנית שלנו </w:t>
      </w:r>
      <w:r>
        <w:t>:</w:t>
      </w:r>
    </w:p>
    <w:p w14:paraId="213E0040" w14:textId="6FD6CFB7" w:rsidR="00B26296" w:rsidRDefault="00B26296" w:rsidP="00B26296">
      <w:pPr>
        <w:rPr>
          <w:noProof/>
          <w:lang w:val="x-none" w:bidi="ar-SA"/>
        </w:rPr>
      </w:pPr>
      <w:r>
        <w:rPr>
          <w:noProof/>
        </w:rPr>
        <w:drawing>
          <wp:inline distT="0" distB="0" distL="0" distR="0" wp14:anchorId="69FF52DB" wp14:editId="15B2F13B">
            <wp:extent cx="5731510" cy="1517015"/>
            <wp:effectExtent l="0" t="0" r="254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517015"/>
                    </a:xfrm>
                    <a:prstGeom prst="rect">
                      <a:avLst/>
                    </a:prstGeom>
                    <a:noFill/>
                    <a:ln>
                      <a:noFill/>
                    </a:ln>
                  </pic:spPr>
                </pic:pic>
              </a:graphicData>
            </a:graphic>
          </wp:inline>
        </w:drawing>
      </w:r>
    </w:p>
    <w:p w14:paraId="629C4D92" w14:textId="60DDAE2C" w:rsidR="00B26296" w:rsidRDefault="00B26296" w:rsidP="00B26296">
      <w:pPr>
        <w:rPr>
          <w:noProof/>
          <w:rtl/>
        </w:rPr>
      </w:pPr>
      <w:r>
        <w:rPr>
          <w:noProof/>
          <w:rtl/>
        </w:rPr>
        <w:t>אנחנו מכפילים את מספר המשתמשים החדשים שמתווספים בכל שבוע בכמות ה</w:t>
      </w:r>
      <w:r>
        <w:rPr>
          <w:rFonts w:hint="cs"/>
          <w:noProof/>
        </w:rPr>
        <w:t>L</w:t>
      </w:r>
      <w:r>
        <w:rPr>
          <w:noProof/>
        </w:rPr>
        <w:t xml:space="preserve">oad </w:t>
      </w:r>
      <w:r>
        <w:rPr>
          <w:noProof/>
          <w:rtl/>
        </w:rPr>
        <w:t xml:space="preserve"> (0.8 או 1 או 1.2)</w:t>
      </w:r>
      <w:r w:rsidR="00C87FF9">
        <w:rPr>
          <w:rFonts w:hint="cs"/>
          <w:noProof/>
          <w:rtl/>
        </w:rPr>
        <w:t xml:space="preserve"> כפול מספר </w:t>
      </w:r>
      <w:r w:rsidR="00C87FF9">
        <w:rPr>
          <w:noProof/>
        </w:rPr>
        <w:t>f</w:t>
      </w:r>
      <w:r>
        <w:rPr>
          <w:noProof/>
          <w:rtl/>
        </w:rPr>
        <w:t xml:space="preserve"> </w:t>
      </w:r>
      <w:r w:rsidR="00C87FF9">
        <w:rPr>
          <w:rFonts w:hint="cs"/>
          <w:noProof/>
          <w:rtl/>
        </w:rPr>
        <w:t xml:space="preserve">שזה הפקטור המוכפל כדי להגיע </w:t>
      </w:r>
      <w:r w:rsidR="0050142F">
        <w:rPr>
          <w:rFonts w:hint="cs"/>
          <w:noProof/>
          <w:rtl/>
        </w:rPr>
        <w:t xml:space="preserve"> ל</w:t>
      </w:r>
      <w:r w:rsidR="002F003C">
        <w:rPr>
          <w:rFonts w:hint="cs"/>
          <w:noProof/>
          <w:rtl/>
        </w:rPr>
        <w:t>ממוצע העומס הדרוש (למדנו את השיטה הזאת בהרצאה האחרונה במצגת כמעט האחרונה),</w:t>
      </w:r>
      <w:r>
        <w:rPr>
          <w:noProof/>
          <w:rtl/>
        </w:rPr>
        <w:t xml:space="preserve">ואז יש סיכוי לא קטן שנקבל מספר לא שלם אז עבדנו לפי שיטה שלמדנו </w:t>
      </w:r>
      <w:r>
        <w:rPr>
          <w:noProof/>
          <w:rtl/>
        </w:rPr>
        <w:lastRenderedPageBreak/>
        <w:t>בהרצאה האחרונה של הקורס,</w:t>
      </w:r>
      <w:r>
        <w:rPr>
          <w:rFonts w:hint="cs"/>
          <w:noProof/>
          <w:rtl/>
        </w:rPr>
        <w:t xml:space="preserve"> </w:t>
      </w:r>
      <w:r>
        <w:rPr>
          <w:noProof/>
          <w:rtl/>
        </w:rPr>
        <w:t>שמפצלים את המספר לשני החלקים השלם והשבר ואז בהסתברות של השבר מוסיפים אחד למספר השלם.</w:t>
      </w:r>
    </w:p>
    <w:p w14:paraId="246B8338" w14:textId="77777777" w:rsidR="00B26296" w:rsidRDefault="00B26296" w:rsidP="00B26296">
      <w:pPr>
        <w:jc w:val="left"/>
        <w:rPr>
          <w:noProof/>
          <w:rtl/>
        </w:rPr>
      </w:pPr>
      <w:r>
        <w:rPr>
          <w:noProof/>
          <w:rtl/>
        </w:rPr>
        <w:t xml:space="preserve">בחירת השיטה של </w:t>
      </w:r>
      <w:r>
        <w:rPr>
          <w:noProof/>
        </w:rPr>
        <w:t>User Resampling</w:t>
      </w:r>
      <w:r>
        <w:rPr>
          <w:noProof/>
          <w:rtl/>
        </w:rPr>
        <w:t xml:space="preserve"> הייתה לפי שיקול אחד ויחיד: רצינו לעב</w:t>
      </w:r>
      <w:r>
        <w:rPr>
          <w:rFonts w:hint="cs"/>
          <w:noProof/>
          <w:rtl/>
        </w:rPr>
        <w:t>ו</w:t>
      </w:r>
      <w:r>
        <w:rPr>
          <w:noProof/>
          <w:rtl/>
        </w:rPr>
        <w:t>ד לפי שיטה שהיא יחסית לא קשה ובאותו זמן משחזרת לנו כמה שיותר מאפיינים מה</w:t>
      </w:r>
      <w:r>
        <w:rPr>
          <w:noProof/>
        </w:rPr>
        <w:t>trace</w:t>
      </w:r>
      <w:r>
        <w:rPr>
          <w:noProof/>
          <w:rtl/>
        </w:rPr>
        <w:t xml:space="preserve"> המקורי.</w:t>
      </w:r>
    </w:p>
    <w:p w14:paraId="30A85EBF" w14:textId="77777777" w:rsidR="00B26296" w:rsidRDefault="00FE29C0" w:rsidP="00591EFB">
      <w:pPr>
        <w:jc w:val="left"/>
        <w:rPr>
          <w:rtl/>
        </w:rPr>
      </w:pPr>
      <w:r>
        <w:rPr>
          <w:rFonts w:hint="cs"/>
          <w:rtl/>
        </w:rPr>
        <w:t>הוספנו את קבצי הקונפיגורצי</w:t>
      </w:r>
      <w:r>
        <w:rPr>
          <w:rFonts w:hint="eastAsia"/>
          <w:rtl/>
        </w:rPr>
        <w:t>ה</w:t>
      </w:r>
      <w:r>
        <w:rPr>
          <w:rFonts w:hint="cs"/>
          <w:rtl/>
        </w:rPr>
        <w:t xml:space="preserve"> לתיקייה שלנו, ובתוכנית </w:t>
      </w:r>
      <w:r w:rsidR="00591EFB">
        <w:t>Python</w:t>
      </w:r>
      <w:r>
        <w:rPr>
          <w:rFonts w:hint="cs"/>
          <w:rtl/>
        </w:rPr>
        <w:t xml:space="preserve">, בנינו את </w:t>
      </w:r>
      <w:r w:rsidR="00591EFB">
        <w:rPr>
          <w:rFonts w:hint="cs"/>
          <w:rtl/>
        </w:rPr>
        <w:t>שיטת ה-</w:t>
      </w:r>
      <w:r w:rsidR="00591EFB">
        <w:t>User Resampling</w:t>
      </w:r>
      <w:r>
        <w:rPr>
          <w:rFonts w:hint="cs"/>
          <w:rtl/>
        </w:rPr>
        <w:t xml:space="preserve"> </w:t>
      </w:r>
      <w:r w:rsidR="00591EFB">
        <w:rPr>
          <w:rFonts w:hint="cs"/>
          <w:rtl/>
        </w:rPr>
        <w:t xml:space="preserve">אשר בהתבסס עליה </w:t>
      </w:r>
      <w:r>
        <w:rPr>
          <w:rFonts w:hint="cs"/>
          <w:rtl/>
        </w:rPr>
        <w:t>הפקנו את הגרפים שנראה בשלב 9.</w:t>
      </w:r>
    </w:p>
    <w:p w14:paraId="163EF16E" w14:textId="77777777" w:rsidR="006E168F" w:rsidRDefault="006E168F" w:rsidP="00591EFB">
      <w:pPr>
        <w:jc w:val="left"/>
        <w:rPr>
          <w:rtl/>
        </w:rPr>
      </w:pPr>
      <w:r>
        <w:rPr>
          <w:rFonts w:hint="cs"/>
          <w:rtl/>
        </w:rPr>
        <w:t>ציפיות:</w:t>
      </w:r>
    </w:p>
    <w:p w14:paraId="5181AC38" w14:textId="18BB549E" w:rsidR="006E168F" w:rsidRDefault="006E168F" w:rsidP="006E168F">
      <w:pPr>
        <w:pStyle w:val="ListParagraph"/>
        <w:numPr>
          <w:ilvl w:val="0"/>
          <w:numId w:val="8"/>
        </w:numPr>
      </w:pPr>
      <w:r>
        <w:rPr>
          <w:rFonts w:hint="cs"/>
          <w:rtl/>
        </w:rPr>
        <w:t>הציפיה שלנו, שסעיפים 1 ו 2 משלב 9 (</w:t>
      </w:r>
      <w:r w:rsidRPr="006E168F">
        <w:t xml:space="preserve">Consumption, Runtimes, </w:t>
      </w:r>
      <w:proofErr w:type="spellStart"/>
      <w:r w:rsidRPr="006E168F">
        <w:t>Interarrivaltimes</w:t>
      </w:r>
      <w:proofErr w:type="spellEnd"/>
      <w:r w:rsidRPr="006E168F">
        <w:t>&amp; User distribution</w:t>
      </w:r>
      <w:r w:rsidRPr="006E168F">
        <w:rPr>
          <w:rFonts w:hint="cs"/>
          <w:rtl/>
        </w:rPr>
        <w:t>) יהיו הבסיס הטריוויאל</w:t>
      </w:r>
      <w:r w:rsidRPr="006E168F">
        <w:rPr>
          <w:rFonts w:hint="eastAsia"/>
          <w:rtl/>
        </w:rPr>
        <w:t>י</w:t>
      </w:r>
      <w:r w:rsidRPr="006E168F">
        <w:rPr>
          <w:rFonts w:hint="cs"/>
          <w:rtl/>
        </w:rPr>
        <w:t xml:space="preserve"> של התוצאות שנקבל, כי הם אבני בסיס של </w:t>
      </w:r>
      <w:proofErr w:type="spellStart"/>
      <w:r w:rsidRPr="006E168F">
        <w:rPr>
          <w:rFonts w:hint="cs"/>
          <w:rtl/>
        </w:rPr>
        <w:t>הטרייס</w:t>
      </w:r>
      <w:proofErr w:type="spellEnd"/>
      <w:r w:rsidRPr="006E168F">
        <w:rPr>
          <w:rFonts w:hint="cs"/>
          <w:rtl/>
        </w:rPr>
        <w:t xml:space="preserve"> ושל השחזור שלו.</w:t>
      </w:r>
    </w:p>
    <w:p w14:paraId="65A9F788" w14:textId="6BB3F05C" w:rsidR="006E168F" w:rsidRDefault="006E168F" w:rsidP="006E168F">
      <w:pPr>
        <w:pStyle w:val="ListParagraph"/>
        <w:numPr>
          <w:ilvl w:val="0"/>
          <w:numId w:val="8"/>
        </w:numPr>
      </w:pPr>
      <w:r>
        <w:rPr>
          <w:rFonts w:hint="cs"/>
          <w:rtl/>
        </w:rPr>
        <w:t xml:space="preserve">לפי השיטה שלנו, שמסתמכת על דגימה ממשתמשים </w:t>
      </w:r>
      <w:proofErr w:type="spellStart"/>
      <w:r>
        <w:rPr>
          <w:rFonts w:hint="cs"/>
          <w:rtl/>
        </w:rPr>
        <w:t>מהטרייס</w:t>
      </w:r>
      <w:proofErr w:type="spellEnd"/>
      <w:r>
        <w:rPr>
          <w:rFonts w:hint="cs"/>
          <w:rtl/>
        </w:rPr>
        <w:t xml:space="preserve"> המקורי, נובע מכך שאפשר לשחזר את הקורלציה בין מאפיינים שונים, </w:t>
      </w:r>
      <w:r>
        <w:rPr>
          <w:rFonts w:hint="cs"/>
        </w:rPr>
        <w:t>SELF SIMILARITY</w:t>
      </w:r>
      <w:r>
        <w:rPr>
          <w:rFonts w:hint="cs"/>
          <w:rtl/>
        </w:rPr>
        <w:t xml:space="preserve"> ו- </w:t>
      </w:r>
      <w:r>
        <w:rPr>
          <w:rFonts w:hint="cs"/>
        </w:rPr>
        <w:t>LOCALITY OF SAMPLING</w:t>
      </w:r>
      <w:r>
        <w:rPr>
          <w:rFonts w:hint="cs"/>
          <w:rtl/>
        </w:rPr>
        <w:t xml:space="preserve">. כמו כן, הנציגים שנבחרו, מאפשרים לנו לשמור גם על המחזור היומי והשבועי של </w:t>
      </w:r>
      <w:proofErr w:type="spellStart"/>
      <w:r>
        <w:rPr>
          <w:rFonts w:hint="cs"/>
          <w:rtl/>
        </w:rPr>
        <w:t>הטרייס</w:t>
      </w:r>
      <w:proofErr w:type="spellEnd"/>
      <w:r>
        <w:rPr>
          <w:rFonts w:hint="cs"/>
          <w:rtl/>
        </w:rPr>
        <w:t>.</w:t>
      </w:r>
    </w:p>
    <w:p w14:paraId="7118E3D1" w14:textId="09D7A33C" w:rsidR="00F12C4E" w:rsidRDefault="00F12C4E" w:rsidP="006E168F">
      <w:pPr>
        <w:pStyle w:val="ListParagraph"/>
        <w:numPr>
          <w:ilvl w:val="0"/>
          <w:numId w:val="8"/>
        </w:numPr>
      </w:pPr>
      <w:r>
        <w:rPr>
          <w:rFonts w:hint="cs"/>
          <w:rtl/>
        </w:rPr>
        <w:t xml:space="preserve">לא ציפינו שנוכל להדגים את ה </w:t>
      </w:r>
      <w:r>
        <w:rPr>
          <w:rFonts w:hint="cs"/>
        </w:rPr>
        <w:t>SUBMISSION RATE</w:t>
      </w:r>
      <w:r>
        <w:rPr>
          <w:rFonts w:hint="cs"/>
          <w:rtl/>
        </w:rPr>
        <w:t xml:space="preserve"> של </w:t>
      </w:r>
      <w:proofErr w:type="spellStart"/>
      <w:r>
        <w:rPr>
          <w:rFonts w:hint="cs"/>
          <w:rtl/>
        </w:rPr>
        <w:t>היוזרים</w:t>
      </w:r>
      <w:proofErr w:type="spellEnd"/>
      <w:r>
        <w:rPr>
          <w:rFonts w:hint="cs"/>
          <w:rtl/>
        </w:rPr>
        <w:t xml:space="preserve"> כולם </w:t>
      </w:r>
      <w:proofErr w:type="spellStart"/>
      <w:r>
        <w:rPr>
          <w:rFonts w:hint="cs"/>
          <w:rtl/>
        </w:rPr>
        <w:t>מהטרייס</w:t>
      </w:r>
      <w:proofErr w:type="spellEnd"/>
      <w:r>
        <w:rPr>
          <w:rFonts w:hint="cs"/>
          <w:rtl/>
        </w:rPr>
        <w:t xml:space="preserve"> המקורי, מהסיבה הפשוטה שאנו מסתמכים על 7 </w:t>
      </w:r>
      <w:proofErr w:type="spellStart"/>
      <w:r>
        <w:rPr>
          <w:rFonts w:hint="cs"/>
          <w:rtl/>
        </w:rPr>
        <w:t>יוזרים</w:t>
      </w:r>
      <w:proofErr w:type="spellEnd"/>
      <w:r>
        <w:rPr>
          <w:rFonts w:hint="cs"/>
          <w:rtl/>
        </w:rPr>
        <w:t xml:space="preserve"> מתוך 69. גם לאותה סיבה, לא ציפינו שנוכל לשחזר טרנדים.</w:t>
      </w:r>
    </w:p>
    <w:p w14:paraId="309DD997" w14:textId="5394C871" w:rsidR="00F12C4E" w:rsidRPr="006E168F" w:rsidRDefault="00F12C4E" w:rsidP="006E168F">
      <w:pPr>
        <w:pStyle w:val="ListParagraph"/>
        <w:numPr>
          <w:ilvl w:val="0"/>
          <w:numId w:val="8"/>
        </w:numPr>
        <w:rPr>
          <w:rtl/>
        </w:rPr>
      </w:pPr>
      <w:proofErr w:type="spellStart"/>
      <w:r>
        <w:rPr>
          <w:rFonts w:hint="cs"/>
          <w:rtl/>
        </w:rPr>
        <w:t>בטרייס</w:t>
      </w:r>
      <w:proofErr w:type="spellEnd"/>
      <w:r>
        <w:rPr>
          <w:rFonts w:hint="cs"/>
          <w:rtl/>
        </w:rPr>
        <w:t xml:space="preserve"> המקורי לא היה לנו </w:t>
      </w:r>
      <w:r>
        <w:rPr>
          <w:rFonts w:hint="cs"/>
        </w:rPr>
        <w:t>WAITTIMES</w:t>
      </w:r>
      <w:r>
        <w:rPr>
          <w:rFonts w:hint="cs"/>
          <w:rtl/>
        </w:rPr>
        <w:t xml:space="preserve"> לכן לא ציפינו שנחזר.</w:t>
      </w:r>
    </w:p>
    <w:p w14:paraId="18BDE20E" w14:textId="6236204A" w:rsidR="00490C43" w:rsidRDefault="00EE2DA7" w:rsidP="006E168F">
      <w:pPr>
        <w:rPr>
          <w:rtl/>
        </w:rPr>
      </w:pPr>
      <w:r>
        <w:rPr>
          <w:rtl/>
        </w:rPr>
        <w:br w:type="page"/>
      </w:r>
    </w:p>
    <w:p w14:paraId="46197E8B" w14:textId="72D688FD" w:rsidR="00490C43" w:rsidRPr="00490C43" w:rsidRDefault="00490C43" w:rsidP="00490C43">
      <w:pPr>
        <w:pStyle w:val="Heading1"/>
      </w:pPr>
      <w:bookmarkStart w:id="275" w:name="_Toc63019124"/>
      <w:r>
        <w:rPr>
          <w:rFonts w:hint="cs"/>
          <w:rtl/>
        </w:rPr>
        <w:lastRenderedPageBreak/>
        <w:t xml:space="preserve">שלב 9- </w:t>
      </w:r>
      <w:r w:rsidRPr="00490C43">
        <w:rPr>
          <w:rFonts w:hint="cs"/>
          <w:rtl/>
        </w:rPr>
        <w:t>אימות</w:t>
      </w:r>
      <w:bookmarkEnd w:id="275"/>
    </w:p>
    <w:p w14:paraId="67ED3490" w14:textId="09CB91C4" w:rsidR="0052585B" w:rsidRDefault="0052585B" w:rsidP="0052585B">
      <w:pPr>
        <w:spacing w:after="0" w:line="240" w:lineRule="auto"/>
        <w:rPr>
          <w:rtl/>
        </w:rPr>
      </w:pPr>
    </w:p>
    <w:p w14:paraId="0EE486E6" w14:textId="24D5A5C7" w:rsidR="0052585B" w:rsidRPr="00F31D15" w:rsidRDefault="00F31D15" w:rsidP="00943C72">
      <w:pPr>
        <w:pStyle w:val="ListParagraph"/>
        <w:numPr>
          <w:ilvl w:val="0"/>
          <w:numId w:val="6"/>
        </w:numPr>
        <w:rPr>
          <w:sz w:val="28"/>
          <w:szCs w:val="28"/>
        </w:rPr>
      </w:pPr>
      <w:r>
        <w:rPr>
          <w:sz w:val="28"/>
          <w:szCs w:val="28"/>
          <w:lang w:val="en-IL"/>
        </w:rPr>
        <w:t>Consumption</w:t>
      </w:r>
      <w:r>
        <w:rPr>
          <w:rFonts w:hint="cs"/>
          <w:sz w:val="28"/>
          <w:szCs w:val="28"/>
          <w:rtl/>
          <w:lang w:val="en-IL"/>
        </w:rPr>
        <w:t>:</w:t>
      </w:r>
    </w:p>
    <w:p w14:paraId="7976E73A" w14:textId="412C62FC" w:rsidR="00F31D15" w:rsidRPr="00F31D15" w:rsidRDefault="00F31D15" w:rsidP="00F31D15">
      <w:pPr>
        <w:ind w:left="360"/>
      </w:pPr>
      <w:r>
        <w:rPr>
          <w:rtl/>
        </w:rPr>
        <w:t>בגלל הצפיפות של ציר הזמן אי אפשר לראות את התוצאות שלנו בצורה טובה, לצורך כך חישבנו את אחוז העומס הממוצע בכל רגע זמן נתון לאורך כל המערכת. מצטבר ש</w:t>
      </w:r>
      <w:r>
        <w:rPr>
          <w:rFonts w:hint="cs"/>
          <w:rtl/>
        </w:rPr>
        <w:t>:</w:t>
      </w:r>
    </w:p>
    <w:p w14:paraId="69DA538E" w14:textId="77777777" w:rsidR="00F31D15" w:rsidRDefault="00F31D15" w:rsidP="00F31D15">
      <w:pPr>
        <w:ind w:left="360"/>
        <w:rPr>
          <w:rtl/>
        </w:rPr>
      </w:pPr>
      <w:r>
        <w:rPr>
          <w:rtl/>
        </w:rPr>
        <w:t xml:space="preserve">הלוג המקורי שלנו היה בעומס של 49.19% ז"א שבממוצע ~ 64 מעבד היה תפוסים לאורך כל המערכת.      לעומת זאת </w:t>
      </w:r>
      <w:proofErr w:type="spellStart"/>
      <w:r>
        <w:rPr>
          <w:rtl/>
        </w:rPr>
        <w:t>בטריייסים</w:t>
      </w:r>
      <w:proofErr w:type="spellEnd"/>
      <w:r>
        <w:rPr>
          <w:rtl/>
        </w:rPr>
        <w:t xml:space="preserve"> של ה80% עומס קיבלנו את המספרים:38.15%, 35.45% ו 39.26% אז כאן הגענו לתוצאה טובה(עם השמירה על שאר תכונות </w:t>
      </w:r>
      <w:proofErr w:type="spellStart"/>
      <w:r>
        <w:rPr>
          <w:rtl/>
        </w:rPr>
        <w:t>הטרייס</w:t>
      </w:r>
      <w:proofErr w:type="spellEnd"/>
      <w:r>
        <w:rPr>
          <w:rtl/>
        </w:rPr>
        <w:t>).</w:t>
      </w:r>
      <w:r>
        <w:rPr>
          <w:rFonts w:hint="cs"/>
          <w:rtl/>
        </w:rPr>
        <w:t xml:space="preserve"> </w:t>
      </w:r>
    </w:p>
    <w:p w14:paraId="61919B26" w14:textId="372E305E" w:rsidR="00F31D15" w:rsidRDefault="00F31D15" w:rsidP="00F31D15">
      <w:pPr>
        <w:ind w:left="360"/>
      </w:pPr>
      <w:proofErr w:type="spellStart"/>
      <w:r>
        <w:rPr>
          <w:rtl/>
        </w:rPr>
        <w:t>בטרייסים</w:t>
      </w:r>
      <w:proofErr w:type="spellEnd"/>
      <w:r>
        <w:rPr>
          <w:rtl/>
        </w:rPr>
        <w:t xml:space="preserve"> של ה 100% עומס קיבלנו: 45.29%, 44.17% ,48.93%.</w:t>
      </w:r>
      <w:r>
        <w:rPr>
          <w:rFonts w:hint="cs"/>
          <w:rtl/>
        </w:rPr>
        <w:t xml:space="preserve"> ה</w:t>
      </w:r>
      <w:r>
        <w:rPr>
          <w:rtl/>
        </w:rPr>
        <w:t xml:space="preserve">בעיה הייתה </w:t>
      </w:r>
      <w:proofErr w:type="spellStart"/>
      <w:r>
        <w:rPr>
          <w:rtl/>
        </w:rPr>
        <w:t>בטרייסים</w:t>
      </w:r>
      <w:proofErr w:type="spellEnd"/>
      <w:r>
        <w:rPr>
          <w:rtl/>
        </w:rPr>
        <w:t xml:space="preserve"> של ה 120% עומס שממוצע אחוז העומס עלה אבל לא ב 20% : 51.20%, 53.44%, 54.34%.</w:t>
      </w:r>
    </w:p>
    <w:p w14:paraId="5F0184B0" w14:textId="02025CFF" w:rsidR="00F31D15" w:rsidRDefault="00F31D15" w:rsidP="00F31D15">
      <w:pPr>
        <w:ind w:left="360"/>
        <w:rPr>
          <w:rtl/>
        </w:rPr>
      </w:pPr>
      <w:r>
        <w:rPr>
          <w:noProof/>
          <w:rtl/>
          <w:lang w:val="he-IL"/>
        </w:rPr>
        <mc:AlternateContent>
          <mc:Choice Requires="wpg">
            <w:drawing>
              <wp:anchor distT="0" distB="0" distL="114300" distR="114300" simplePos="0" relativeHeight="251629056" behindDoc="0" locked="0" layoutInCell="1" allowOverlap="1" wp14:anchorId="13A62E9D" wp14:editId="0CDD2B2B">
                <wp:simplePos x="0" y="0"/>
                <wp:positionH relativeFrom="margin">
                  <wp:align>left</wp:align>
                </wp:positionH>
                <wp:positionV relativeFrom="paragraph">
                  <wp:posOffset>8890</wp:posOffset>
                </wp:positionV>
                <wp:extent cx="5721350" cy="3127375"/>
                <wp:effectExtent l="0" t="0" r="0" b="0"/>
                <wp:wrapNone/>
                <wp:docPr id="53" name="Group 53"/>
                <wp:cNvGraphicFramePr/>
                <a:graphic xmlns:a="http://schemas.openxmlformats.org/drawingml/2006/main">
                  <a:graphicData uri="http://schemas.microsoft.com/office/word/2010/wordprocessingGroup">
                    <wpg:wgp>
                      <wpg:cNvGrpSpPr/>
                      <wpg:grpSpPr>
                        <a:xfrm>
                          <a:off x="0" y="0"/>
                          <a:ext cx="5721350" cy="3127375"/>
                          <a:chOff x="0" y="0"/>
                          <a:chExt cx="5721350" cy="3127375"/>
                        </a:xfrm>
                      </wpg:grpSpPr>
                      <wps:wsp>
                        <wps:cNvPr id="50" name="Text Box 50"/>
                        <wps:cNvSpPr txBox="1"/>
                        <wps:spPr>
                          <a:xfrm>
                            <a:off x="476250" y="2832100"/>
                            <a:ext cx="4406900" cy="295275"/>
                          </a:xfrm>
                          <a:prstGeom prst="rect">
                            <a:avLst/>
                          </a:prstGeom>
                          <a:noFill/>
                          <a:ln w="6350">
                            <a:noFill/>
                          </a:ln>
                        </wps:spPr>
                        <wps:txbx>
                          <w:txbxContent>
                            <w:p w14:paraId="02FE2FFB" w14:textId="44A035A0" w:rsidR="00EA1699" w:rsidRPr="00F31D15" w:rsidRDefault="00EA1699" w:rsidP="00F31D15">
                              <w:pPr>
                                <w:pStyle w:val="Caption"/>
                                <w:jc w:val="left"/>
                                <w:rPr>
                                  <w:lang w:val="en-IL" w:bidi="ar-SA"/>
                                </w:rPr>
                              </w:pPr>
                              <w:r>
                                <w:t>Figure 9</w:t>
                              </w:r>
                              <w:r w:rsidRPr="00FE29C0">
                                <w:t>-</w:t>
                              </w:r>
                              <w:r>
                                <w:rPr>
                                  <w:rFonts w:hint="cs"/>
                                  <w:rtl/>
                                </w:rPr>
                                <w:t>1</w:t>
                              </w:r>
                              <w:r>
                                <w:rPr>
                                  <w:lang w:val="en-IL" w:bidi="ar-SA"/>
                                </w:rPr>
                                <w:t>: Consumption graphs of 80% load.</w:t>
                              </w:r>
                            </w:p>
                            <w:p w14:paraId="6C8372CB" w14:textId="77777777" w:rsidR="00EA1699" w:rsidRDefault="00EA1699" w:rsidP="00F31D1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350" cy="2863850"/>
                          </a:xfrm>
                          <a:prstGeom prst="rect">
                            <a:avLst/>
                          </a:prstGeom>
                          <a:noFill/>
                          <a:ln>
                            <a:noFill/>
                          </a:ln>
                        </pic:spPr>
                      </pic:pic>
                    </wpg:wgp>
                  </a:graphicData>
                </a:graphic>
              </wp:anchor>
            </w:drawing>
          </mc:Choice>
          <mc:Fallback>
            <w:pict>
              <v:group w14:anchorId="13A62E9D" id="Group 53" o:spid="_x0000_s1070" style="position:absolute;left:0;text-align:left;margin-left:0;margin-top:.7pt;width:450.5pt;height:246.25pt;z-index:251629056;mso-position-horizontal:left;mso-position-horizontal-relative:margin" coordsize="57213,31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">
                <v:shape id="Text Box 50" o:spid="_x0000_s1071" type="#_x0000_t202" style="position:absolute;left:4762;top:28321;width:4406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02FE2FFB" w14:textId="44A035A0" w:rsidR="00EA1699" w:rsidRPr="00F31D15" w:rsidRDefault="00EA1699" w:rsidP="00F31D15">
                        <w:pPr>
                          <w:pStyle w:val="Caption"/>
                          <w:jc w:val="left"/>
                          <w:rPr>
                            <w:lang w:val="en-IL" w:bidi="ar-SA"/>
                          </w:rPr>
                        </w:pPr>
                        <w:r>
                          <w:t>Figure 9</w:t>
                        </w:r>
                        <w:r w:rsidRPr="00FE29C0">
                          <w:t>-</w:t>
                        </w:r>
                        <w:r>
                          <w:rPr>
                            <w:rFonts w:hint="cs"/>
                            <w:rtl/>
                          </w:rPr>
                          <w:t>1</w:t>
                        </w:r>
                        <w:r>
                          <w:rPr>
                            <w:lang w:val="en-IL" w:bidi="ar-SA"/>
                          </w:rPr>
                          <w:t>: Consumption graphs of 80% load.</w:t>
                        </w:r>
                      </w:p>
                      <w:p w14:paraId="6C8372CB" w14:textId="77777777" w:rsidR="00EA1699" w:rsidRDefault="00EA1699" w:rsidP="00F31D15">
                        <w:pPr>
                          <w:rPr>
                            <w:lang w:bidi="ar-SA"/>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72" type="#_x0000_t75" style="position:absolute;width:57213;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">
                  <v:imagedata r:id="rId56" o:title=""/>
                </v:shape>
                <w10:wrap anchorx="margin"/>
              </v:group>
            </w:pict>
          </mc:Fallback>
        </mc:AlternateContent>
      </w:r>
    </w:p>
    <w:p w14:paraId="4D76E325" w14:textId="26013151" w:rsidR="00F31D15" w:rsidRDefault="00F31D15" w:rsidP="00F31D15">
      <w:pPr>
        <w:ind w:left="360"/>
        <w:rPr>
          <w:rtl/>
        </w:rPr>
      </w:pPr>
    </w:p>
    <w:p w14:paraId="20602B95" w14:textId="2474AA94" w:rsidR="00F31D15" w:rsidRDefault="00F31D15" w:rsidP="00F31D15">
      <w:pPr>
        <w:ind w:left="360"/>
        <w:rPr>
          <w:rtl/>
        </w:rPr>
      </w:pPr>
    </w:p>
    <w:p w14:paraId="2AC0B321" w14:textId="3DA4B7C7" w:rsidR="00F31D15" w:rsidRDefault="00F31D15" w:rsidP="00F31D15">
      <w:pPr>
        <w:ind w:left="360"/>
        <w:rPr>
          <w:rtl/>
        </w:rPr>
      </w:pPr>
    </w:p>
    <w:p w14:paraId="732B2F5F" w14:textId="5AC546CC" w:rsidR="00F31D15" w:rsidRDefault="00F31D15" w:rsidP="00F31D15">
      <w:pPr>
        <w:ind w:left="360"/>
        <w:rPr>
          <w:rtl/>
        </w:rPr>
      </w:pPr>
    </w:p>
    <w:p w14:paraId="5D39E08A" w14:textId="10680592" w:rsidR="00F31D15" w:rsidRDefault="00F31D15" w:rsidP="00F31D15">
      <w:pPr>
        <w:ind w:left="360"/>
        <w:rPr>
          <w:rtl/>
        </w:rPr>
      </w:pPr>
    </w:p>
    <w:p w14:paraId="01AA7A0D" w14:textId="0418E732" w:rsidR="00F31D15" w:rsidRDefault="00F31D15" w:rsidP="00F31D15">
      <w:pPr>
        <w:ind w:left="360"/>
        <w:rPr>
          <w:rtl/>
        </w:rPr>
      </w:pPr>
    </w:p>
    <w:p w14:paraId="4A6A0B8F" w14:textId="614A45BA" w:rsidR="00F31D15" w:rsidRDefault="00F31D15" w:rsidP="00F31D15">
      <w:pPr>
        <w:ind w:left="360"/>
        <w:rPr>
          <w:rtl/>
        </w:rPr>
      </w:pPr>
    </w:p>
    <w:p w14:paraId="7961EADA" w14:textId="3C7B97D2" w:rsidR="00F31D15" w:rsidRDefault="00F31D15" w:rsidP="00F31D15">
      <w:pPr>
        <w:ind w:left="360"/>
        <w:rPr>
          <w:rtl/>
        </w:rPr>
      </w:pPr>
    </w:p>
    <w:p w14:paraId="6C7C190B" w14:textId="6FD9BF51" w:rsidR="00F31D15" w:rsidRDefault="00F31D15" w:rsidP="00F31D15">
      <w:pPr>
        <w:ind w:left="360"/>
        <w:rPr>
          <w:rtl/>
        </w:rPr>
      </w:pPr>
    </w:p>
    <w:p w14:paraId="0F8D7E3D" w14:textId="2048AEC3" w:rsidR="00F31D15" w:rsidRDefault="00F31D15" w:rsidP="00F31D15">
      <w:pPr>
        <w:ind w:left="360"/>
        <w:rPr>
          <w:rtl/>
        </w:rPr>
      </w:pPr>
    </w:p>
    <w:p w14:paraId="60ABAA66" w14:textId="1F65429D" w:rsidR="00F31D15" w:rsidRDefault="00F31D15" w:rsidP="00F31D15">
      <w:pPr>
        <w:ind w:left="360"/>
        <w:rPr>
          <w:rtl/>
        </w:rPr>
      </w:pPr>
      <w:r>
        <w:rPr>
          <w:noProof/>
          <w:rtl/>
          <w:lang w:val="he-IL"/>
        </w:rPr>
        <mc:AlternateContent>
          <mc:Choice Requires="wpg">
            <w:drawing>
              <wp:anchor distT="0" distB="0" distL="114300" distR="114300" simplePos="0" relativeHeight="251634176" behindDoc="0" locked="0" layoutInCell="1" allowOverlap="1" wp14:anchorId="41A33DC3" wp14:editId="1BCDD615">
                <wp:simplePos x="0" y="0"/>
                <wp:positionH relativeFrom="margin">
                  <wp:align>left</wp:align>
                </wp:positionH>
                <wp:positionV relativeFrom="paragraph">
                  <wp:posOffset>5080</wp:posOffset>
                </wp:positionV>
                <wp:extent cx="5721350" cy="3127375"/>
                <wp:effectExtent l="0" t="0" r="0" b="0"/>
                <wp:wrapNone/>
                <wp:docPr id="270" name="Group 270"/>
                <wp:cNvGraphicFramePr/>
                <a:graphic xmlns:a="http://schemas.openxmlformats.org/drawingml/2006/main">
                  <a:graphicData uri="http://schemas.microsoft.com/office/word/2010/wordprocessingGroup">
                    <wpg:wgp>
                      <wpg:cNvGrpSpPr/>
                      <wpg:grpSpPr>
                        <a:xfrm>
                          <a:off x="0" y="0"/>
                          <a:ext cx="5721350" cy="3127375"/>
                          <a:chOff x="0" y="98"/>
                          <a:chExt cx="5721350" cy="3127277"/>
                        </a:xfrm>
                      </wpg:grpSpPr>
                      <wps:wsp>
                        <wps:cNvPr id="271" name="Text Box 271"/>
                        <wps:cNvSpPr txBox="1"/>
                        <wps:spPr>
                          <a:xfrm>
                            <a:off x="476250" y="2832100"/>
                            <a:ext cx="3473450" cy="295275"/>
                          </a:xfrm>
                          <a:prstGeom prst="rect">
                            <a:avLst/>
                          </a:prstGeom>
                          <a:noFill/>
                          <a:ln w="6350">
                            <a:noFill/>
                          </a:ln>
                        </wps:spPr>
                        <wps:txbx>
                          <w:txbxContent>
                            <w:p w14:paraId="237053B9" w14:textId="56C31F47" w:rsidR="00EA1699" w:rsidRPr="00F31D15" w:rsidRDefault="00EA1699" w:rsidP="00F31D15">
                              <w:pPr>
                                <w:pStyle w:val="Caption"/>
                                <w:jc w:val="left"/>
                                <w:rPr>
                                  <w:lang w:val="en-IL"/>
                                </w:rPr>
                              </w:pPr>
                              <w:r>
                                <w:t>Figure 9</w:t>
                              </w:r>
                              <w:r w:rsidRPr="00FE29C0">
                                <w:t>-</w:t>
                              </w:r>
                              <w:r>
                                <w:rPr>
                                  <w:lang w:val="en-IL"/>
                                </w:rPr>
                                <w:t xml:space="preserve">2: </w:t>
                              </w:r>
                              <w:r>
                                <w:rPr>
                                  <w:lang w:val="en-IL" w:bidi="ar-SA"/>
                                </w:rPr>
                                <w:t>Consumption graphs of 100% load</w:t>
                              </w:r>
                            </w:p>
                            <w:p w14:paraId="2748A25F" w14:textId="77777777" w:rsidR="00EA1699" w:rsidRDefault="00EA1699" w:rsidP="00F31D1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2" name="Picture 272"/>
                          <pic:cNvPicPr>
                            <a:picLocks noChangeAspect="1"/>
                          </pic:cNvPicPr>
                        </pic:nvPicPr>
                        <pic:blipFill>
                          <a:blip r:embed="rId57" cstate="print">
                            <a:extLst>
                              <a:ext uri="{28A0092B-C50C-407E-A947-70E740481C1C}">
                                <a14:useLocalDpi xmlns:a14="http://schemas.microsoft.com/office/drawing/2010/main" val="0"/>
                              </a:ext>
                            </a:extLst>
                          </a:blip>
                          <a:srcRect/>
                          <a:stretch/>
                        </pic:blipFill>
                        <pic:spPr bwMode="auto">
                          <a:xfrm>
                            <a:off x="0" y="98"/>
                            <a:ext cx="5721350" cy="2863654"/>
                          </a:xfrm>
                          <a:prstGeom prst="rect">
                            <a:avLst/>
                          </a:prstGeom>
                          <a:noFill/>
                          <a:ln>
                            <a:noFill/>
                          </a:ln>
                        </pic:spPr>
                      </pic:pic>
                    </wpg:wgp>
                  </a:graphicData>
                </a:graphic>
              </wp:anchor>
            </w:drawing>
          </mc:Choice>
          <mc:Fallback>
            <w:pict>
              <v:group w14:anchorId="41A33DC3" id="Group 270" o:spid="_x0000_s1073" style="position:absolute;left:0;text-align:left;margin-left:0;margin-top:.4pt;width:450.5pt;height:246.25pt;z-index:251634176;mso-position-horizontal:left;mso-position-horizontal-relative:margin" coordorigin="" coordsize="57213,3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">
                <v:shape id="Text Box 271" o:spid="_x0000_s1074" type="#_x0000_t202" style="position:absolute;left:4762;top:28321;width:3473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Z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m8LfmXgE5PIXAAD//wMAUEsBAi0AFAAGAAgAAAAhANvh9svuAAAAhQEAABMAAAAAAAAA&#10;AAAAAAAAAAAAAFtDb250ZW50X1R5cGVzXS54bWxQSwECLQAUAAYACAAAACEAWvQsW78AAAAVAQAA&#10;CwAAAAAAAAAAAAAAAAAfAQAAX3JlbHMvLnJlbHNQSwECLQAUAAYACAAAACEAhfu9mcYAAADcAAAA&#10;DwAAAAAAAAAAAAAAAAAHAgAAZHJzL2Rvd25yZXYueG1sUEsFBgAAAAADAAMAtwAAAPoCAAAAAA==&#10;" filled="f" stroked="f" strokeweight=".5pt">
                  <v:textbox>
                    <w:txbxContent>
                      <w:p w14:paraId="237053B9" w14:textId="56C31F47" w:rsidR="00EA1699" w:rsidRPr="00F31D15" w:rsidRDefault="00EA1699" w:rsidP="00F31D15">
                        <w:pPr>
                          <w:pStyle w:val="Caption"/>
                          <w:jc w:val="left"/>
                          <w:rPr>
                            <w:lang w:val="en-IL"/>
                          </w:rPr>
                        </w:pPr>
                        <w:r>
                          <w:t>Figure 9</w:t>
                        </w:r>
                        <w:r w:rsidRPr="00FE29C0">
                          <w:t>-</w:t>
                        </w:r>
                        <w:r>
                          <w:rPr>
                            <w:lang w:val="en-IL"/>
                          </w:rPr>
                          <w:t xml:space="preserve">2: </w:t>
                        </w:r>
                        <w:r>
                          <w:rPr>
                            <w:lang w:val="en-IL" w:bidi="ar-SA"/>
                          </w:rPr>
                          <w:t>Consumption graphs of 100% load</w:t>
                        </w:r>
                      </w:p>
                      <w:p w14:paraId="2748A25F" w14:textId="77777777" w:rsidR="00EA1699" w:rsidRDefault="00EA1699" w:rsidP="00F31D15">
                        <w:pPr>
                          <w:rPr>
                            <w:lang w:bidi="ar-SA"/>
                          </w:rPr>
                        </w:pPr>
                      </w:p>
                    </w:txbxContent>
                  </v:textbox>
                </v:shape>
                <v:shape id="Picture 272" o:spid="_x0000_s1075" type="#_x0000_t75" style="position:absolute;width:57213;height:2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">
                  <v:imagedata r:id="rId58" o:title=""/>
                </v:shape>
                <w10:wrap anchorx="margin"/>
              </v:group>
            </w:pict>
          </mc:Fallback>
        </mc:AlternateContent>
      </w:r>
    </w:p>
    <w:p w14:paraId="1D981604" w14:textId="273E7361" w:rsidR="00F31D15" w:rsidRDefault="00F31D15" w:rsidP="00F31D15">
      <w:pPr>
        <w:ind w:left="360"/>
        <w:rPr>
          <w:rtl/>
        </w:rPr>
      </w:pPr>
    </w:p>
    <w:p w14:paraId="0CC370DE" w14:textId="27D1D4EF" w:rsidR="00F31D15" w:rsidRDefault="00F31D15" w:rsidP="00F31D15">
      <w:pPr>
        <w:ind w:left="360"/>
        <w:rPr>
          <w:rtl/>
        </w:rPr>
      </w:pPr>
    </w:p>
    <w:p w14:paraId="33459351" w14:textId="19CEE466" w:rsidR="00F31D15" w:rsidRDefault="00F31D15" w:rsidP="00F31D15">
      <w:pPr>
        <w:pStyle w:val="ListParagraph"/>
        <w:rPr>
          <w:sz w:val="28"/>
          <w:szCs w:val="28"/>
        </w:rPr>
      </w:pPr>
    </w:p>
    <w:p w14:paraId="311CEDC1" w14:textId="3DD9D0A4" w:rsidR="00F31D15" w:rsidRDefault="00F31D15" w:rsidP="00F31D15">
      <w:pPr>
        <w:pStyle w:val="ListParagraph"/>
        <w:rPr>
          <w:sz w:val="28"/>
          <w:szCs w:val="28"/>
        </w:rPr>
      </w:pPr>
    </w:p>
    <w:p w14:paraId="68260103" w14:textId="1501BD57" w:rsidR="00F31D15" w:rsidRDefault="00F31D15" w:rsidP="00F31D15">
      <w:pPr>
        <w:pStyle w:val="ListParagraph"/>
        <w:rPr>
          <w:sz w:val="28"/>
          <w:szCs w:val="28"/>
        </w:rPr>
      </w:pPr>
    </w:p>
    <w:p w14:paraId="7EC95FA2" w14:textId="0E66D06D" w:rsidR="00F31D15" w:rsidRDefault="00F31D15" w:rsidP="00F31D15">
      <w:pPr>
        <w:pStyle w:val="ListParagraph"/>
        <w:rPr>
          <w:sz w:val="28"/>
          <w:szCs w:val="28"/>
        </w:rPr>
      </w:pPr>
    </w:p>
    <w:p w14:paraId="1956A1C5" w14:textId="2B88B093" w:rsidR="00F31D15" w:rsidRDefault="00F31D15" w:rsidP="00F31D15">
      <w:pPr>
        <w:pStyle w:val="ListParagraph"/>
        <w:rPr>
          <w:sz w:val="28"/>
          <w:szCs w:val="28"/>
        </w:rPr>
      </w:pPr>
    </w:p>
    <w:p w14:paraId="35EABF1C" w14:textId="09B2687F" w:rsidR="00F31D15" w:rsidRDefault="00F31D15" w:rsidP="00F31D15">
      <w:pPr>
        <w:pStyle w:val="ListParagraph"/>
        <w:rPr>
          <w:sz w:val="28"/>
          <w:szCs w:val="28"/>
        </w:rPr>
      </w:pPr>
    </w:p>
    <w:p w14:paraId="1C5F8304" w14:textId="1731F0BF" w:rsidR="00F31D15" w:rsidRDefault="00F31D15" w:rsidP="00F31D15">
      <w:pPr>
        <w:pStyle w:val="ListParagraph"/>
        <w:rPr>
          <w:sz w:val="28"/>
          <w:szCs w:val="28"/>
        </w:rPr>
      </w:pPr>
    </w:p>
    <w:p w14:paraId="71ED7D04" w14:textId="3EE1F40B" w:rsidR="00F31D15" w:rsidRDefault="00F31D15" w:rsidP="00F31D15">
      <w:pPr>
        <w:pStyle w:val="ListParagraph"/>
        <w:rPr>
          <w:sz w:val="28"/>
          <w:szCs w:val="28"/>
        </w:rPr>
      </w:pPr>
    </w:p>
    <w:p w14:paraId="7D5C31EB" w14:textId="5A494B60" w:rsidR="00F31D15" w:rsidRDefault="00F31D15" w:rsidP="00F31D15">
      <w:pPr>
        <w:pStyle w:val="ListParagraph"/>
        <w:rPr>
          <w:sz w:val="28"/>
          <w:szCs w:val="28"/>
        </w:rPr>
      </w:pPr>
    </w:p>
    <w:p w14:paraId="48DD9125" w14:textId="15DB4A2A" w:rsidR="00F31D15" w:rsidRDefault="00F31D15" w:rsidP="00F31D15">
      <w:pPr>
        <w:pStyle w:val="ListParagraph"/>
        <w:rPr>
          <w:sz w:val="28"/>
          <w:szCs w:val="28"/>
        </w:rPr>
      </w:pPr>
      <w:r>
        <w:rPr>
          <w:noProof/>
          <w:rtl/>
          <w:lang w:val="he-IL"/>
        </w:rPr>
        <w:lastRenderedPageBreak/>
        <mc:AlternateContent>
          <mc:Choice Requires="wpg">
            <w:drawing>
              <wp:anchor distT="0" distB="0" distL="114300" distR="114300" simplePos="0" relativeHeight="251640320" behindDoc="0" locked="0" layoutInCell="1" allowOverlap="1" wp14:anchorId="50534CA7" wp14:editId="429AA5B7">
                <wp:simplePos x="0" y="0"/>
                <wp:positionH relativeFrom="margin">
                  <wp:align>left</wp:align>
                </wp:positionH>
                <wp:positionV relativeFrom="paragraph">
                  <wp:posOffset>-471805</wp:posOffset>
                </wp:positionV>
                <wp:extent cx="5721350" cy="3127375"/>
                <wp:effectExtent l="0" t="0" r="0" b="0"/>
                <wp:wrapNone/>
                <wp:docPr id="273" name="Group 273"/>
                <wp:cNvGraphicFramePr/>
                <a:graphic xmlns:a="http://schemas.openxmlformats.org/drawingml/2006/main">
                  <a:graphicData uri="http://schemas.microsoft.com/office/word/2010/wordprocessingGroup">
                    <wpg:wgp>
                      <wpg:cNvGrpSpPr/>
                      <wpg:grpSpPr>
                        <a:xfrm>
                          <a:off x="0" y="0"/>
                          <a:ext cx="5721350" cy="3127375"/>
                          <a:chOff x="0" y="98"/>
                          <a:chExt cx="5721350" cy="3127277"/>
                        </a:xfrm>
                      </wpg:grpSpPr>
                      <wps:wsp>
                        <wps:cNvPr id="275" name="Text Box 275"/>
                        <wps:cNvSpPr txBox="1"/>
                        <wps:spPr>
                          <a:xfrm>
                            <a:off x="476250" y="2832100"/>
                            <a:ext cx="3473450" cy="295275"/>
                          </a:xfrm>
                          <a:prstGeom prst="rect">
                            <a:avLst/>
                          </a:prstGeom>
                          <a:noFill/>
                          <a:ln w="6350">
                            <a:noFill/>
                          </a:ln>
                        </wps:spPr>
                        <wps:txbx>
                          <w:txbxContent>
                            <w:p w14:paraId="699EA44A" w14:textId="1868E3B4" w:rsidR="00EA1699" w:rsidRPr="00F31D15" w:rsidRDefault="00EA1699" w:rsidP="00F31D15">
                              <w:pPr>
                                <w:pStyle w:val="Caption"/>
                                <w:jc w:val="left"/>
                                <w:rPr>
                                  <w:lang w:val="en-IL"/>
                                </w:rPr>
                              </w:pPr>
                              <w:r>
                                <w:t>Figure 9</w:t>
                              </w:r>
                              <w:r w:rsidRPr="00FE29C0">
                                <w:t>-</w:t>
                              </w:r>
                              <w:r>
                                <w:rPr>
                                  <w:rFonts w:hint="cs"/>
                                  <w:rtl/>
                                  <w:lang w:val="en-IL" w:bidi="ar-SA"/>
                                </w:rPr>
                                <w:t>3</w:t>
                              </w:r>
                              <w:r>
                                <w:rPr>
                                  <w:lang w:val="en-IL"/>
                                </w:rPr>
                                <w:t xml:space="preserve">: </w:t>
                              </w:r>
                              <w:r>
                                <w:rPr>
                                  <w:lang w:val="en-IL" w:bidi="ar-SA"/>
                                </w:rPr>
                                <w:t>Consumption graphs of 120% load</w:t>
                              </w:r>
                            </w:p>
                            <w:p w14:paraId="06118B2B" w14:textId="77777777" w:rsidR="00EA1699" w:rsidRDefault="00EA1699" w:rsidP="00F31D1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6" name="Picture 276"/>
                          <pic:cNvPicPr>
                            <a:picLocks noChangeAspect="1"/>
                          </pic:cNvPicPr>
                        </pic:nvPicPr>
                        <pic:blipFill>
                          <a:blip r:embed="rId59" cstate="print">
                            <a:extLst>
                              <a:ext uri="{28A0092B-C50C-407E-A947-70E740481C1C}">
                                <a14:useLocalDpi xmlns:a14="http://schemas.microsoft.com/office/drawing/2010/main" val="0"/>
                              </a:ext>
                            </a:extLst>
                          </a:blip>
                          <a:srcRect/>
                          <a:stretch/>
                        </pic:blipFill>
                        <pic:spPr bwMode="auto">
                          <a:xfrm>
                            <a:off x="0" y="98"/>
                            <a:ext cx="5721350" cy="2863654"/>
                          </a:xfrm>
                          <a:prstGeom prst="rect">
                            <a:avLst/>
                          </a:prstGeom>
                          <a:noFill/>
                          <a:ln>
                            <a:noFill/>
                          </a:ln>
                        </pic:spPr>
                      </pic:pic>
                    </wpg:wgp>
                  </a:graphicData>
                </a:graphic>
              </wp:anchor>
            </w:drawing>
          </mc:Choice>
          <mc:Fallback>
            <w:pict>
              <v:group w14:anchorId="50534CA7" id="Group 273" o:spid="_x0000_s1076" style="position:absolute;left:0;text-align:left;margin-left:0;margin-top:-37.15pt;width:450.5pt;height:246.25pt;z-index:251640320;mso-position-horizontal:left;mso-position-horizontal-relative:margin" coordorigin="" coordsize="57213,3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">
                <v:shape id="Text Box 275" o:spid="_x0000_s1077" type="#_x0000_t202" style="position:absolute;left:4762;top:28321;width:3473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699EA44A" w14:textId="1868E3B4" w:rsidR="00EA1699" w:rsidRPr="00F31D15" w:rsidRDefault="00EA1699" w:rsidP="00F31D15">
                        <w:pPr>
                          <w:pStyle w:val="Caption"/>
                          <w:jc w:val="left"/>
                          <w:rPr>
                            <w:lang w:val="en-IL"/>
                          </w:rPr>
                        </w:pPr>
                        <w:r>
                          <w:t>Figure 9</w:t>
                        </w:r>
                        <w:r w:rsidRPr="00FE29C0">
                          <w:t>-</w:t>
                        </w:r>
                        <w:r>
                          <w:rPr>
                            <w:rFonts w:hint="cs"/>
                            <w:rtl/>
                            <w:lang w:val="en-IL" w:bidi="ar-SA"/>
                          </w:rPr>
                          <w:t>3</w:t>
                        </w:r>
                        <w:r>
                          <w:rPr>
                            <w:lang w:val="en-IL"/>
                          </w:rPr>
                          <w:t xml:space="preserve">: </w:t>
                        </w:r>
                        <w:r>
                          <w:rPr>
                            <w:lang w:val="en-IL" w:bidi="ar-SA"/>
                          </w:rPr>
                          <w:t>Consumption graphs of 120% load</w:t>
                        </w:r>
                      </w:p>
                      <w:p w14:paraId="06118B2B" w14:textId="77777777" w:rsidR="00EA1699" w:rsidRDefault="00EA1699" w:rsidP="00F31D15">
                        <w:pPr>
                          <w:rPr>
                            <w:lang w:bidi="ar-SA"/>
                          </w:rPr>
                        </w:pPr>
                      </w:p>
                    </w:txbxContent>
                  </v:textbox>
                </v:shape>
                <v:shape id="Picture 276" o:spid="_x0000_s1078" type="#_x0000_t75" style="position:absolute;width:57213;height:2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">
                  <v:imagedata r:id="rId60" o:title=""/>
                </v:shape>
                <w10:wrap anchorx="margin"/>
              </v:group>
            </w:pict>
          </mc:Fallback>
        </mc:AlternateContent>
      </w:r>
    </w:p>
    <w:p w14:paraId="2344174A" w14:textId="063E383F" w:rsidR="00F31D15" w:rsidRDefault="00F31D15" w:rsidP="00F31D15">
      <w:pPr>
        <w:pStyle w:val="ListParagraph"/>
        <w:rPr>
          <w:sz w:val="28"/>
          <w:szCs w:val="28"/>
        </w:rPr>
      </w:pPr>
    </w:p>
    <w:p w14:paraId="1C006B82" w14:textId="57290A8E" w:rsidR="00F31D15" w:rsidRDefault="00F31D15" w:rsidP="00F31D15">
      <w:pPr>
        <w:pStyle w:val="ListParagraph"/>
        <w:rPr>
          <w:sz w:val="28"/>
          <w:szCs w:val="28"/>
        </w:rPr>
      </w:pPr>
    </w:p>
    <w:p w14:paraId="5C86C97E" w14:textId="39ECD3CB" w:rsidR="00F31D15" w:rsidRDefault="00F31D15" w:rsidP="00F31D15">
      <w:pPr>
        <w:pStyle w:val="ListParagraph"/>
        <w:rPr>
          <w:sz w:val="28"/>
          <w:szCs w:val="28"/>
        </w:rPr>
      </w:pPr>
    </w:p>
    <w:p w14:paraId="4D85F799" w14:textId="27789528" w:rsidR="00F31D15" w:rsidRDefault="00F31D15" w:rsidP="00F31D15">
      <w:pPr>
        <w:pStyle w:val="ListParagraph"/>
        <w:rPr>
          <w:sz w:val="28"/>
          <w:szCs w:val="28"/>
        </w:rPr>
      </w:pPr>
    </w:p>
    <w:p w14:paraId="57FEDA93" w14:textId="67141856" w:rsidR="00F31D15" w:rsidRDefault="00F31D15" w:rsidP="00F31D15">
      <w:pPr>
        <w:pStyle w:val="ListParagraph"/>
        <w:rPr>
          <w:sz w:val="28"/>
          <w:szCs w:val="28"/>
        </w:rPr>
      </w:pPr>
    </w:p>
    <w:p w14:paraId="08F67A68" w14:textId="77777777" w:rsidR="00F31D15" w:rsidRDefault="00F31D15" w:rsidP="00F31D15">
      <w:pPr>
        <w:pStyle w:val="ListParagraph"/>
        <w:rPr>
          <w:sz w:val="28"/>
          <w:szCs w:val="28"/>
        </w:rPr>
      </w:pPr>
    </w:p>
    <w:p w14:paraId="3001717E" w14:textId="2CB0CDFE" w:rsidR="00F31D15" w:rsidRDefault="00F31D15" w:rsidP="00F31D15">
      <w:pPr>
        <w:pStyle w:val="ListParagraph"/>
        <w:rPr>
          <w:sz w:val="28"/>
          <w:szCs w:val="28"/>
        </w:rPr>
      </w:pPr>
    </w:p>
    <w:p w14:paraId="3B63A790" w14:textId="2DA524EC" w:rsidR="00F31D15" w:rsidRDefault="00F31D15" w:rsidP="00F31D15">
      <w:pPr>
        <w:pStyle w:val="ListParagraph"/>
        <w:rPr>
          <w:sz w:val="28"/>
          <w:szCs w:val="28"/>
        </w:rPr>
      </w:pPr>
    </w:p>
    <w:p w14:paraId="5D9D33EB" w14:textId="32B8778A" w:rsidR="00F31D15" w:rsidRDefault="00F31D15" w:rsidP="00F31D15">
      <w:pPr>
        <w:pStyle w:val="ListParagraph"/>
        <w:rPr>
          <w:sz w:val="28"/>
          <w:szCs w:val="28"/>
        </w:rPr>
      </w:pPr>
    </w:p>
    <w:p w14:paraId="3D05002F" w14:textId="3C333EC4" w:rsidR="00F31D15" w:rsidRPr="00943C72" w:rsidRDefault="00F31D15" w:rsidP="00F31D15">
      <w:pPr>
        <w:pStyle w:val="ListParagraph"/>
        <w:rPr>
          <w:sz w:val="28"/>
          <w:szCs w:val="28"/>
        </w:rPr>
      </w:pPr>
    </w:p>
    <w:p w14:paraId="72C72E32" w14:textId="7900B8FB" w:rsidR="0052585B" w:rsidRPr="00F31D15" w:rsidRDefault="0034637F" w:rsidP="00F31D15">
      <w:pPr>
        <w:pStyle w:val="ListParagraph"/>
        <w:numPr>
          <w:ilvl w:val="0"/>
          <w:numId w:val="6"/>
        </w:numPr>
        <w:rPr>
          <w:sz w:val="28"/>
          <w:szCs w:val="28"/>
        </w:rPr>
      </w:pPr>
      <w:r w:rsidRPr="00F31D15">
        <w:rPr>
          <w:rFonts w:hint="cs"/>
          <w:sz w:val="28"/>
          <w:szCs w:val="28"/>
          <w:rtl/>
        </w:rPr>
        <w:t>התפלגויות</w:t>
      </w:r>
    </w:p>
    <w:p w14:paraId="229AEA82" w14:textId="0362DEE4" w:rsidR="00F31D15" w:rsidRDefault="00591EFB" w:rsidP="00FE29C0">
      <w:pPr>
        <w:pStyle w:val="ListParagraph"/>
        <w:numPr>
          <w:ilvl w:val="1"/>
          <w:numId w:val="6"/>
        </w:numPr>
        <w:spacing w:after="0" w:line="240" w:lineRule="auto"/>
      </w:pPr>
      <w:r>
        <w:t>Interarrival time</w:t>
      </w:r>
    </w:p>
    <w:p w14:paraId="0E2F5BF6" w14:textId="030D7DF0" w:rsidR="00490C43" w:rsidRDefault="00E365AF" w:rsidP="00E72F53">
      <w:pPr>
        <w:spacing w:after="0" w:line="240" w:lineRule="auto"/>
      </w:pPr>
      <w:r>
        <w:rPr>
          <w:noProof/>
        </w:rPr>
        <mc:AlternateContent>
          <mc:Choice Requires="wpg">
            <w:drawing>
              <wp:anchor distT="0" distB="0" distL="114300" distR="114300" simplePos="0" relativeHeight="251611648" behindDoc="0" locked="0" layoutInCell="1" allowOverlap="1" wp14:anchorId="20A15382" wp14:editId="41D43F43">
                <wp:simplePos x="0" y="0"/>
                <wp:positionH relativeFrom="margin">
                  <wp:align>center</wp:align>
                </wp:positionH>
                <wp:positionV relativeFrom="paragraph">
                  <wp:posOffset>184785</wp:posOffset>
                </wp:positionV>
                <wp:extent cx="5724525" cy="5935979"/>
                <wp:effectExtent l="0" t="0" r="9525" b="0"/>
                <wp:wrapNone/>
                <wp:docPr id="278" name="Group 278"/>
                <wp:cNvGraphicFramePr/>
                <a:graphic xmlns:a="http://schemas.openxmlformats.org/drawingml/2006/main">
                  <a:graphicData uri="http://schemas.microsoft.com/office/word/2010/wordprocessingGroup">
                    <wpg:wgp>
                      <wpg:cNvGrpSpPr/>
                      <wpg:grpSpPr>
                        <a:xfrm>
                          <a:off x="0" y="0"/>
                          <a:ext cx="5724525" cy="5935979"/>
                          <a:chOff x="0" y="0"/>
                          <a:chExt cx="5724525" cy="5935979"/>
                        </a:xfrm>
                      </wpg:grpSpPr>
                      <wpg:grpSp>
                        <wpg:cNvPr id="23" name="Group 23"/>
                        <wpg:cNvGrpSpPr/>
                        <wpg:grpSpPr>
                          <a:xfrm>
                            <a:off x="0" y="0"/>
                            <a:ext cx="5724525" cy="5935979"/>
                            <a:chOff x="0" y="891"/>
                            <a:chExt cx="5724525" cy="5936713"/>
                          </a:xfrm>
                        </wpg:grpSpPr>
                        <pic:pic xmlns:pic="http://schemas.openxmlformats.org/drawingml/2006/picture">
                          <pic:nvPicPr>
                            <pic:cNvPr id="19" name="Picture 19"/>
                            <pic:cNvPicPr>
                              <a:picLocks noChangeAspect="1"/>
                            </pic:cNvPicPr>
                          </pic:nvPicPr>
                          <pic:blipFill>
                            <a:blip r:embed="rId61" cstate="print">
                              <a:extLst>
                                <a:ext uri="{28A0092B-C50C-407E-A947-70E740481C1C}">
                                  <a14:useLocalDpi xmlns:a14="http://schemas.microsoft.com/office/drawing/2010/main" val="0"/>
                                </a:ext>
                              </a:extLst>
                            </a:blip>
                            <a:srcRect/>
                            <a:stretch/>
                          </pic:blipFill>
                          <pic:spPr bwMode="auto">
                            <a:xfrm>
                              <a:off x="0" y="891"/>
                              <a:ext cx="5724525" cy="2865243"/>
                            </a:xfrm>
                            <a:prstGeom prst="rect">
                              <a:avLst/>
                            </a:prstGeom>
                            <a:noFill/>
                            <a:ln>
                              <a:noFill/>
                            </a:ln>
                          </pic:spPr>
                        </pic:pic>
                        <wps:wsp>
                          <wps:cNvPr id="22" name="Text Box 22"/>
                          <wps:cNvSpPr txBox="1"/>
                          <wps:spPr>
                            <a:xfrm>
                              <a:off x="307975" y="5642329"/>
                              <a:ext cx="3463925" cy="295275"/>
                            </a:xfrm>
                            <a:prstGeom prst="rect">
                              <a:avLst/>
                            </a:prstGeom>
                            <a:noFill/>
                            <a:ln w="6350">
                              <a:noFill/>
                            </a:ln>
                          </wps:spPr>
                          <wps:txbx>
                            <w:txbxContent>
                              <w:p w14:paraId="124A2614" w14:textId="17239A46" w:rsidR="00EA1699" w:rsidRPr="00BB55A3" w:rsidRDefault="00EA1699" w:rsidP="00FE29C0">
                                <w:pPr>
                                  <w:pStyle w:val="Caption"/>
                                  <w:jc w:val="left"/>
                                  <w:rPr>
                                    <w:lang w:val="en-IL"/>
                                  </w:rPr>
                                </w:pPr>
                                <w:r>
                                  <w:t>Figure 9</w:t>
                                </w:r>
                                <w:r w:rsidRPr="00FE29C0">
                                  <w:t>-4</w:t>
                                </w:r>
                                <w:r>
                                  <w:rPr>
                                    <w:lang w:val="en-IL"/>
                                  </w:rPr>
                                  <w:t>: CDF of interarrival times with 80% load</w:t>
                                </w:r>
                              </w:p>
                              <w:p w14:paraId="18935C19" w14:textId="77777777" w:rsidR="00EA1699" w:rsidRDefault="00EA1699">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77" name="Picture 277"/>
                          <pic:cNvPicPr>
                            <a:picLocks noChangeAspect="1"/>
                          </pic:cNvPicPr>
                        </pic:nvPicPr>
                        <pic:blipFill rotWithShape="1">
                          <a:blip r:embed="rId62" cstate="print">
                            <a:extLst>
                              <a:ext uri="{28A0092B-C50C-407E-A947-70E740481C1C}">
                                <a14:useLocalDpi xmlns:a14="http://schemas.microsoft.com/office/drawing/2010/main" val="0"/>
                              </a:ext>
                            </a:extLst>
                          </a:blip>
                          <a:srcRect l="8546" r="7215"/>
                          <a:stretch/>
                        </pic:blipFill>
                        <pic:spPr bwMode="auto">
                          <a:xfrm>
                            <a:off x="501650" y="2819400"/>
                            <a:ext cx="4819650" cy="28638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0A15382" id="Group 278" o:spid="_x0000_s1079" style="position:absolute;left:0;text-align:left;margin-left:0;margin-top:14.55pt;width:450.75pt;height:467.4pt;z-index:251611648;mso-position-horizontal:center;mso-position-horizontal-relative:margin;mso-width-relative:margin;mso-height-relative:margin" coordsize="57245,5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">
                <v:group id="Group 23" o:spid="_x0000_s1080" style="position:absolute;width:57245;height:59359" coordorigin=",8" coordsize="57245,59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9" o:spid="_x0000_s1081" type="#_x0000_t75" style="position:absolute;top:8;width:57245;height:2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">
                    <v:imagedata r:id="rId63" o:title=""/>
                  </v:shape>
                  <v:shape id="Text Box 22" o:spid="_x0000_s1082" type="#_x0000_t202" style="position:absolute;left:3079;top:56423;width:346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124A2614" w14:textId="17239A46" w:rsidR="00EA1699" w:rsidRPr="00BB55A3" w:rsidRDefault="00EA1699" w:rsidP="00FE29C0">
                          <w:pPr>
                            <w:pStyle w:val="Caption"/>
                            <w:jc w:val="left"/>
                            <w:rPr>
                              <w:lang w:val="en-IL"/>
                            </w:rPr>
                          </w:pPr>
                          <w:r>
                            <w:t>Figure 9</w:t>
                          </w:r>
                          <w:r w:rsidRPr="00FE29C0">
                            <w:t>-4</w:t>
                          </w:r>
                          <w:r>
                            <w:rPr>
                              <w:lang w:val="en-IL"/>
                            </w:rPr>
                            <w:t>: CDF of interarrival times with 80% load</w:t>
                          </w:r>
                        </w:p>
                        <w:p w14:paraId="18935C19" w14:textId="77777777" w:rsidR="00EA1699" w:rsidRDefault="00EA1699">
                          <w:pPr>
                            <w:rPr>
                              <w:lang w:bidi="ar-SA"/>
                            </w:rPr>
                          </w:pPr>
                        </w:p>
                      </w:txbxContent>
                    </v:textbox>
                  </v:shape>
                </v:group>
                <v:shape id="Picture 277" o:spid="_x0000_s1083" type="#_x0000_t75" style="position:absolute;left:5016;top:28194;width:48197;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">
                  <v:imagedata r:id="rId64" o:title="" cropleft="5601f" cropright="4728f"/>
                </v:shape>
                <w10:wrap anchorx="margin"/>
              </v:group>
            </w:pict>
          </mc:Fallback>
        </mc:AlternateContent>
      </w:r>
    </w:p>
    <w:p w14:paraId="6FD010A8" w14:textId="49898574" w:rsidR="00BB55A3" w:rsidRDefault="00BB55A3" w:rsidP="00E72F53">
      <w:pPr>
        <w:spacing w:after="0" w:line="240" w:lineRule="auto"/>
        <w:rPr>
          <w:rtl/>
        </w:rPr>
      </w:pPr>
    </w:p>
    <w:p w14:paraId="3BD191C7" w14:textId="133A1C1B" w:rsidR="00E365AF" w:rsidRDefault="00E365AF" w:rsidP="00E72F53">
      <w:pPr>
        <w:spacing w:after="0" w:line="240" w:lineRule="auto"/>
        <w:rPr>
          <w:rtl/>
        </w:rPr>
      </w:pPr>
    </w:p>
    <w:p w14:paraId="3754F148" w14:textId="50B92259" w:rsidR="00E365AF" w:rsidRDefault="00E365AF" w:rsidP="00E72F53">
      <w:pPr>
        <w:spacing w:after="0" w:line="240" w:lineRule="auto"/>
        <w:rPr>
          <w:rtl/>
        </w:rPr>
      </w:pPr>
    </w:p>
    <w:p w14:paraId="6967818D" w14:textId="42E1FA87" w:rsidR="00E365AF" w:rsidRDefault="00E365AF" w:rsidP="00E72F53">
      <w:pPr>
        <w:spacing w:after="0" w:line="240" w:lineRule="auto"/>
        <w:rPr>
          <w:rtl/>
        </w:rPr>
      </w:pPr>
    </w:p>
    <w:p w14:paraId="7254F3FE" w14:textId="40214724" w:rsidR="00E365AF" w:rsidRDefault="00E365AF" w:rsidP="00E72F53">
      <w:pPr>
        <w:spacing w:after="0" w:line="240" w:lineRule="auto"/>
        <w:rPr>
          <w:rtl/>
        </w:rPr>
      </w:pPr>
    </w:p>
    <w:p w14:paraId="57B31142" w14:textId="0BAA015F" w:rsidR="00E365AF" w:rsidRDefault="00E365AF" w:rsidP="00E72F53">
      <w:pPr>
        <w:spacing w:after="0" w:line="240" w:lineRule="auto"/>
        <w:rPr>
          <w:rtl/>
        </w:rPr>
      </w:pPr>
    </w:p>
    <w:p w14:paraId="14035EAC" w14:textId="6053B90F" w:rsidR="00E365AF" w:rsidRDefault="00E365AF" w:rsidP="00E72F53">
      <w:pPr>
        <w:spacing w:after="0" w:line="240" w:lineRule="auto"/>
        <w:rPr>
          <w:rtl/>
        </w:rPr>
      </w:pPr>
    </w:p>
    <w:p w14:paraId="06EF66B8" w14:textId="29445465" w:rsidR="00E365AF" w:rsidRDefault="00E365AF" w:rsidP="00E72F53">
      <w:pPr>
        <w:spacing w:after="0" w:line="240" w:lineRule="auto"/>
        <w:rPr>
          <w:rtl/>
        </w:rPr>
      </w:pPr>
    </w:p>
    <w:p w14:paraId="3D667F55" w14:textId="202FB526" w:rsidR="00E365AF" w:rsidRDefault="00E365AF" w:rsidP="00E72F53">
      <w:pPr>
        <w:spacing w:after="0" w:line="240" w:lineRule="auto"/>
        <w:rPr>
          <w:rtl/>
        </w:rPr>
      </w:pPr>
    </w:p>
    <w:p w14:paraId="61454167" w14:textId="38EAFB03" w:rsidR="00E365AF" w:rsidRDefault="00E365AF" w:rsidP="00E72F53">
      <w:pPr>
        <w:spacing w:after="0" w:line="240" w:lineRule="auto"/>
        <w:rPr>
          <w:rtl/>
        </w:rPr>
      </w:pPr>
    </w:p>
    <w:p w14:paraId="29AC7FD4" w14:textId="59B0A468" w:rsidR="00E365AF" w:rsidRDefault="00E365AF" w:rsidP="00E72F53">
      <w:pPr>
        <w:spacing w:after="0" w:line="240" w:lineRule="auto"/>
        <w:rPr>
          <w:rtl/>
        </w:rPr>
      </w:pPr>
    </w:p>
    <w:p w14:paraId="68A0130E" w14:textId="6007E1CA" w:rsidR="00E365AF" w:rsidRDefault="00E365AF" w:rsidP="00E72F53">
      <w:pPr>
        <w:spacing w:after="0" w:line="240" w:lineRule="auto"/>
        <w:rPr>
          <w:rtl/>
        </w:rPr>
      </w:pPr>
    </w:p>
    <w:p w14:paraId="296DFD31" w14:textId="7B970F79" w:rsidR="00E365AF" w:rsidRDefault="00E365AF" w:rsidP="00E72F53">
      <w:pPr>
        <w:spacing w:after="0" w:line="240" w:lineRule="auto"/>
        <w:rPr>
          <w:rtl/>
        </w:rPr>
      </w:pPr>
    </w:p>
    <w:p w14:paraId="6D398A84" w14:textId="5383EA01" w:rsidR="00E365AF" w:rsidRDefault="00E365AF" w:rsidP="00E72F53">
      <w:pPr>
        <w:spacing w:after="0" w:line="240" w:lineRule="auto"/>
        <w:rPr>
          <w:rtl/>
        </w:rPr>
      </w:pPr>
    </w:p>
    <w:p w14:paraId="06B5128A" w14:textId="6B94FA5E" w:rsidR="00E365AF" w:rsidRDefault="00E365AF" w:rsidP="00E72F53">
      <w:pPr>
        <w:spacing w:after="0" w:line="240" w:lineRule="auto"/>
        <w:rPr>
          <w:rtl/>
        </w:rPr>
      </w:pPr>
    </w:p>
    <w:p w14:paraId="4D55D7DE" w14:textId="714732E4" w:rsidR="00E365AF" w:rsidRDefault="00E365AF" w:rsidP="00E72F53">
      <w:pPr>
        <w:spacing w:after="0" w:line="240" w:lineRule="auto"/>
        <w:rPr>
          <w:rtl/>
        </w:rPr>
      </w:pPr>
    </w:p>
    <w:p w14:paraId="53784D76" w14:textId="494092CA" w:rsidR="00E365AF" w:rsidRDefault="00E365AF" w:rsidP="00E72F53">
      <w:pPr>
        <w:spacing w:after="0" w:line="240" w:lineRule="auto"/>
        <w:rPr>
          <w:rtl/>
        </w:rPr>
      </w:pPr>
    </w:p>
    <w:p w14:paraId="4D4C30F0" w14:textId="7EFE540E" w:rsidR="00E365AF" w:rsidRDefault="00E365AF" w:rsidP="00E72F53">
      <w:pPr>
        <w:spacing w:after="0" w:line="240" w:lineRule="auto"/>
        <w:rPr>
          <w:rtl/>
        </w:rPr>
      </w:pPr>
    </w:p>
    <w:p w14:paraId="7DEB9A5D" w14:textId="528DD699" w:rsidR="00E365AF" w:rsidRDefault="00E365AF" w:rsidP="00E72F53">
      <w:pPr>
        <w:spacing w:after="0" w:line="240" w:lineRule="auto"/>
        <w:rPr>
          <w:rtl/>
        </w:rPr>
      </w:pPr>
    </w:p>
    <w:p w14:paraId="266E8C51" w14:textId="7A09C601" w:rsidR="00E365AF" w:rsidRDefault="00E365AF" w:rsidP="00E72F53">
      <w:pPr>
        <w:spacing w:after="0" w:line="240" w:lineRule="auto"/>
        <w:rPr>
          <w:rtl/>
        </w:rPr>
      </w:pPr>
    </w:p>
    <w:p w14:paraId="63FE189C" w14:textId="77777777" w:rsidR="00E365AF" w:rsidRDefault="00E365AF" w:rsidP="00E72F53">
      <w:pPr>
        <w:spacing w:after="0" w:line="240" w:lineRule="auto"/>
      </w:pPr>
    </w:p>
    <w:p w14:paraId="7A34BB1C" w14:textId="3AA34B38" w:rsidR="00490C43" w:rsidRDefault="00490C43" w:rsidP="00591EFB">
      <w:pPr>
        <w:spacing w:after="0" w:line="240" w:lineRule="auto"/>
        <w:rPr>
          <w:rtl/>
        </w:rPr>
      </w:pPr>
    </w:p>
    <w:p w14:paraId="5D8DF5B0" w14:textId="77777777" w:rsidR="00E365AF" w:rsidRDefault="00E365AF" w:rsidP="00490C43">
      <w:pPr>
        <w:spacing w:after="0" w:line="240" w:lineRule="auto"/>
        <w:rPr>
          <w:rtl/>
          <w:lang w:bidi="ar-SA"/>
        </w:rPr>
      </w:pPr>
    </w:p>
    <w:p w14:paraId="58E32E34" w14:textId="77777777" w:rsidR="00E365AF" w:rsidRDefault="00E365AF" w:rsidP="00490C43">
      <w:pPr>
        <w:spacing w:after="0" w:line="240" w:lineRule="auto"/>
        <w:rPr>
          <w:rtl/>
          <w:lang w:bidi="ar-SA"/>
        </w:rPr>
      </w:pPr>
    </w:p>
    <w:p w14:paraId="5A74A5A7" w14:textId="77777777" w:rsidR="00E365AF" w:rsidRDefault="00E365AF" w:rsidP="00490C43">
      <w:pPr>
        <w:spacing w:after="0" w:line="240" w:lineRule="auto"/>
        <w:rPr>
          <w:rtl/>
          <w:lang w:bidi="ar-SA"/>
        </w:rPr>
      </w:pPr>
    </w:p>
    <w:p w14:paraId="5641319F" w14:textId="77777777" w:rsidR="00E365AF" w:rsidRDefault="00E365AF" w:rsidP="00490C43">
      <w:pPr>
        <w:spacing w:after="0" w:line="240" w:lineRule="auto"/>
        <w:rPr>
          <w:rtl/>
          <w:lang w:bidi="ar-SA"/>
        </w:rPr>
      </w:pPr>
    </w:p>
    <w:p w14:paraId="7F3AB98E" w14:textId="497ACD3C" w:rsidR="00490C43" w:rsidRDefault="00E365AF" w:rsidP="00490C43">
      <w:pPr>
        <w:spacing w:after="0" w:line="240" w:lineRule="auto"/>
        <w:rPr>
          <w:rtl/>
          <w:lang w:bidi="ar-SA"/>
        </w:rPr>
      </w:pPr>
      <w:r>
        <w:rPr>
          <w:noProof/>
          <w:rtl/>
          <w:lang w:val="ar-SA" w:bidi="ar-SA"/>
        </w:rPr>
        <w:lastRenderedPageBreak/>
        <mc:AlternateContent>
          <mc:Choice Requires="wpg">
            <w:drawing>
              <wp:anchor distT="0" distB="0" distL="114300" distR="114300" simplePos="0" relativeHeight="251741696" behindDoc="0" locked="0" layoutInCell="1" allowOverlap="1" wp14:anchorId="07205642" wp14:editId="55AC0C37">
                <wp:simplePos x="0" y="0"/>
                <wp:positionH relativeFrom="margin">
                  <wp:posOffset>123825</wp:posOffset>
                </wp:positionH>
                <wp:positionV relativeFrom="paragraph">
                  <wp:posOffset>0</wp:posOffset>
                </wp:positionV>
                <wp:extent cx="5724525" cy="6539230"/>
                <wp:effectExtent l="0" t="0" r="9525" b="0"/>
                <wp:wrapTopAndBottom/>
                <wp:docPr id="90" name="Group 90"/>
                <wp:cNvGraphicFramePr/>
                <a:graphic xmlns:a="http://schemas.openxmlformats.org/drawingml/2006/main">
                  <a:graphicData uri="http://schemas.microsoft.com/office/word/2010/wordprocessingGroup">
                    <wpg:wgp>
                      <wpg:cNvGrpSpPr/>
                      <wpg:grpSpPr>
                        <a:xfrm>
                          <a:off x="0" y="0"/>
                          <a:ext cx="5724525" cy="6539230"/>
                          <a:chOff x="241300" y="0"/>
                          <a:chExt cx="5724525" cy="6539230"/>
                        </a:xfrm>
                      </wpg:grpSpPr>
                      <wpg:grpSp>
                        <wpg:cNvPr id="25" name="Group 25"/>
                        <wpg:cNvGrpSpPr/>
                        <wpg:grpSpPr>
                          <a:xfrm>
                            <a:off x="241300" y="0"/>
                            <a:ext cx="5724525" cy="6539230"/>
                            <a:chOff x="0" y="891"/>
                            <a:chExt cx="5724525" cy="6540009"/>
                          </a:xfrm>
                        </wpg:grpSpPr>
                        <pic:pic xmlns:pic="http://schemas.openxmlformats.org/drawingml/2006/picture">
                          <pic:nvPicPr>
                            <pic:cNvPr id="20" name="Picture 20"/>
                            <pic:cNvPicPr>
                              <a:picLocks noChangeAspect="1"/>
                            </pic:cNvPicPr>
                          </pic:nvPicPr>
                          <pic:blipFill>
                            <a:blip r:embed="rId65" cstate="print">
                              <a:extLst>
                                <a:ext uri="{28A0092B-C50C-407E-A947-70E740481C1C}">
                                  <a14:useLocalDpi xmlns:a14="http://schemas.microsoft.com/office/drawing/2010/main" val="0"/>
                                </a:ext>
                              </a:extLst>
                            </a:blip>
                            <a:srcRect/>
                            <a:stretch/>
                          </pic:blipFill>
                          <pic:spPr bwMode="auto">
                            <a:xfrm>
                              <a:off x="0" y="891"/>
                              <a:ext cx="5724525" cy="2865243"/>
                            </a:xfrm>
                            <a:prstGeom prst="rect">
                              <a:avLst/>
                            </a:prstGeom>
                            <a:noFill/>
                            <a:ln>
                              <a:noFill/>
                            </a:ln>
                          </pic:spPr>
                        </pic:pic>
                        <wps:wsp>
                          <wps:cNvPr id="24" name="Text Box 24"/>
                          <wps:cNvSpPr txBox="1"/>
                          <wps:spPr>
                            <a:xfrm>
                              <a:off x="158750" y="6245625"/>
                              <a:ext cx="3556000" cy="295275"/>
                            </a:xfrm>
                            <a:prstGeom prst="rect">
                              <a:avLst/>
                            </a:prstGeom>
                            <a:noFill/>
                            <a:ln w="6350">
                              <a:noFill/>
                            </a:ln>
                          </wps:spPr>
                          <wps:txbx>
                            <w:txbxContent>
                              <w:p w14:paraId="34BC78A9" w14:textId="5DE6175E" w:rsidR="00EA1699" w:rsidRPr="00BB55A3" w:rsidRDefault="00EA1699" w:rsidP="00BB55A3">
                                <w:pPr>
                                  <w:pStyle w:val="Caption"/>
                                  <w:jc w:val="left"/>
                                  <w:rPr>
                                    <w:lang w:val="en-IL"/>
                                  </w:rPr>
                                </w:pPr>
                                <w:r>
                                  <w:t>Figure 9</w:t>
                                </w:r>
                                <w:r w:rsidRPr="00FE29C0">
                                  <w:t>-</w:t>
                                </w:r>
                                <w:r>
                                  <w:t>5</w:t>
                                </w:r>
                                <w:r>
                                  <w:rPr>
                                    <w:lang w:val="en-IL"/>
                                  </w:rPr>
                                  <w:t>:</w:t>
                                </w:r>
                                <w:r w:rsidRPr="00BB55A3">
                                  <w:rPr>
                                    <w:lang w:val="en-IL"/>
                                  </w:rPr>
                                  <w:t xml:space="preserve"> </w:t>
                                </w:r>
                                <w:r>
                                  <w:rPr>
                                    <w:lang w:val="en-IL"/>
                                  </w:rPr>
                                  <w:t>CDF of interarrival times with 100% load</w:t>
                                </w:r>
                              </w:p>
                              <w:p w14:paraId="1C578D85" w14:textId="3D6DC529" w:rsidR="00EA1699" w:rsidRPr="00BB55A3" w:rsidRDefault="00EA1699" w:rsidP="00C473EC">
                                <w:pPr>
                                  <w:pStyle w:val="Caption"/>
                                  <w:jc w:val="left"/>
                                  <w:rPr>
                                    <w:lang w:val="en-IL"/>
                                  </w:rPr>
                                </w:pPr>
                              </w:p>
                              <w:p w14:paraId="65DCE02F" w14:textId="77777777" w:rsidR="00EA1699" w:rsidRDefault="00EA1699" w:rsidP="00C473EC">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83" name="Picture 283"/>
                          <pic:cNvPicPr>
                            <a:picLocks noChangeAspect="1"/>
                          </pic:cNvPicPr>
                        </pic:nvPicPr>
                        <pic:blipFill rotWithShape="1">
                          <a:blip r:embed="rId66" cstate="print">
                            <a:extLst>
                              <a:ext uri="{28A0092B-C50C-407E-A947-70E740481C1C}">
                                <a14:useLocalDpi xmlns:a14="http://schemas.microsoft.com/office/drawing/2010/main" val="0"/>
                              </a:ext>
                            </a:extLst>
                          </a:blip>
                          <a:srcRect l="8657" r="8101"/>
                          <a:stretch/>
                        </pic:blipFill>
                        <pic:spPr bwMode="auto">
                          <a:xfrm>
                            <a:off x="714375" y="3380140"/>
                            <a:ext cx="4762500" cy="28638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7205642" id="Group 90" o:spid="_x0000_s1084" style="position:absolute;left:0;text-align:left;margin-left:9.75pt;margin-top:0;width:450.75pt;height:514.9pt;z-index:251741696;mso-position-horizontal-relative:margin;mso-width-relative:margin;mso-height-relative:margin" coordorigin="2413" coordsize="57245,65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">
                <v:group id="Group 25" o:spid="_x0000_s1085" style="position:absolute;left:2413;width:57245;height:65392" coordorigin=",8" coordsize="57245,6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0" o:spid="_x0000_s1086" type="#_x0000_t75" style="position:absolute;top:8;width:57245;height:2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">
                    <v:imagedata r:id="rId67" o:title=""/>
                  </v:shape>
                  <v:shape id="Text Box 24" o:spid="_x0000_s1087" type="#_x0000_t202" style="position:absolute;left:1587;top:62456;width:3556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4BC78A9" w14:textId="5DE6175E" w:rsidR="00EA1699" w:rsidRPr="00BB55A3" w:rsidRDefault="00EA1699" w:rsidP="00BB55A3">
                          <w:pPr>
                            <w:pStyle w:val="Caption"/>
                            <w:jc w:val="left"/>
                            <w:rPr>
                              <w:lang w:val="en-IL"/>
                            </w:rPr>
                          </w:pPr>
                          <w:r>
                            <w:t>Figure 9</w:t>
                          </w:r>
                          <w:r w:rsidRPr="00FE29C0">
                            <w:t>-</w:t>
                          </w:r>
                          <w:r>
                            <w:t>5</w:t>
                          </w:r>
                          <w:r>
                            <w:rPr>
                              <w:lang w:val="en-IL"/>
                            </w:rPr>
                            <w:t>:</w:t>
                          </w:r>
                          <w:r w:rsidRPr="00BB55A3">
                            <w:rPr>
                              <w:lang w:val="en-IL"/>
                            </w:rPr>
                            <w:t xml:space="preserve"> </w:t>
                          </w:r>
                          <w:r>
                            <w:rPr>
                              <w:lang w:val="en-IL"/>
                            </w:rPr>
                            <w:t>CDF of interarrival times with 100% load</w:t>
                          </w:r>
                        </w:p>
                        <w:p w14:paraId="1C578D85" w14:textId="3D6DC529" w:rsidR="00EA1699" w:rsidRPr="00BB55A3" w:rsidRDefault="00EA1699" w:rsidP="00C473EC">
                          <w:pPr>
                            <w:pStyle w:val="Caption"/>
                            <w:jc w:val="left"/>
                            <w:rPr>
                              <w:lang w:val="en-IL"/>
                            </w:rPr>
                          </w:pPr>
                        </w:p>
                        <w:p w14:paraId="65DCE02F" w14:textId="77777777" w:rsidR="00EA1699" w:rsidRDefault="00EA1699" w:rsidP="00C473EC">
                          <w:pPr>
                            <w:rPr>
                              <w:lang w:bidi="ar-SA"/>
                            </w:rPr>
                          </w:pPr>
                        </w:p>
                      </w:txbxContent>
                    </v:textbox>
                  </v:shape>
                </v:group>
                <v:shape id="Picture 283" o:spid="_x0000_s1088" type="#_x0000_t75" style="position:absolute;left:7143;top:33801;width:47625;height:28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">
                  <v:imagedata r:id="rId68" o:title="" cropleft="5673f" cropright="5309f"/>
                </v:shape>
                <w10:wrap type="topAndBottom" anchorx="margin"/>
              </v:group>
            </w:pict>
          </mc:Fallback>
        </mc:AlternateContent>
      </w:r>
    </w:p>
    <w:p w14:paraId="38F63F82" w14:textId="6CF6A38D" w:rsidR="00490C43" w:rsidRDefault="00490C43" w:rsidP="00490C43">
      <w:pPr>
        <w:spacing w:after="0" w:line="240" w:lineRule="auto"/>
        <w:rPr>
          <w:rtl/>
        </w:rPr>
      </w:pPr>
    </w:p>
    <w:p w14:paraId="5A5E3156" w14:textId="635441CC" w:rsidR="00E365AF" w:rsidRDefault="00E365AF" w:rsidP="00BB55A3">
      <w:pPr>
        <w:rPr>
          <w:rtl/>
        </w:rPr>
      </w:pPr>
    </w:p>
    <w:p w14:paraId="56D4C88B" w14:textId="2C8E3C66" w:rsidR="00E365AF" w:rsidRDefault="00E365AF" w:rsidP="00BB55A3">
      <w:pPr>
        <w:rPr>
          <w:rtl/>
        </w:rPr>
      </w:pPr>
    </w:p>
    <w:p w14:paraId="75B47273" w14:textId="6DBA760A" w:rsidR="00E365AF" w:rsidRDefault="00E365AF" w:rsidP="00BB55A3">
      <w:pPr>
        <w:rPr>
          <w:rtl/>
        </w:rPr>
      </w:pPr>
    </w:p>
    <w:p w14:paraId="22ECBE2D" w14:textId="78FFCF3E" w:rsidR="00E365AF" w:rsidRDefault="00E365AF" w:rsidP="00BB55A3">
      <w:pPr>
        <w:rPr>
          <w:rtl/>
        </w:rPr>
      </w:pPr>
    </w:p>
    <w:p w14:paraId="4D90A423" w14:textId="778506D1" w:rsidR="00E365AF" w:rsidRDefault="00E365AF" w:rsidP="00BB55A3">
      <w:pPr>
        <w:rPr>
          <w:rtl/>
        </w:rPr>
      </w:pPr>
    </w:p>
    <w:p w14:paraId="2E733808" w14:textId="651B8DD9" w:rsidR="00E365AF" w:rsidRDefault="00E365AF" w:rsidP="00BB55A3">
      <w:pPr>
        <w:rPr>
          <w:rtl/>
        </w:rPr>
      </w:pPr>
    </w:p>
    <w:p w14:paraId="54315833" w14:textId="0418F0ED" w:rsidR="00E365AF" w:rsidRDefault="00E365AF" w:rsidP="00BB55A3">
      <w:pPr>
        <w:rPr>
          <w:rtl/>
        </w:rPr>
      </w:pPr>
      <w:r>
        <w:rPr>
          <w:noProof/>
          <w:rtl/>
          <w:lang w:val="he-IL"/>
        </w:rPr>
        <w:lastRenderedPageBreak/>
        <mc:AlternateContent>
          <mc:Choice Requires="wpg">
            <w:drawing>
              <wp:anchor distT="0" distB="0" distL="114300" distR="114300" simplePos="0" relativeHeight="251642368" behindDoc="0" locked="0" layoutInCell="1" allowOverlap="1" wp14:anchorId="1026A881" wp14:editId="3BA15EAB">
                <wp:simplePos x="0" y="0"/>
                <wp:positionH relativeFrom="margin">
                  <wp:align>left</wp:align>
                </wp:positionH>
                <wp:positionV relativeFrom="paragraph">
                  <wp:posOffset>57150</wp:posOffset>
                </wp:positionV>
                <wp:extent cx="5743575" cy="6059805"/>
                <wp:effectExtent l="0" t="0" r="9525" b="0"/>
                <wp:wrapTopAndBottom/>
                <wp:docPr id="309" name="Group 309"/>
                <wp:cNvGraphicFramePr/>
                <a:graphic xmlns:a="http://schemas.openxmlformats.org/drawingml/2006/main">
                  <a:graphicData uri="http://schemas.microsoft.com/office/word/2010/wordprocessingGroup">
                    <wpg:wgp>
                      <wpg:cNvGrpSpPr/>
                      <wpg:grpSpPr>
                        <a:xfrm>
                          <a:off x="0" y="0"/>
                          <a:ext cx="5743575" cy="6059805"/>
                          <a:chOff x="12700" y="565151"/>
                          <a:chExt cx="5743575" cy="6059805"/>
                        </a:xfrm>
                      </wpg:grpSpPr>
                      <wpg:grpSp>
                        <wpg:cNvPr id="27" name="Group 27"/>
                        <wpg:cNvGrpSpPr/>
                        <wpg:grpSpPr>
                          <a:xfrm>
                            <a:off x="31750" y="565151"/>
                            <a:ext cx="5724525" cy="6059805"/>
                            <a:chOff x="31750" y="566108"/>
                            <a:chExt cx="5724525" cy="6060521"/>
                          </a:xfrm>
                        </wpg:grpSpPr>
                        <pic:pic xmlns:pic="http://schemas.openxmlformats.org/drawingml/2006/picture">
                          <pic:nvPicPr>
                            <pic:cNvPr id="21" name="Picture 21"/>
                            <pic:cNvPicPr>
                              <a:picLocks noChangeAspect="1"/>
                            </pic:cNvPicPr>
                          </pic:nvPicPr>
                          <pic:blipFill>
                            <a:blip r:embed="rId69" cstate="print">
                              <a:extLst>
                                <a:ext uri="{28A0092B-C50C-407E-A947-70E740481C1C}">
                                  <a14:useLocalDpi xmlns:a14="http://schemas.microsoft.com/office/drawing/2010/main" val="0"/>
                                </a:ext>
                              </a:extLst>
                            </a:blip>
                            <a:srcRect/>
                            <a:stretch/>
                          </pic:blipFill>
                          <pic:spPr bwMode="auto">
                            <a:xfrm>
                              <a:off x="31750" y="566108"/>
                              <a:ext cx="5724525" cy="2865243"/>
                            </a:xfrm>
                            <a:prstGeom prst="rect">
                              <a:avLst/>
                            </a:prstGeom>
                            <a:noFill/>
                            <a:ln>
                              <a:noFill/>
                            </a:ln>
                          </pic:spPr>
                        </pic:pic>
                        <wps:wsp>
                          <wps:cNvPr id="26" name="Text Box 26"/>
                          <wps:cNvSpPr txBox="1"/>
                          <wps:spPr>
                            <a:xfrm>
                              <a:off x="355600" y="6331354"/>
                              <a:ext cx="3702050" cy="295275"/>
                            </a:xfrm>
                            <a:prstGeom prst="rect">
                              <a:avLst/>
                            </a:prstGeom>
                            <a:noFill/>
                            <a:ln w="6350">
                              <a:noFill/>
                            </a:ln>
                          </wps:spPr>
                          <wps:txbx>
                            <w:txbxContent>
                              <w:p w14:paraId="00A23995" w14:textId="64C0602A" w:rsidR="00EA1699" w:rsidRPr="00C473EC" w:rsidRDefault="00EA1699" w:rsidP="00C473EC">
                                <w:pPr>
                                  <w:pStyle w:val="Caption"/>
                                  <w:jc w:val="left"/>
                                </w:pPr>
                                <w:r>
                                  <w:t>Figure 9</w:t>
                                </w:r>
                                <w:r w:rsidRPr="00FE29C0">
                                  <w:t>-</w:t>
                                </w:r>
                                <w:r>
                                  <w:t>6</w:t>
                                </w:r>
                                <w:r w:rsidRPr="00BB55A3">
                                  <w:rPr>
                                    <w:lang w:val="en-IL"/>
                                  </w:rPr>
                                  <w:t xml:space="preserve"> </w:t>
                                </w:r>
                                <w:r>
                                  <w:rPr>
                                    <w:lang w:val="en-IL"/>
                                  </w:rPr>
                                  <w:t>CDF of interarrival times with 120% load</w:t>
                                </w:r>
                              </w:p>
                              <w:p w14:paraId="6A87C572" w14:textId="77777777" w:rsidR="00EA1699" w:rsidRDefault="00EA1699" w:rsidP="00C473EC">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06" name="Picture 306"/>
                          <pic:cNvPicPr>
                            <a:picLocks noChangeAspect="1"/>
                          </pic:cNvPicPr>
                        </pic:nvPicPr>
                        <pic:blipFill rotWithShape="1">
                          <a:blip r:embed="rId70" cstate="print">
                            <a:extLst>
                              <a:ext uri="{28A0092B-C50C-407E-A947-70E740481C1C}">
                                <a14:useLocalDpi xmlns:a14="http://schemas.microsoft.com/office/drawing/2010/main" val="0"/>
                              </a:ext>
                            </a:extLst>
                          </a:blip>
                          <a:srcRect b="3770"/>
                          <a:stretch/>
                        </pic:blipFill>
                        <pic:spPr bwMode="auto">
                          <a:xfrm>
                            <a:off x="12700" y="3511550"/>
                            <a:ext cx="5721350" cy="27559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026A881" id="Group 309" o:spid="_x0000_s1089" style="position:absolute;left:0;text-align:left;margin-left:0;margin-top:4.5pt;width:452.25pt;height:477.15pt;z-index:251642368;mso-position-horizontal:left;mso-position-horizontal-relative:margin;mso-width-relative:margin;mso-height-relative:margin" coordorigin="127,5651" coordsize="57435,60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">
                <v:group id="Group 27" o:spid="_x0000_s1090" style="position:absolute;left:317;top:5651;width:57245;height:60598" coordorigin="317,5661" coordsize="57245,6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1" o:spid="_x0000_s1091" type="#_x0000_t75" style="position:absolute;left:317;top:5661;width:57245;height:28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">
                    <v:imagedata r:id="rId71" o:title=""/>
                  </v:shape>
                  <v:shape id="Text Box 26" o:spid="_x0000_s1092" type="#_x0000_t202" style="position:absolute;left:3556;top:63313;width:3702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0A23995" w14:textId="64C0602A" w:rsidR="00EA1699" w:rsidRPr="00C473EC" w:rsidRDefault="00EA1699" w:rsidP="00C473EC">
                          <w:pPr>
                            <w:pStyle w:val="Caption"/>
                            <w:jc w:val="left"/>
                          </w:pPr>
                          <w:r>
                            <w:t>Figure 9</w:t>
                          </w:r>
                          <w:r w:rsidRPr="00FE29C0">
                            <w:t>-</w:t>
                          </w:r>
                          <w:r>
                            <w:t>6</w:t>
                          </w:r>
                          <w:r w:rsidRPr="00BB55A3">
                            <w:rPr>
                              <w:lang w:val="en-IL"/>
                            </w:rPr>
                            <w:t xml:space="preserve"> </w:t>
                          </w:r>
                          <w:r>
                            <w:rPr>
                              <w:lang w:val="en-IL"/>
                            </w:rPr>
                            <w:t>CDF of interarrival times with 120% load</w:t>
                          </w:r>
                        </w:p>
                        <w:p w14:paraId="6A87C572" w14:textId="77777777" w:rsidR="00EA1699" w:rsidRDefault="00EA1699" w:rsidP="00C473EC">
                          <w:pPr>
                            <w:rPr>
                              <w:lang w:bidi="ar-SA"/>
                            </w:rPr>
                          </w:pPr>
                        </w:p>
                      </w:txbxContent>
                    </v:textbox>
                  </v:shape>
                </v:group>
                <v:shape id="Picture 306" o:spid="_x0000_s1093" type="#_x0000_t75" style="position:absolute;left:127;top:35115;width:57213;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">
                  <v:imagedata r:id="rId72" o:title="" cropbottom="2471f"/>
                </v:shape>
                <w10:wrap type="topAndBottom" anchorx="margin"/>
              </v:group>
            </w:pict>
          </mc:Fallback>
        </mc:AlternateContent>
      </w:r>
    </w:p>
    <w:p w14:paraId="49DAF255" w14:textId="4286560E" w:rsidR="00BB55A3" w:rsidRDefault="00BB55A3" w:rsidP="00BB55A3">
      <w:r>
        <w:rPr>
          <w:rFonts w:hint="cs"/>
          <w:rtl/>
        </w:rPr>
        <w:t>אנחנו מראים בכל אחד מהאיורים את פונקציי</w:t>
      </w:r>
      <w:r>
        <w:rPr>
          <w:rFonts w:hint="eastAsia"/>
          <w:rtl/>
        </w:rPr>
        <w:t>ת</w:t>
      </w:r>
      <w:r>
        <w:rPr>
          <w:rFonts w:hint="cs"/>
          <w:rtl/>
        </w:rPr>
        <w:t xml:space="preserve"> ה</w:t>
      </w:r>
      <w:r>
        <w:t xml:space="preserve">  CDF</w:t>
      </w:r>
      <w:proofErr w:type="spellStart"/>
      <w:r>
        <w:rPr>
          <w:rFonts w:hint="cs"/>
          <w:rtl/>
        </w:rPr>
        <w:t>בסקלת</w:t>
      </w:r>
      <w:proofErr w:type="spellEnd"/>
      <w:r>
        <w:rPr>
          <w:rFonts w:hint="cs"/>
          <w:rtl/>
        </w:rPr>
        <w:t xml:space="preserve"> </w:t>
      </w:r>
      <w:r>
        <w:t>log</w:t>
      </w:r>
      <w:r>
        <w:rPr>
          <w:rFonts w:hint="cs"/>
          <w:rtl/>
        </w:rPr>
        <w:t xml:space="preserve"> בציר ה</w:t>
      </w:r>
      <w:r>
        <w:rPr>
          <w:rFonts w:hint="cs"/>
          <w:rtl/>
          <w:lang w:val="en-IL"/>
        </w:rPr>
        <w:t xml:space="preserve">אופקי </w:t>
      </w:r>
      <w:r>
        <w:rPr>
          <w:rFonts w:hint="cs"/>
          <w:rtl/>
        </w:rPr>
        <w:t xml:space="preserve">מה שבעצם מאפשר לנו לראות שזמני הריצה מתפלגים באופן ממש דומה בכל </w:t>
      </w:r>
      <w:proofErr w:type="spellStart"/>
      <w:r>
        <w:rPr>
          <w:rFonts w:hint="cs"/>
          <w:rtl/>
        </w:rPr>
        <w:t>הטרייסים</w:t>
      </w:r>
      <w:proofErr w:type="spellEnd"/>
      <w:r>
        <w:rPr>
          <w:rFonts w:hint="cs"/>
          <w:rtl/>
        </w:rPr>
        <w:t>, מה שנובע מבחירה טובה ב</w:t>
      </w:r>
      <w:r>
        <w:t>clustering</w:t>
      </w:r>
      <w:r>
        <w:rPr>
          <w:rFonts w:hint="cs"/>
          <w:rtl/>
        </w:rPr>
        <w:t xml:space="preserve"> שהתקיים בשלב הקודם. הצלחנו לכסות את רוב זמני הריצה הקיימים במערכת, לעומת זאת בגרפים של ה </w:t>
      </w:r>
      <w:r>
        <w:t>interarrival times</w:t>
      </w:r>
      <w:r>
        <w:rPr>
          <w:rFonts w:hint="cs"/>
          <w:rtl/>
        </w:rPr>
        <w:t xml:space="preserve"> יש קצת שוני ב</w:t>
      </w:r>
      <w:r>
        <w:t>CDF</w:t>
      </w:r>
      <w:r>
        <w:rPr>
          <w:rFonts w:hint="cs"/>
          <w:rtl/>
        </w:rPr>
        <w:t xml:space="preserve"> של </w:t>
      </w:r>
      <w:proofErr w:type="spellStart"/>
      <w:r>
        <w:rPr>
          <w:rFonts w:hint="cs"/>
          <w:rtl/>
        </w:rPr>
        <w:t>הטרייס</w:t>
      </w:r>
      <w:proofErr w:type="spellEnd"/>
      <w:r>
        <w:rPr>
          <w:rFonts w:hint="cs"/>
          <w:rtl/>
        </w:rPr>
        <w:t xml:space="preserve"> המקורי לעומת </w:t>
      </w:r>
      <w:proofErr w:type="spellStart"/>
      <w:r>
        <w:rPr>
          <w:rFonts w:hint="cs"/>
          <w:rtl/>
        </w:rPr>
        <w:t>הטרייסים</w:t>
      </w:r>
      <w:proofErr w:type="spellEnd"/>
      <w:r>
        <w:rPr>
          <w:rFonts w:hint="cs"/>
          <w:rtl/>
        </w:rPr>
        <w:t xml:space="preserve"> שנוצרו, וזה נובע ממהות השיטה של ה- </w:t>
      </w:r>
      <w:r>
        <w:t>User Resampling</w:t>
      </w:r>
      <w:r>
        <w:rPr>
          <w:rFonts w:hint="cs"/>
          <w:rtl/>
        </w:rPr>
        <w:t xml:space="preserve"> כי מרחב הדגימה שלנו מכיל 9 משתמשים שמהם אנחנו דוגמים לאורך כל </w:t>
      </w:r>
      <w:proofErr w:type="spellStart"/>
      <w:r>
        <w:rPr>
          <w:rFonts w:hint="cs"/>
          <w:rtl/>
        </w:rPr>
        <w:t>הטרייס</w:t>
      </w:r>
      <w:proofErr w:type="spellEnd"/>
      <w:r>
        <w:rPr>
          <w:rFonts w:hint="cs"/>
          <w:rtl/>
        </w:rPr>
        <w:t xml:space="preserve"> אז ה</w:t>
      </w:r>
      <w:r>
        <w:rPr>
          <w:lang w:val="en-IL"/>
        </w:rPr>
        <w:t>Job</w:t>
      </w:r>
      <w:r>
        <w:rPr>
          <w:rFonts w:hint="cs"/>
          <w:rtl/>
          <w:lang w:val="en-IL"/>
        </w:rPr>
        <w:t xml:space="preserve">ים </w:t>
      </w:r>
      <w:r>
        <w:rPr>
          <w:rFonts w:hint="cs"/>
          <w:rtl/>
        </w:rPr>
        <w:t>חוזרים על עצמם שוב ושוב ולכן נוצר השוני הזה. אולי אם היינו מוסיפים עוד משתמשים למרחב הדגימה שלנו או הייתה לנו בחירה אחרת של משתמשים היינו יכולים לשחזר את התפלגות ה -</w:t>
      </w:r>
      <w:r>
        <w:t>interarrival times</w:t>
      </w:r>
      <w:r>
        <w:rPr>
          <w:rFonts w:hint="cs"/>
          <w:rtl/>
        </w:rPr>
        <w:t xml:space="preserve"> יותר טוב.</w:t>
      </w:r>
    </w:p>
    <w:p w14:paraId="04CDDB87" w14:textId="6E9AC025" w:rsidR="00C473EC" w:rsidRDefault="00C473EC" w:rsidP="00490C43">
      <w:pPr>
        <w:spacing w:after="0" w:line="240" w:lineRule="auto"/>
      </w:pPr>
    </w:p>
    <w:p w14:paraId="1C019D86" w14:textId="7720BBB1" w:rsidR="00C473EC" w:rsidRDefault="00E365AF" w:rsidP="00F31D15">
      <w:pPr>
        <w:pStyle w:val="ListParagraph"/>
        <w:numPr>
          <w:ilvl w:val="1"/>
          <w:numId w:val="6"/>
        </w:numPr>
        <w:spacing w:after="0" w:line="240" w:lineRule="auto"/>
        <w:ind w:left="1088"/>
      </w:pPr>
      <w:r>
        <w:rPr>
          <w:noProof/>
        </w:rPr>
        <w:lastRenderedPageBreak/>
        <w:drawing>
          <wp:anchor distT="0" distB="0" distL="114300" distR="114300" simplePos="0" relativeHeight="251646464" behindDoc="0" locked="0" layoutInCell="1" allowOverlap="1" wp14:anchorId="53D0201F" wp14:editId="38B995B2">
            <wp:simplePos x="0" y="0"/>
            <wp:positionH relativeFrom="margin">
              <wp:align>left</wp:align>
            </wp:positionH>
            <wp:positionV relativeFrom="paragraph">
              <wp:posOffset>3473450</wp:posOffset>
            </wp:positionV>
            <wp:extent cx="5721350" cy="274955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3992"/>
                    <a:stretch/>
                  </pic:blipFill>
                  <pic:spPr bwMode="auto">
                    <a:xfrm>
                      <a:off x="0" y="0"/>
                      <a:ext cx="5721350" cy="2749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cs"/>
          <w:noProof/>
        </w:rPr>
        <mc:AlternateContent>
          <mc:Choice Requires="wpg">
            <w:drawing>
              <wp:anchor distT="0" distB="0" distL="114300" distR="114300" simplePos="0" relativeHeight="251621888" behindDoc="0" locked="0" layoutInCell="1" allowOverlap="1" wp14:anchorId="2CE319D7" wp14:editId="42B0A3C2">
                <wp:simplePos x="0" y="0"/>
                <wp:positionH relativeFrom="margin">
                  <wp:posOffset>-25400</wp:posOffset>
                </wp:positionH>
                <wp:positionV relativeFrom="paragraph">
                  <wp:posOffset>304800</wp:posOffset>
                </wp:positionV>
                <wp:extent cx="5717540" cy="6319520"/>
                <wp:effectExtent l="0" t="0" r="0" b="5080"/>
                <wp:wrapTopAndBottom/>
                <wp:docPr id="57" name="Group 57"/>
                <wp:cNvGraphicFramePr/>
                <a:graphic xmlns:a="http://schemas.openxmlformats.org/drawingml/2006/main">
                  <a:graphicData uri="http://schemas.microsoft.com/office/word/2010/wordprocessingGroup">
                    <wpg:wgp>
                      <wpg:cNvGrpSpPr/>
                      <wpg:grpSpPr>
                        <a:xfrm>
                          <a:off x="0" y="0"/>
                          <a:ext cx="5717540" cy="6319520"/>
                          <a:chOff x="-22422" y="215890"/>
                          <a:chExt cx="5717934" cy="5885310"/>
                        </a:xfrm>
                      </wpg:grpSpPr>
                      <pic:pic xmlns:pic="http://schemas.openxmlformats.org/drawingml/2006/picture">
                        <pic:nvPicPr>
                          <pic:cNvPr id="32" name="Picture 32"/>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bwMode="auto">
                          <a:xfrm>
                            <a:off x="-22422" y="215890"/>
                            <a:ext cx="5717934" cy="2861945"/>
                          </a:xfrm>
                          <a:prstGeom prst="rect">
                            <a:avLst/>
                          </a:prstGeom>
                          <a:noFill/>
                          <a:ln>
                            <a:noFill/>
                          </a:ln>
                        </pic:spPr>
                      </pic:pic>
                      <wps:wsp>
                        <wps:cNvPr id="33" name="Text Box 33"/>
                        <wps:cNvSpPr txBox="1"/>
                        <wps:spPr>
                          <a:xfrm>
                            <a:off x="508893" y="5805925"/>
                            <a:ext cx="4069443" cy="295275"/>
                          </a:xfrm>
                          <a:prstGeom prst="rect">
                            <a:avLst/>
                          </a:prstGeom>
                          <a:noFill/>
                          <a:ln w="6350">
                            <a:noFill/>
                          </a:ln>
                        </wps:spPr>
                        <wps:txbx>
                          <w:txbxContent>
                            <w:p w14:paraId="752F1FA4" w14:textId="5648EC90" w:rsidR="00EA1699" w:rsidRPr="00E365AF" w:rsidRDefault="00EA1699" w:rsidP="0083447F">
                              <w:pPr>
                                <w:pStyle w:val="Caption"/>
                                <w:jc w:val="left"/>
                                <w:rPr>
                                  <w:lang w:val="en-IL" w:bidi="ar-SA"/>
                                </w:rPr>
                              </w:pPr>
                              <w:r>
                                <w:t>Figure 9</w:t>
                              </w:r>
                              <w:r w:rsidRPr="00FE29C0">
                                <w:t>-</w:t>
                              </w:r>
                              <w:r>
                                <w:rPr>
                                  <w:rFonts w:hint="cs"/>
                                  <w:rtl/>
                                </w:rPr>
                                <w:t>7</w:t>
                              </w:r>
                              <w:r>
                                <w:rPr>
                                  <w:lang w:val="en-IL" w:bidi="ar-SA"/>
                                </w:rPr>
                                <w:t>: CDF of runtimes with 80% load</w:t>
                              </w:r>
                            </w:p>
                            <w:p w14:paraId="2BDDC373" w14:textId="77777777" w:rsidR="00EA1699" w:rsidRDefault="00EA1699" w:rsidP="0083447F">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E319D7" id="Group 57" o:spid="_x0000_s1094" style="position:absolute;left:0;text-align:left;margin-left:-2pt;margin-top:24pt;width:450.2pt;height:497.6pt;z-index:251621888;mso-position-horizontal-relative:margin;mso-width-relative:margin;mso-height-relative:margin" coordorigin="-224,2158" coordsize="57179,5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">
                <v:shape id="Picture 32" o:spid="_x0000_s1095" type="#_x0000_t75" style="position:absolute;left:-224;top:2158;width:57179;height:2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">
                  <v:imagedata r:id="rId75" o:title=""/>
                </v:shape>
                <v:shape id="Text Box 33" o:spid="_x0000_s1096" type="#_x0000_t202" style="position:absolute;left:5088;top:58059;width:4069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752F1FA4" w14:textId="5648EC90" w:rsidR="00EA1699" w:rsidRPr="00E365AF" w:rsidRDefault="00EA1699" w:rsidP="0083447F">
                        <w:pPr>
                          <w:pStyle w:val="Caption"/>
                          <w:jc w:val="left"/>
                          <w:rPr>
                            <w:lang w:val="en-IL" w:bidi="ar-SA"/>
                          </w:rPr>
                        </w:pPr>
                        <w:r>
                          <w:t>Figure 9</w:t>
                        </w:r>
                        <w:r w:rsidRPr="00FE29C0">
                          <w:t>-</w:t>
                        </w:r>
                        <w:r>
                          <w:rPr>
                            <w:rFonts w:hint="cs"/>
                            <w:rtl/>
                          </w:rPr>
                          <w:t>7</w:t>
                        </w:r>
                        <w:r>
                          <w:rPr>
                            <w:lang w:val="en-IL" w:bidi="ar-SA"/>
                          </w:rPr>
                          <w:t>: CDF of runtimes with 80% load</w:t>
                        </w:r>
                      </w:p>
                      <w:p w14:paraId="2BDDC373" w14:textId="77777777" w:rsidR="00EA1699" w:rsidRDefault="00EA1699" w:rsidP="0083447F">
                        <w:pPr>
                          <w:rPr>
                            <w:lang w:bidi="ar-SA"/>
                          </w:rPr>
                        </w:pPr>
                      </w:p>
                    </w:txbxContent>
                  </v:textbox>
                </v:shape>
                <w10:wrap type="topAndBottom" anchorx="margin"/>
              </v:group>
            </w:pict>
          </mc:Fallback>
        </mc:AlternateContent>
      </w:r>
      <w:r w:rsidR="00591EFB">
        <w:t>Runtimes</w:t>
      </w:r>
      <w:r w:rsidR="0083447F">
        <w:rPr>
          <w:rFonts w:hint="cs"/>
          <w:rtl/>
        </w:rPr>
        <w:t>:</w:t>
      </w:r>
    </w:p>
    <w:p w14:paraId="43E1C285" w14:textId="7C2B37DD" w:rsidR="00C473EC" w:rsidRDefault="00C473EC" w:rsidP="00591EFB">
      <w:pPr>
        <w:spacing w:after="0" w:line="240" w:lineRule="auto"/>
        <w:ind w:left="1080"/>
      </w:pPr>
    </w:p>
    <w:p w14:paraId="0D1B6818" w14:textId="099E197D" w:rsidR="00E365AF" w:rsidRDefault="00E365AF" w:rsidP="00591EFB">
      <w:pPr>
        <w:spacing w:after="0" w:line="240" w:lineRule="auto"/>
        <w:ind w:left="1080"/>
      </w:pPr>
    </w:p>
    <w:p w14:paraId="796975C6" w14:textId="5505B3A4" w:rsidR="00E365AF" w:rsidRDefault="00E365AF" w:rsidP="00591EFB">
      <w:pPr>
        <w:spacing w:after="0" w:line="240" w:lineRule="auto"/>
        <w:ind w:left="1080"/>
      </w:pPr>
    </w:p>
    <w:p w14:paraId="46FDDD7B" w14:textId="142694BF" w:rsidR="00E365AF" w:rsidRDefault="00E365AF" w:rsidP="00591EFB">
      <w:pPr>
        <w:spacing w:after="0" w:line="240" w:lineRule="auto"/>
        <w:ind w:left="1080"/>
      </w:pPr>
    </w:p>
    <w:p w14:paraId="27252DCB" w14:textId="585A8662" w:rsidR="00E365AF" w:rsidRDefault="00E365AF" w:rsidP="00591EFB">
      <w:pPr>
        <w:spacing w:after="0" w:line="240" w:lineRule="auto"/>
        <w:ind w:left="1080"/>
      </w:pPr>
    </w:p>
    <w:p w14:paraId="23E23BF0" w14:textId="392233F7" w:rsidR="00E365AF" w:rsidRDefault="00E365AF" w:rsidP="00591EFB">
      <w:pPr>
        <w:spacing w:after="0" w:line="240" w:lineRule="auto"/>
        <w:ind w:left="1080"/>
      </w:pPr>
    </w:p>
    <w:p w14:paraId="70305309" w14:textId="08EE64FA" w:rsidR="00E365AF" w:rsidRDefault="00E365AF" w:rsidP="00591EFB">
      <w:pPr>
        <w:spacing w:after="0" w:line="240" w:lineRule="auto"/>
        <w:ind w:left="1080"/>
      </w:pPr>
    </w:p>
    <w:p w14:paraId="3CA48318" w14:textId="0E45F302" w:rsidR="00E365AF" w:rsidRDefault="00E365AF" w:rsidP="00591EFB">
      <w:pPr>
        <w:spacing w:after="0" w:line="240" w:lineRule="auto"/>
        <w:ind w:left="1080"/>
      </w:pPr>
    </w:p>
    <w:p w14:paraId="2C884B8D" w14:textId="03C72011" w:rsidR="00E365AF" w:rsidRDefault="00E365AF" w:rsidP="00591EFB">
      <w:pPr>
        <w:spacing w:after="0" w:line="240" w:lineRule="auto"/>
        <w:ind w:left="1080"/>
      </w:pPr>
    </w:p>
    <w:p w14:paraId="0925D65D" w14:textId="0B9D6B61" w:rsidR="00E365AF" w:rsidRDefault="00E365AF" w:rsidP="00591EFB">
      <w:pPr>
        <w:spacing w:after="0" w:line="240" w:lineRule="auto"/>
        <w:ind w:left="1080"/>
      </w:pPr>
    </w:p>
    <w:p w14:paraId="312D278E" w14:textId="2C5338B8" w:rsidR="00E365AF" w:rsidRDefault="00E365AF" w:rsidP="00591EFB">
      <w:pPr>
        <w:spacing w:after="0" w:line="240" w:lineRule="auto"/>
        <w:ind w:left="1080"/>
      </w:pPr>
    </w:p>
    <w:p w14:paraId="0FB3C549" w14:textId="7EA43E35" w:rsidR="00E365AF" w:rsidRDefault="00E365AF" w:rsidP="00591EFB">
      <w:pPr>
        <w:spacing w:after="0" w:line="240" w:lineRule="auto"/>
        <w:ind w:left="1080"/>
      </w:pPr>
    </w:p>
    <w:p w14:paraId="1C01650F" w14:textId="0CB2CC21" w:rsidR="0083447F" w:rsidRDefault="00E365AF" w:rsidP="00591EFB">
      <w:pPr>
        <w:spacing w:after="0" w:line="240" w:lineRule="auto"/>
        <w:rPr>
          <w:rtl/>
        </w:rPr>
      </w:pPr>
      <w:r>
        <w:rPr>
          <w:noProof/>
          <w:rtl/>
          <w:lang w:val="he-IL"/>
        </w:rPr>
        <w:lastRenderedPageBreak/>
        <mc:AlternateContent>
          <mc:Choice Requires="wpg">
            <w:drawing>
              <wp:anchor distT="0" distB="0" distL="114300" distR="114300" simplePos="0" relativeHeight="251742720" behindDoc="0" locked="0" layoutInCell="1" allowOverlap="1" wp14:anchorId="424DBFD1" wp14:editId="0D871801">
                <wp:simplePos x="0" y="0"/>
                <wp:positionH relativeFrom="margin">
                  <wp:align>center</wp:align>
                </wp:positionH>
                <wp:positionV relativeFrom="paragraph">
                  <wp:posOffset>298450</wp:posOffset>
                </wp:positionV>
                <wp:extent cx="5730875" cy="6056630"/>
                <wp:effectExtent l="0" t="0" r="3175" b="1270"/>
                <wp:wrapTopAndBottom/>
                <wp:docPr id="312" name="Group 312"/>
                <wp:cNvGraphicFramePr/>
                <a:graphic xmlns:a="http://schemas.openxmlformats.org/drawingml/2006/main">
                  <a:graphicData uri="http://schemas.microsoft.com/office/word/2010/wordprocessingGroup">
                    <wpg:wgp>
                      <wpg:cNvGrpSpPr/>
                      <wpg:grpSpPr>
                        <a:xfrm>
                          <a:off x="0" y="0"/>
                          <a:ext cx="5730875" cy="6056630"/>
                          <a:chOff x="0" y="0"/>
                          <a:chExt cx="5731072" cy="6056645"/>
                        </a:xfrm>
                      </wpg:grpSpPr>
                      <wpg:grpSp>
                        <wpg:cNvPr id="62" name="Group 62"/>
                        <wpg:cNvGrpSpPr/>
                        <wpg:grpSpPr>
                          <a:xfrm>
                            <a:off x="0" y="0"/>
                            <a:ext cx="5717934" cy="6056645"/>
                            <a:chOff x="5953" y="0"/>
                            <a:chExt cx="5711984" cy="6056645"/>
                          </a:xfrm>
                        </wpg:grpSpPr>
                        <pic:pic xmlns:pic="http://schemas.openxmlformats.org/drawingml/2006/picture">
                          <pic:nvPicPr>
                            <pic:cNvPr id="63" name="Picture 63"/>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bwMode="auto">
                            <a:xfrm>
                              <a:off x="5953" y="0"/>
                              <a:ext cx="5711984" cy="2861945"/>
                            </a:xfrm>
                            <a:prstGeom prst="rect">
                              <a:avLst/>
                            </a:prstGeom>
                            <a:noFill/>
                            <a:ln>
                              <a:noFill/>
                            </a:ln>
                          </pic:spPr>
                        </pic:pic>
                        <wps:wsp>
                          <wps:cNvPr id="64" name="Text Box 64"/>
                          <wps:cNvSpPr txBox="1"/>
                          <wps:spPr>
                            <a:xfrm>
                              <a:off x="401287" y="5761370"/>
                              <a:ext cx="2741670" cy="295275"/>
                            </a:xfrm>
                            <a:prstGeom prst="rect">
                              <a:avLst/>
                            </a:prstGeom>
                            <a:noFill/>
                            <a:ln w="6350">
                              <a:noFill/>
                            </a:ln>
                          </wps:spPr>
                          <wps:txbx>
                            <w:txbxContent>
                              <w:p w14:paraId="4512C04E" w14:textId="2EF64C6B" w:rsidR="00EA1699" w:rsidRPr="00E365AF" w:rsidRDefault="00EA1699" w:rsidP="0083447F">
                                <w:pPr>
                                  <w:pStyle w:val="Caption"/>
                                  <w:jc w:val="left"/>
                                  <w:rPr>
                                    <w:lang w:val="en-IL"/>
                                  </w:rPr>
                                </w:pPr>
                                <w:r>
                                  <w:t>Figure 9</w:t>
                                </w:r>
                                <w:r w:rsidRPr="00FE29C0">
                                  <w:t>-</w:t>
                                </w:r>
                                <w:r>
                                  <w:rPr>
                                    <w:rFonts w:hint="cs"/>
                                    <w:rtl/>
                                  </w:rPr>
                                  <w:t>8</w:t>
                                </w:r>
                                <w:r>
                                  <w:rPr>
                                    <w:lang w:val="en-IL"/>
                                  </w:rPr>
                                  <w:t>:</w:t>
                                </w:r>
                                <w:r w:rsidRPr="00E365AF">
                                  <w:rPr>
                                    <w:lang w:val="en-IL" w:bidi="ar-SA"/>
                                  </w:rPr>
                                  <w:t xml:space="preserve"> </w:t>
                                </w:r>
                                <w:r>
                                  <w:rPr>
                                    <w:lang w:val="en-IL" w:bidi="ar-SA"/>
                                  </w:rPr>
                                  <w:t>CDF of runtimes with 100% load</w:t>
                                </w:r>
                              </w:p>
                              <w:p w14:paraId="7B685CE7" w14:textId="77777777" w:rsidR="00EA1699" w:rsidRDefault="00EA1699" w:rsidP="0083447F">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11" name="Picture 311"/>
                          <pic:cNvPicPr>
                            <a:picLocks noChangeAspect="1"/>
                          </pic:cNvPicPr>
                        </pic:nvPicPr>
                        <pic:blipFill rotWithShape="1">
                          <a:blip r:embed="rId77" cstate="print">
                            <a:extLst>
                              <a:ext uri="{28A0092B-C50C-407E-A947-70E740481C1C}">
                                <a14:useLocalDpi xmlns:a14="http://schemas.microsoft.com/office/drawing/2010/main" val="0"/>
                              </a:ext>
                            </a:extLst>
                          </a:blip>
                          <a:srcRect b="4213"/>
                          <a:stretch/>
                        </pic:blipFill>
                        <pic:spPr bwMode="auto">
                          <a:xfrm>
                            <a:off x="9722" y="3009900"/>
                            <a:ext cx="5721350" cy="2743214"/>
                          </a:xfrm>
                          <a:prstGeom prst="rect">
                            <a:avLst/>
                          </a:prstGeom>
                          <a:noFill/>
                          <a:ln>
                            <a:noFill/>
                          </a:ln>
                        </pic:spPr>
                      </pic:pic>
                    </wpg:wgp>
                  </a:graphicData>
                </a:graphic>
                <wp14:sizeRelV relativeFrom="margin">
                  <wp14:pctHeight>0</wp14:pctHeight>
                </wp14:sizeRelV>
              </wp:anchor>
            </w:drawing>
          </mc:Choice>
          <mc:Fallback>
            <w:pict>
              <v:group w14:anchorId="424DBFD1" id="Group 312" o:spid="_x0000_s1097" style="position:absolute;left:0;text-align:left;margin-left:0;margin-top:23.5pt;width:451.25pt;height:476.9pt;z-index:251742720;mso-position-horizontal:center;mso-position-horizontal-relative:margin;mso-height-relative:margin" coordsize="57310,6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">
                <v:group id="Group 62" o:spid="_x0000_s1098" style="position:absolute;width:57179;height:60566" coordorigin="59" coordsize="57119,6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Picture 63" o:spid="_x0000_s1099" type="#_x0000_t75" style="position:absolute;left:59;width:57120;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">
                    <v:imagedata r:id="rId78" o:title=""/>
                  </v:shape>
                  <v:shape id="Text Box 64" o:spid="_x0000_s1100" type="#_x0000_t202" style="position:absolute;left:4012;top:57613;width:2741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4512C04E" w14:textId="2EF64C6B" w:rsidR="00EA1699" w:rsidRPr="00E365AF" w:rsidRDefault="00EA1699" w:rsidP="0083447F">
                          <w:pPr>
                            <w:pStyle w:val="Caption"/>
                            <w:jc w:val="left"/>
                            <w:rPr>
                              <w:lang w:val="en-IL"/>
                            </w:rPr>
                          </w:pPr>
                          <w:r>
                            <w:t>Figure 9</w:t>
                          </w:r>
                          <w:r w:rsidRPr="00FE29C0">
                            <w:t>-</w:t>
                          </w:r>
                          <w:r>
                            <w:rPr>
                              <w:rFonts w:hint="cs"/>
                              <w:rtl/>
                            </w:rPr>
                            <w:t>8</w:t>
                          </w:r>
                          <w:r>
                            <w:rPr>
                              <w:lang w:val="en-IL"/>
                            </w:rPr>
                            <w:t>:</w:t>
                          </w:r>
                          <w:r w:rsidRPr="00E365AF">
                            <w:rPr>
                              <w:lang w:val="en-IL" w:bidi="ar-SA"/>
                            </w:rPr>
                            <w:t xml:space="preserve"> </w:t>
                          </w:r>
                          <w:r>
                            <w:rPr>
                              <w:lang w:val="en-IL" w:bidi="ar-SA"/>
                            </w:rPr>
                            <w:t>CDF of runtimes with 100% load</w:t>
                          </w:r>
                        </w:p>
                        <w:p w14:paraId="7B685CE7" w14:textId="77777777" w:rsidR="00EA1699" w:rsidRDefault="00EA1699" w:rsidP="0083447F">
                          <w:pPr>
                            <w:rPr>
                              <w:lang w:bidi="ar-SA"/>
                            </w:rPr>
                          </w:pPr>
                        </w:p>
                      </w:txbxContent>
                    </v:textbox>
                  </v:shape>
                </v:group>
                <v:shape id="Picture 311" o:spid="_x0000_s1101" type="#_x0000_t75" style="position:absolute;left:97;top:30099;width:57213;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">
                  <v:imagedata r:id="rId79" o:title="" cropbottom="2761f"/>
                </v:shape>
                <w10:wrap type="topAndBottom" anchorx="margin"/>
              </v:group>
            </w:pict>
          </mc:Fallback>
        </mc:AlternateContent>
      </w:r>
    </w:p>
    <w:p w14:paraId="07BAA6B2" w14:textId="6EB32F46" w:rsidR="0083447F" w:rsidRDefault="0083447F" w:rsidP="00490C43">
      <w:pPr>
        <w:spacing w:after="0" w:line="240" w:lineRule="auto"/>
      </w:pPr>
    </w:p>
    <w:p w14:paraId="0B22FE7A" w14:textId="58893475" w:rsidR="00E365AF" w:rsidRDefault="00E365AF" w:rsidP="00490C43">
      <w:pPr>
        <w:spacing w:after="0" w:line="240" w:lineRule="auto"/>
      </w:pPr>
    </w:p>
    <w:p w14:paraId="5B6BCD3C" w14:textId="51AD52E2" w:rsidR="00E365AF" w:rsidRDefault="00E365AF" w:rsidP="00490C43">
      <w:pPr>
        <w:spacing w:after="0" w:line="240" w:lineRule="auto"/>
      </w:pPr>
    </w:p>
    <w:p w14:paraId="01518B03" w14:textId="304E9C93" w:rsidR="00E365AF" w:rsidRDefault="00E365AF" w:rsidP="00490C43">
      <w:pPr>
        <w:spacing w:after="0" w:line="240" w:lineRule="auto"/>
      </w:pPr>
    </w:p>
    <w:p w14:paraId="52D98CDE" w14:textId="7EFE0157" w:rsidR="00E365AF" w:rsidRDefault="00E365AF" w:rsidP="00490C43">
      <w:pPr>
        <w:spacing w:after="0" w:line="240" w:lineRule="auto"/>
      </w:pPr>
    </w:p>
    <w:p w14:paraId="71866349" w14:textId="4B9BCAF3" w:rsidR="00E365AF" w:rsidRDefault="00E365AF" w:rsidP="00490C43">
      <w:pPr>
        <w:spacing w:after="0" w:line="240" w:lineRule="auto"/>
      </w:pPr>
    </w:p>
    <w:p w14:paraId="32C5A79E" w14:textId="63BC1BFB" w:rsidR="00E365AF" w:rsidRDefault="00E365AF" w:rsidP="00490C43">
      <w:pPr>
        <w:spacing w:after="0" w:line="240" w:lineRule="auto"/>
      </w:pPr>
    </w:p>
    <w:p w14:paraId="428A663E" w14:textId="52812E3E" w:rsidR="00E365AF" w:rsidRDefault="00E365AF" w:rsidP="00490C43">
      <w:pPr>
        <w:spacing w:after="0" w:line="240" w:lineRule="auto"/>
      </w:pPr>
    </w:p>
    <w:p w14:paraId="40D7D292" w14:textId="32B600E8" w:rsidR="00E365AF" w:rsidRDefault="00E365AF" w:rsidP="00490C43">
      <w:pPr>
        <w:spacing w:after="0" w:line="240" w:lineRule="auto"/>
      </w:pPr>
    </w:p>
    <w:p w14:paraId="0B4DA445" w14:textId="3CA39254" w:rsidR="00E365AF" w:rsidRDefault="00E365AF" w:rsidP="00490C43">
      <w:pPr>
        <w:spacing w:after="0" w:line="240" w:lineRule="auto"/>
      </w:pPr>
    </w:p>
    <w:p w14:paraId="6A31813F" w14:textId="08383AD6" w:rsidR="00E365AF" w:rsidRDefault="00E365AF" w:rsidP="00490C43">
      <w:pPr>
        <w:spacing w:after="0" w:line="240" w:lineRule="auto"/>
      </w:pPr>
    </w:p>
    <w:p w14:paraId="7035DB43" w14:textId="5D298A08" w:rsidR="00E365AF" w:rsidRDefault="00E365AF" w:rsidP="00490C43">
      <w:pPr>
        <w:spacing w:after="0" w:line="240" w:lineRule="auto"/>
      </w:pPr>
    </w:p>
    <w:p w14:paraId="1DA135F1" w14:textId="4C9F1AA5" w:rsidR="00E365AF" w:rsidRDefault="00E365AF" w:rsidP="00490C43">
      <w:pPr>
        <w:spacing w:after="0" w:line="240" w:lineRule="auto"/>
      </w:pPr>
    </w:p>
    <w:p w14:paraId="0ECDF958" w14:textId="1D3B6AFF" w:rsidR="00E365AF" w:rsidRDefault="00E365AF" w:rsidP="00490C43">
      <w:pPr>
        <w:spacing w:after="0" w:line="240" w:lineRule="auto"/>
      </w:pPr>
      <w:r>
        <w:rPr>
          <w:noProof/>
        </w:rPr>
        <w:lastRenderedPageBreak/>
        <mc:AlternateContent>
          <mc:Choice Requires="wpg">
            <w:drawing>
              <wp:anchor distT="0" distB="0" distL="114300" distR="114300" simplePos="0" relativeHeight="251743744" behindDoc="0" locked="0" layoutInCell="1" allowOverlap="1" wp14:anchorId="0B847050" wp14:editId="12B09FA1">
                <wp:simplePos x="0" y="0"/>
                <wp:positionH relativeFrom="margin">
                  <wp:align>center</wp:align>
                </wp:positionH>
                <wp:positionV relativeFrom="paragraph">
                  <wp:posOffset>628</wp:posOffset>
                </wp:positionV>
                <wp:extent cx="5734050" cy="6285230"/>
                <wp:effectExtent l="0" t="0" r="0" b="1270"/>
                <wp:wrapTopAndBottom/>
                <wp:docPr id="314" name="Group 314"/>
                <wp:cNvGraphicFramePr/>
                <a:graphic xmlns:a="http://schemas.openxmlformats.org/drawingml/2006/main">
                  <a:graphicData uri="http://schemas.microsoft.com/office/word/2010/wordprocessingGroup">
                    <wpg:wgp>
                      <wpg:cNvGrpSpPr/>
                      <wpg:grpSpPr>
                        <a:xfrm>
                          <a:off x="0" y="0"/>
                          <a:ext cx="5734050" cy="6285230"/>
                          <a:chOff x="0" y="0"/>
                          <a:chExt cx="5734050" cy="6285386"/>
                        </a:xfrm>
                      </wpg:grpSpPr>
                      <wpg:grpSp>
                        <wpg:cNvPr id="65" name="Group 65"/>
                        <wpg:cNvGrpSpPr/>
                        <wpg:grpSpPr>
                          <a:xfrm>
                            <a:off x="0" y="0"/>
                            <a:ext cx="5717934" cy="6285386"/>
                            <a:chOff x="5953" y="0"/>
                            <a:chExt cx="5711984" cy="6285091"/>
                          </a:xfrm>
                        </wpg:grpSpPr>
                        <pic:pic xmlns:pic="http://schemas.openxmlformats.org/drawingml/2006/picture">
                          <pic:nvPicPr>
                            <pic:cNvPr id="66" name="Picture 66"/>
                            <pic:cNvPicPr>
                              <a:picLocks noChangeAspect="1"/>
                            </pic:cNvPicPr>
                          </pic:nvPicPr>
                          <pic:blipFill>
                            <a:blip r:embed="rId80" cstate="print">
                              <a:extLst>
                                <a:ext uri="{28A0092B-C50C-407E-A947-70E740481C1C}">
                                  <a14:useLocalDpi xmlns:a14="http://schemas.microsoft.com/office/drawing/2010/main" val="0"/>
                                </a:ext>
                              </a:extLst>
                            </a:blip>
                            <a:srcRect/>
                            <a:stretch/>
                          </pic:blipFill>
                          <pic:spPr bwMode="auto">
                            <a:xfrm>
                              <a:off x="5953" y="0"/>
                              <a:ext cx="5711984" cy="2861945"/>
                            </a:xfrm>
                            <a:prstGeom prst="rect">
                              <a:avLst/>
                            </a:prstGeom>
                            <a:noFill/>
                            <a:ln>
                              <a:noFill/>
                            </a:ln>
                          </pic:spPr>
                        </pic:pic>
                        <wps:wsp>
                          <wps:cNvPr id="67" name="Text Box 67"/>
                          <wps:cNvSpPr txBox="1"/>
                          <wps:spPr>
                            <a:xfrm>
                              <a:off x="477408" y="5989816"/>
                              <a:ext cx="3268172" cy="295275"/>
                            </a:xfrm>
                            <a:prstGeom prst="rect">
                              <a:avLst/>
                            </a:prstGeom>
                            <a:noFill/>
                            <a:ln w="6350">
                              <a:noFill/>
                            </a:ln>
                          </wps:spPr>
                          <wps:txbx>
                            <w:txbxContent>
                              <w:p w14:paraId="735775F8" w14:textId="65F7EB94" w:rsidR="00EA1699" w:rsidRPr="00E365AF" w:rsidRDefault="00EA1699" w:rsidP="0083447F">
                                <w:pPr>
                                  <w:pStyle w:val="Caption"/>
                                  <w:jc w:val="left"/>
                                  <w:rPr>
                                    <w:lang w:val="en-IL"/>
                                  </w:rPr>
                                </w:pPr>
                                <w:r>
                                  <w:t>Figure 9</w:t>
                                </w:r>
                                <w:r w:rsidRPr="00FE29C0">
                                  <w:t>-</w:t>
                                </w:r>
                                <w:r>
                                  <w:rPr>
                                    <w:rFonts w:hint="cs"/>
                                    <w:rtl/>
                                  </w:rPr>
                                  <w:t>9</w:t>
                                </w:r>
                                <w:r>
                                  <w:rPr>
                                    <w:lang w:val="en-IL"/>
                                  </w:rPr>
                                  <w:t>:</w:t>
                                </w:r>
                                <w:r w:rsidRPr="00E365AF">
                                  <w:rPr>
                                    <w:lang w:val="en-IL" w:bidi="ar-SA"/>
                                  </w:rPr>
                                  <w:t xml:space="preserve"> </w:t>
                                </w:r>
                                <w:r>
                                  <w:rPr>
                                    <w:lang w:val="en-IL" w:bidi="ar-SA"/>
                                  </w:rPr>
                                  <w:t>CDF of runtimes with 120%</w:t>
                                </w:r>
                              </w:p>
                              <w:p w14:paraId="7D558F92" w14:textId="77777777" w:rsidR="00EA1699" w:rsidRDefault="00EA1699" w:rsidP="0083447F">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13" name="Picture 313"/>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2700" y="3194050"/>
                            <a:ext cx="5721350" cy="2863850"/>
                          </a:xfrm>
                          <a:prstGeom prst="rect">
                            <a:avLst/>
                          </a:prstGeom>
                          <a:noFill/>
                          <a:ln>
                            <a:noFill/>
                          </a:ln>
                        </pic:spPr>
                      </pic:pic>
                    </wpg:wgp>
                  </a:graphicData>
                </a:graphic>
                <wp14:sizeRelV relativeFrom="margin">
                  <wp14:pctHeight>0</wp14:pctHeight>
                </wp14:sizeRelV>
              </wp:anchor>
            </w:drawing>
          </mc:Choice>
          <mc:Fallback>
            <w:pict>
              <v:group w14:anchorId="0B847050" id="Group 314" o:spid="_x0000_s1102" style="position:absolute;left:0;text-align:left;margin-left:0;margin-top:.05pt;width:451.5pt;height:494.9pt;z-index:251743744;mso-position-horizontal:center;mso-position-horizontal-relative:margin;mso-height-relative:margin" coordsize="57340,6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">
                <v:group id="Group 65" o:spid="_x0000_s1103" style="position:absolute;width:57179;height:62853" coordorigin="59" coordsize="57119,6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Picture 66" o:spid="_x0000_s1104" type="#_x0000_t75" style="position:absolute;left:59;width:57120;height:28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">
                    <v:imagedata r:id="rId82" o:title=""/>
                  </v:shape>
                  <v:shape id="Text Box 67" o:spid="_x0000_s1105" type="#_x0000_t202" style="position:absolute;left:4774;top:59898;width:3268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735775F8" w14:textId="65F7EB94" w:rsidR="00EA1699" w:rsidRPr="00E365AF" w:rsidRDefault="00EA1699" w:rsidP="0083447F">
                          <w:pPr>
                            <w:pStyle w:val="Caption"/>
                            <w:jc w:val="left"/>
                            <w:rPr>
                              <w:lang w:val="en-IL"/>
                            </w:rPr>
                          </w:pPr>
                          <w:r>
                            <w:t>Figure 9</w:t>
                          </w:r>
                          <w:r w:rsidRPr="00FE29C0">
                            <w:t>-</w:t>
                          </w:r>
                          <w:r>
                            <w:rPr>
                              <w:rFonts w:hint="cs"/>
                              <w:rtl/>
                            </w:rPr>
                            <w:t>9</w:t>
                          </w:r>
                          <w:r>
                            <w:rPr>
                              <w:lang w:val="en-IL"/>
                            </w:rPr>
                            <w:t>:</w:t>
                          </w:r>
                          <w:r w:rsidRPr="00E365AF">
                            <w:rPr>
                              <w:lang w:val="en-IL" w:bidi="ar-SA"/>
                            </w:rPr>
                            <w:t xml:space="preserve"> </w:t>
                          </w:r>
                          <w:r>
                            <w:rPr>
                              <w:lang w:val="en-IL" w:bidi="ar-SA"/>
                            </w:rPr>
                            <w:t>CDF of runtimes with 120%</w:t>
                          </w:r>
                        </w:p>
                        <w:p w14:paraId="7D558F92" w14:textId="77777777" w:rsidR="00EA1699" w:rsidRDefault="00EA1699" w:rsidP="0083447F">
                          <w:pPr>
                            <w:rPr>
                              <w:lang w:bidi="ar-SA"/>
                            </w:rPr>
                          </w:pPr>
                        </w:p>
                      </w:txbxContent>
                    </v:textbox>
                  </v:shape>
                </v:group>
                <v:shape id="Picture 313" o:spid="_x0000_s1106" type="#_x0000_t75" style="position:absolute;left:127;top:31940;width:57213;height:28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">
                  <v:imagedata r:id="rId83" o:title=""/>
                </v:shape>
                <w10:wrap type="topAndBottom" anchorx="margin"/>
              </v:group>
            </w:pict>
          </mc:Fallback>
        </mc:AlternateContent>
      </w:r>
    </w:p>
    <w:p w14:paraId="086430A2" w14:textId="6EFE3176" w:rsidR="0083447F" w:rsidRDefault="0083447F" w:rsidP="00490C43">
      <w:pPr>
        <w:spacing w:after="0" w:line="240" w:lineRule="auto"/>
        <w:rPr>
          <w:rtl/>
        </w:rPr>
      </w:pPr>
    </w:p>
    <w:p w14:paraId="52F150D8" w14:textId="291C176C" w:rsidR="0083447F" w:rsidRDefault="0083447F" w:rsidP="00591EFB">
      <w:pPr>
        <w:spacing w:after="0" w:line="240" w:lineRule="auto"/>
        <w:rPr>
          <w:rtl/>
        </w:rPr>
      </w:pPr>
    </w:p>
    <w:p w14:paraId="4678DA4C" w14:textId="3E15B3E7" w:rsidR="0083447F" w:rsidRDefault="0083447F" w:rsidP="00E72F53">
      <w:pPr>
        <w:spacing w:after="0" w:line="240" w:lineRule="auto"/>
        <w:jc w:val="left"/>
        <w:rPr>
          <w:rtl/>
        </w:rPr>
      </w:pPr>
    </w:p>
    <w:p w14:paraId="61A3729E" w14:textId="12C7937D" w:rsidR="00F32121" w:rsidRPr="00EE565D" w:rsidRDefault="00F32121" w:rsidP="00E72F53">
      <w:pPr>
        <w:spacing w:after="0" w:line="240" w:lineRule="auto"/>
        <w:jc w:val="left"/>
        <w:rPr>
          <w:i/>
          <w:rtl/>
        </w:rPr>
      </w:pPr>
      <w:r>
        <w:rPr>
          <w:rFonts w:hint="cs"/>
          <w:rtl/>
        </w:rPr>
        <w:t>בהסתכלות כללית על האיורים 9-7 עד 9-9, ניתן לראות שי</w:t>
      </w:r>
      <w:r w:rsidR="00E72F53">
        <w:rPr>
          <w:rFonts w:hint="cs"/>
          <w:rtl/>
        </w:rPr>
        <w:t>שנו</w:t>
      </w:r>
      <w:r>
        <w:rPr>
          <w:rFonts w:hint="cs"/>
          <w:rtl/>
        </w:rPr>
        <w:t xml:space="preserve"> דפוס התפלגות די דומה בין שלושת </w:t>
      </w:r>
      <w:r w:rsidR="00E72F53">
        <w:rPr>
          <w:rFonts w:hint="cs"/>
          <w:rtl/>
        </w:rPr>
        <w:t>ה-</w:t>
      </w:r>
      <w:r w:rsidR="00E72F53">
        <w:t>Traces</w:t>
      </w:r>
      <w:r>
        <w:rPr>
          <w:rFonts w:hint="cs"/>
          <w:rtl/>
        </w:rPr>
        <w:t xml:space="preserve"> לעומת </w:t>
      </w:r>
      <w:r w:rsidR="00E72F53">
        <w:rPr>
          <w:rFonts w:hint="cs"/>
          <w:rtl/>
        </w:rPr>
        <w:t>ה-</w:t>
      </w:r>
      <w:r w:rsidR="00E72F53">
        <w:t>Trace</w:t>
      </w:r>
      <w:r>
        <w:rPr>
          <w:rFonts w:hint="cs"/>
          <w:rtl/>
        </w:rPr>
        <w:t xml:space="preserve"> המקורי.</w:t>
      </w:r>
    </w:p>
    <w:p w14:paraId="3FBB415B" w14:textId="497C1965" w:rsidR="0083447F" w:rsidRDefault="0083447F" w:rsidP="00490C43">
      <w:pPr>
        <w:spacing w:after="0" w:line="240" w:lineRule="auto"/>
        <w:rPr>
          <w:rtl/>
        </w:rPr>
      </w:pPr>
    </w:p>
    <w:p w14:paraId="38E71461" w14:textId="14059B2B" w:rsidR="0083447F" w:rsidRDefault="0083447F" w:rsidP="00490C43">
      <w:pPr>
        <w:spacing w:after="0" w:line="240" w:lineRule="auto"/>
        <w:rPr>
          <w:rtl/>
        </w:rPr>
      </w:pPr>
    </w:p>
    <w:p w14:paraId="361E7080" w14:textId="48CEBAF6" w:rsidR="0083447F" w:rsidRDefault="0083447F" w:rsidP="00490C43">
      <w:pPr>
        <w:spacing w:after="0" w:line="240" w:lineRule="auto"/>
        <w:rPr>
          <w:rtl/>
        </w:rPr>
      </w:pPr>
    </w:p>
    <w:p w14:paraId="3DE74EC0" w14:textId="6DC4FE5A" w:rsidR="0083447F" w:rsidRDefault="0083447F" w:rsidP="00490C43">
      <w:pPr>
        <w:spacing w:after="0" w:line="240" w:lineRule="auto"/>
        <w:rPr>
          <w:rtl/>
        </w:rPr>
      </w:pPr>
    </w:p>
    <w:p w14:paraId="395EC466" w14:textId="03A140B8" w:rsidR="0083447F" w:rsidRDefault="0083447F" w:rsidP="00490C43">
      <w:pPr>
        <w:spacing w:after="0" w:line="240" w:lineRule="auto"/>
        <w:rPr>
          <w:rtl/>
        </w:rPr>
      </w:pPr>
    </w:p>
    <w:p w14:paraId="45E8C840" w14:textId="33131732" w:rsidR="0083447F" w:rsidRDefault="0083447F" w:rsidP="00490C43">
      <w:pPr>
        <w:spacing w:after="0" w:line="240" w:lineRule="auto"/>
        <w:rPr>
          <w:rtl/>
        </w:rPr>
      </w:pPr>
    </w:p>
    <w:p w14:paraId="7E6D9CD2" w14:textId="1D653ED9" w:rsidR="0083447F" w:rsidRDefault="0083447F" w:rsidP="00490C43">
      <w:pPr>
        <w:spacing w:after="0" w:line="240" w:lineRule="auto"/>
        <w:rPr>
          <w:rtl/>
        </w:rPr>
      </w:pPr>
    </w:p>
    <w:p w14:paraId="28179D90" w14:textId="7B84B538" w:rsidR="0083447F" w:rsidRDefault="00F56CD9" w:rsidP="0083447F">
      <w:pPr>
        <w:pStyle w:val="ListParagraph"/>
        <w:numPr>
          <w:ilvl w:val="1"/>
          <w:numId w:val="6"/>
        </w:numPr>
        <w:spacing w:after="0" w:line="240" w:lineRule="auto"/>
      </w:pPr>
      <w:r w:rsidRPr="0083447F">
        <w:rPr>
          <w:rFonts w:hint="cs"/>
          <w:noProof/>
        </w:rPr>
        <w:lastRenderedPageBreak/>
        <mc:AlternateContent>
          <mc:Choice Requires="wpg">
            <w:drawing>
              <wp:anchor distT="0" distB="0" distL="114300" distR="114300" simplePos="0" relativeHeight="251658752" behindDoc="0" locked="0" layoutInCell="1" allowOverlap="1" wp14:anchorId="00134998" wp14:editId="1CE89EFC">
                <wp:simplePos x="0" y="0"/>
                <wp:positionH relativeFrom="column">
                  <wp:posOffset>9525</wp:posOffset>
                </wp:positionH>
                <wp:positionV relativeFrom="paragraph">
                  <wp:posOffset>366395</wp:posOffset>
                </wp:positionV>
                <wp:extent cx="5717540" cy="3008630"/>
                <wp:effectExtent l="0" t="0" r="0" b="1270"/>
                <wp:wrapTopAndBottom/>
                <wp:docPr id="68" name="Group 68"/>
                <wp:cNvGraphicFramePr/>
                <a:graphic xmlns:a="http://schemas.openxmlformats.org/drawingml/2006/main">
                  <a:graphicData uri="http://schemas.microsoft.com/office/word/2010/wordprocessingGroup">
                    <wpg:wgp>
                      <wpg:cNvGrpSpPr/>
                      <wpg:grpSpPr>
                        <a:xfrm>
                          <a:off x="0" y="0"/>
                          <a:ext cx="5717538" cy="3008538"/>
                          <a:chOff x="5954" y="92"/>
                          <a:chExt cx="5711982" cy="3008553"/>
                        </a:xfrm>
                      </wpg:grpSpPr>
                      <pic:pic xmlns:pic="http://schemas.openxmlformats.org/drawingml/2006/picture">
                        <pic:nvPicPr>
                          <pic:cNvPr id="69" name="Picture 69"/>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bwMode="auto">
                          <a:xfrm>
                            <a:off x="5954" y="92"/>
                            <a:ext cx="5711982" cy="2861761"/>
                          </a:xfrm>
                          <a:prstGeom prst="rect">
                            <a:avLst/>
                          </a:prstGeom>
                          <a:noFill/>
                          <a:ln>
                            <a:noFill/>
                          </a:ln>
                        </pic:spPr>
                      </pic:pic>
                      <wps:wsp>
                        <wps:cNvPr id="94" name="Text Box 94"/>
                        <wps:cNvSpPr txBox="1"/>
                        <wps:spPr>
                          <a:xfrm>
                            <a:off x="718457" y="2713370"/>
                            <a:ext cx="4063084" cy="295275"/>
                          </a:xfrm>
                          <a:prstGeom prst="rect">
                            <a:avLst/>
                          </a:prstGeom>
                          <a:noFill/>
                          <a:ln w="6350">
                            <a:noFill/>
                          </a:ln>
                        </wps:spPr>
                        <wps:txbx>
                          <w:txbxContent>
                            <w:p w14:paraId="74F785A3" w14:textId="5FDED8D8" w:rsidR="00EA1699" w:rsidRPr="00F56CD9" w:rsidRDefault="00EA1699" w:rsidP="0083447F">
                              <w:pPr>
                                <w:pStyle w:val="Caption"/>
                                <w:jc w:val="left"/>
                              </w:pPr>
                              <w:r>
                                <w:t>Figure 9</w:t>
                              </w:r>
                              <w:r w:rsidRPr="00FE29C0">
                                <w:t>-</w:t>
                              </w:r>
                              <w:r>
                                <w:rPr>
                                  <w:rFonts w:hint="cs"/>
                                  <w:rtl/>
                                </w:rPr>
                                <w:t>10</w:t>
                              </w:r>
                              <w:r>
                                <w:t>: 80% Load user distribution</w:t>
                              </w:r>
                            </w:p>
                            <w:p w14:paraId="56CEBC3E" w14:textId="77777777" w:rsidR="00EA1699" w:rsidRDefault="00EA1699" w:rsidP="0083447F">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0134998" id="Group 68" o:spid="_x0000_s1107" style="position:absolute;left:0;text-align:left;margin-left:.75pt;margin-top:28.85pt;width:450.2pt;height:236.9pt;z-index:251658752;mso-width-relative:margin" coordorigin="59" coordsize="57119,30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">
                <v:shape id="Picture 69" o:spid="_x0000_s1108" type="#_x0000_t75" style="position:absolute;left:59;width:57120;height:2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">
                  <v:imagedata r:id="rId85" o:title=""/>
                </v:shape>
                <v:shape id="Text Box 94" o:spid="_x0000_s1109" type="#_x0000_t202" style="position:absolute;left:7184;top:27133;width:40631;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74F785A3" w14:textId="5FDED8D8" w:rsidR="00EA1699" w:rsidRPr="00F56CD9" w:rsidRDefault="00EA1699" w:rsidP="0083447F">
                        <w:pPr>
                          <w:pStyle w:val="Caption"/>
                          <w:jc w:val="left"/>
                        </w:pPr>
                        <w:r>
                          <w:t>Figure 9</w:t>
                        </w:r>
                        <w:r w:rsidRPr="00FE29C0">
                          <w:t>-</w:t>
                        </w:r>
                        <w:r>
                          <w:rPr>
                            <w:rFonts w:hint="cs"/>
                            <w:rtl/>
                          </w:rPr>
                          <w:t>10</w:t>
                        </w:r>
                        <w:r>
                          <w:t>: 80% Load user distribution</w:t>
                        </w:r>
                      </w:p>
                      <w:p w14:paraId="56CEBC3E" w14:textId="77777777" w:rsidR="00EA1699" w:rsidRDefault="00EA1699" w:rsidP="0083447F">
                        <w:pPr>
                          <w:rPr>
                            <w:lang w:bidi="ar-SA"/>
                          </w:rPr>
                        </w:pPr>
                      </w:p>
                    </w:txbxContent>
                  </v:textbox>
                </v:shape>
                <w10:wrap type="topAndBottom"/>
              </v:group>
            </w:pict>
          </mc:Fallback>
        </mc:AlternateContent>
      </w:r>
      <w:r w:rsidR="00591EFB">
        <w:t>User</w:t>
      </w:r>
      <w:r w:rsidR="008F53C9">
        <w:t xml:space="preserve"> Distribution</w:t>
      </w:r>
      <w:r w:rsidR="0083447F">
        <w:rPr>
          <w:rFonts w:hint="cs"/>
          <w:rtl/>
        </w:rPr>
        <w:t>:</w:t>
      </w:r>
    </w:p>
    <w:p w14:paraId="39AA586B" w14:textId="77777777" w:rsidR="0083447F" w:rsidRDefault="0083447F" w:rsidP="0083447F">
      <w:pPr>
        <w:pStyle w:val="ListParagraph"/>
        <w:spacing w:after="0" w:line="240" w:lineRule="auto"/>
        <w:ind w:left="1440"/>
        <w:rPr>
          <w:rtl/>
        </w:rPr>
      </w:pPr>
    </w:p>
    <w:p w14:paraId="01D0A0F2" w14:textId="059335D4" w:rsidR="0083447F" w:rsidRDefault="0083447F" w:rsidP="008F53C9">
      <w:pPr>
        <w:spacing w:after="0" w:line="240" w:lineRule="auto"/>
        <w:rPr>
          <w:rtl/>
        </w:rPr>
      </w:pPr>
    </w:p>
    <w:p w14:paraId="14631EA9" w14:textId="464021A0" w:rsidR="0083447F" w:rsidRDefault="00F56CD9" w:rsidP="00490C43">
      <w:pPr>
        <w:spacing w:after="0" w:line="240" w:lineRule="auto"/>
        <w:rPr>
          <w:rtl/>
        </w:rPr>
      </w:pPr>
      <w:r w:rsidRPr="0083447F">
        <w:rPr>
          <w:rFonts w:hint="cs"/>
          <w:noProof/>
        </w:rPr>
        <mc:AlternateContent>
          <mc:Choice Requires="wpg">
            <w:drawing>
              <wp:anchor distT="0" distB="0" distL="114300" distR="114300" simplePos="0" relativeHeight="251659776" behindDoc="0" locked="0" layoutInCell="1" allowOverlap="1" wp14:anchorId="06E363A8" wp14:editId="2327E591">
                <wp:simplePos x="0" y="0"/>
                <wp:positionH relativeFrom="column">
                  <wp:posOffset>9525</wp:posOffset>
                </wp:positionH>
                <wp:positionV relativeFrom="paragraph">
                  <wp:posOffset>186690</wp:posOffset>
                </wp:positionV>
                <wp:extent cx="5717540" cy="3008630"/>
                <wp:effectExtent l="0" t="0" r="0" b="1270"/>
                <wp:wrapTopAndBottom/>
                <wp:docPr id="95" name="Group 95"/>
                <wp:cNvGraphicFramePr/>
                <a:graphic xmlns:a="http://schemas.openxmlformats.org/drawingml/2006/main">
                  <a:graphicData uri="http://schemas.microsoft.com/office/word/2010/wordprocessingGroup">
                    <wpg:wgp>
                      <wpg:cNvGrpSpPr/>
                      <wpg:grpSpPr>
                        <a:xfrm>
                          <a:off x="0" y="0"/>
                          <a:ext cx="5717538" cy="3008539"/>
                          <a:chOff x="5955" y="91"/>
                          <a:chExt cx="5711980" cy="3008554"/>
                        </a:xfrm>
                      </wpg:grpSpPr>
                      <pic:pic xmlns:pic="http://schemas.openxmlformats.org/drawingml/2006/picture">
                        <pic:nvPicPr>
                          <pic:cNvPr id="104" name="Picture 104"/>
                          <pic:cNvPicPr>
                            <a:picLocks noChangeAspect="1"/>
                          </pic:cNvPicPr>
                        </pic:nvPicPr>
                        <pic:blipFill>
                          <a:blip r:embed="rId86" cstate="print">
                            <a:extLst>
                              <a:ext uri="{28A0092B-C50C-407E-A947-70E740481C1C}">
                                <a14:useLocalDpi xmlns:a14="http://schemas.microsoft.com/office/drawing/2010/main" val="0"/>
                              </a:ext>
                            </a:extLst>
                          </a:blip>
                          <a:srcRect/>
                          <a:stretch/>
                        </pic:blipFill>
                        <pic:spPr bwMode="auto">
                          <a:xfrm>
                            <a:off x="5955" y="91"/>
                            <a:ext cx="5711980" cy="2861761"/>
                          </a:xfrm>
                          <a:prstGeom prst="rect">
                            <a:avLst/>
                          </a:prstGeom>
                          <a:noFill/>
                          <a:ln>
                            <a:noFill/>
                          </a:ln>
                        </pic:spPr>
                      </pic:pic>
                      <wps:wsp>
                        <wps:cNvPr id="114" name="Text Box 114"/>
                        <wps:cNvSpPr txBox="1"/>
                        <wps:spPr>
                          <a:xfrm>
                            <a:off x="718456" y="2713370"/>
                            <a:ext cx="4226686" cy="295275"/>
                          </a:xfrm>
                          <a:prstGeom prst="rect">
                            <a:avLst/>
                          </a:prstGeom>
                          <a:noFill/>
                          <a:ln w="6350">
                            <a:noFill/>
                          </a:ln>
                        </wps:spPr>
                        <wps:txbx>
                          <w:txbxContent>
                            <w:p w14:paraId="6269F9D5" w14:textId="694E2EFB" w:rsidR="00EA1699" w:rsidRPr="00F56CD9" w:rsidRDefault="00EA1699" w:rsidP="0083447F">
                              <w:pPr>
                                <w:pStyle w:val="Caption"/>
                                <w:jc w:val="left"/>
                              </w:pPr>
                              <w:r>
                                <w:t>Figure 9</w:t>
                              </w:r>
                              <w:r w:rsidRPr="00FE29C0">
                                <w:t>-</w:t>
                              </w:r>
                              <w:r>
                                <w:rPr>
                                  <w:rFonts w:hint="cs"/>
                                  <w:rtl/>
                                </w:rPr>
                                <w:t>11</w:t>
                              </w:r>
                              <w:r>
                                <w:t>: 100% load user distribution</w:t>
                              </w:r>
                            </w:p>
                            <w:p w14:paraId="16A2599E" w14:textId="77777777" w:rsidR="00EA1699" w:rsidRDefault="00EA1699" w:rsidP="0083447F">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6E363A8" id="Group 95" o:spid="_x0000_s1110" style="position:absolute;left:0;text-align:left;margin-left:.75pt;margin-top:14.7pt;width:450.2pt;height:236.9pt;z-index:251659776;mso-width-relative:margin" coordorigin="59" coordsize="57119,30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">
                <v:shape id="Picture 104" o:spid="_x0000_s1111" type="#_x0000_t75" style="position:absolute;left:59;width:57120;height:2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">
                  <v:imagedata r:id="rId87" o:title=""/>
                </v:shape>
                <v:shape id="Text Box 114" o:spid="_x0000_s1112" type="#_x0000_t202" style="position:absolute;left:7184;top:27133;width:4226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269F9D5" w14:textId="694E2EFB" w:rsidR="00EA1699" w:rsidRPr="00F56CD9" w:rsidRDefault="00EA1699" w:rsidP="0083447F">
                        <w:pPr>
                          <w:pStyle w:val="Caption"/>
                          <w:jc w:val="left"/>
                        </w:pPr>
                        <w:r>
                          <w:t>Figure 9</w:t>
                        </w:r>
                        <w:r w:rsidRPr="00FE29C0">
                          <w:t>-</w:t>
                        </w:r>
                        <w:r>
                          <w:rPr>
                            <w:rFonts w:hint="cs"/>
                            <w:rtl/>
                          </w:rPr>
                          <w:t>11</w:t>
                        </w:r>
                        <w:r>
                          <w:t>: 100% load user distribution</w:t>
                        </w:r>
                      </w:p>
                      <w:p w14:paraId="16A2599E" w14:textId="77777777" w:rsidR="00EA1699" w:rsidRDefault="00EA1699" w:rsidP="0083447F">
                        <w:pPr>
                          <w:rPr>
                            <w:lang w:bidi="ar-SA"/>
                          </w:rPr>
                        </w:pPr>
                      </w:p>
                    </w:txbxContent>
                  </v:textbox>
                </v:shape>
                <w10:wrap type="topAndBottom"/>
              </v:group>
            </w:pict>
          </mc:Fallback>
        </mc:AlternateContent>
      </w:r>
    </w:p>
    <w:p w14:paraId="7A4B4564" w14:textId="3DA035E3" w:rsidR="0083447F" w:rsidRDefault="0083447F" w:rsidP="008F53C9">
      <w:pPr>
        <w:spacing w:after="0" w:line="240" w:lineRule="auto"/>
        <w:rPr>
          <w:rtl/>
        </w:rPr>
      </w:pPr>
    </w:p>
    <w:p w14:paraId="2DDFF049" w14:textId="43D22505" w:rsidR="0083447F" w:rsidRDefault="0083447F" w:rsidP="00490C43">
      <w:pPr>
        <w:spacing w:after="0" w:line="240" w:lineRule="auto"/>
        <w:rPr>
          <w:rtl/>
        </w:rPr>
      </w:pPr>
    </w:p>
    <w:p w14:paraId="6FE303D6" w14:textId="51C4A02B" w:rsidR="0083447F" w:rsidRDefault="00EB2BA7" w:rsidP="00F56CD9">
      <w:pPr>
        <w:spacing w:after="0" w:line="240" w:lineRule="auto"/>
        <w:rPr>
          <w:rtl/>
        </w:rPr>
      </w:pPr>
      <w:r>
        <w:rPr>
          <w:rFonts w:hint="cs"/>
          <w:rtl/>
        </w:rPr>
        <w:t>בשלושת האיורים (9-10 ועד 9-12) ניתן לראות גרפים, ועלייה בה</w:t>
      </w:r>
      <w:r w:rsidR="00417CFE">
        <w:rPr>
          <w:rFonts w:hint="cs"/>
          <w:rtl/>
        </w:rPr>
        <w:t>ת</w:t>
      </w:r>
      <w:r>
        <w:rPr>
          <w:rFonts w:hint="cs"/>
          <w:rtl/>
        </w:rPr>
        <w:t xml:space="preserve">פלגות של </w:t>
      </w:r>
      <w:r w:rsidR="00E72F53">
        <w:rPr>
          <w:rFonts w:hint="cs"/>
          <w:rtl/>
        </w:rPr>
        <w:t>ה-</w:t>
      </w:r>
      <w:r w:rsidR="00E72F53">
        <w:t>Users</w:t>
      </w:r>
      <w:r>
        <w:rPr>
          <w:rFonts w:hint="cs"/>
          <w:rtl/>
        </w:rPr>
        <w:t xml:space="preserve">, באופן די דומה </w:t>
      </w:r>
      <w:r w:rsidR="00E72F53">
        <w:rPr>
          <w:rFonts w:hint="cs"/>
          <w:rtl/>
        </w:rPr>
        <w:t>ל-</w:t>
      </w:r>
      <w:r w:rsidR="00E72F53">
        <w:t>Trace</w:t>
      </w:r>
      <w:r>
        <w:rPr>
          <w:rFonts w:hint="cs"/>
          <w:rtl/>
        </w:rPr>
        <w:t xml:space="preserve"> המקורי שלנו. ההבדל בציר ה</w:t>
      </w:r>
      <w:r w:rsidR="00417CFE">
        <w:rPr>
          <w:rFonts w:hint="cs"/>
          <w:rtl/>
        </w:rPr>
        <w:t>אופקי</w:t>
      </w:r>
      <w:r>
        <w:rPr>
          <w:rFonts w:hint="cs"/>
          <w:rtl/>
        </w:rPr>
        <w:t xml:space="preserve"> הוא בגלל </w:t>
      </w:r>
      <w:r w:rsidR="00E72F53">
        <w:rPr>
          <w:rFonts w:hint="cs"/>
          <w:rtl/>
        </w:rPr>
        <w:t xml:space="preserve">הסיבה </w:t>
      </w:r>
      <w:r>
        <w:rPr>
          <w:rFonts w:hint="cs"/>
          <w:rtl/>
        </w:rPr>
        <w:t>שחתכנו את הגרפים</w:t>
      </w:r>
      <w:r w:rsidR="00E72F53">
        <w:rPr>
          <w:rFonts w:hint="cs"/>
          <w:rtl/>
        </w:rPr>
        <w:t>, מכיוון</w:t>
      </w:r>
      <w:r>
        <w:rPr>
          <w:rFonts w:hint="cs"/>
          <w:rtl/>
        </w:rPr>
        <w:t xml:space="preserve"> </w:t>
      </w:r>
      <w:r w:rsidR="00E72F53">
        <w:rPr>
          <w:rFonts w:hint="cs"/>
          <w:rtl/>
        </w:rPr>
        <w:t>ש</w:t>
      </w:r>
      <w:r>
        <w:rPr>
          <w:rFonts w:hint="cs"/>
          <w:rtl/>
        </w:rPr>
        <w:t>הקו ממשיך באופן יציב עד סוף הימים. ציר ה</w:t>
      </w:r>
      <w:r w:rsidR="00417CFE">
        <w:rPr>
          <w:rFonts w:hint="cs"/>
          <w:rtl/>
        </w:rPr>
        <w:t>אנכי</w:t>
      </w:r>
      <w:r>
        <w:rPr>
          <w:rFonts w:hint="cs"/>
          <w:rtl/>
        </w:rPr>
        <w:t xml:space="preserve"> מייצג את מספר </w:t>
      </w:r>
      <w:r w:rsidR="00E72F53">
        <w:rPr>
          <w:rFonts w:hint="cs"/>
          <w:rtl/>
        </w:rPr>
        <w:t>ה-</w:t>
      </w:r>
      <w:r w:rsidR="00E72F53">
        <w:t>Users</w:t>
      </w:r>
      <w:r>
        <w:rPr>
          <w:rFonts w:hint="cs"/>
          <w:rtl/>
        </w:rPr>
        <w:t xml:space="preserve"> שראינו עד לרגע זה.</w:t>
      </w:r>
    </w:p>
    <w:p w14:paraId="37E28945" w14:textId="3CA73257" w:rsidR="0083447F" w:rsidRDefault="0083447F" w:rsidP="00490C43">
      <w:pPr>
        <w:spacing w:after="0" w:line="240" w:lineRule="auto"/>
        <w:rPr>
          <w:rtl/>
        </w:rPr>
      </w:pPr>
    </w:p>
    <w:p w14:paraId="75431622" w14:textId="2EC743FA" w:rsidR="0083447F" w:rsidRDefault="0083447F" w:rsidP="00490C43">
      <w:pPr>
        <w:spacing w:after="0" w:line="240" w:lineRule="auto"/>
        <w:rPr>
          <w:rtl/>
        </w:rPr>
      </w:pPr>
    </w:p>
    <w:p w14:paraId="08ADE414" w14:textId="5A288486" w:rsidR="0083447F" w:rsidRDefault="0083447F" w:rsidP="00490C43">
      <w:pPr>
        <w:spacing w:after="0" w:line="240" w:lineRule="auto"/>
        <w:rPr>
          <w:rtl/>
        </w:rPr>
      </w:pPr>
    </w:p>
    <w:p w14:paraId="281943A2" w14:textId="77777777" w:rsidR="0083447F" w:rsidRDefault="0083447F" w:rsidP="00490C43">
      <w:pPr>
        <w:spacing w:after="0" w:line="240" w:lineRule="auto"/>
        <w:rPr>
          <w:rtl/>
        </w:rPr>
      </w:pPr>
    </w:p>
    <w:p w14:paraId="40D4045C" w14:textId="6DDB6198" w:rsidR="00BC1AF6" w:rsidRDefault="0083447F" w:rsidP="008F53C9">
      <w:pPr>
        <w:spacing w:after="0" w:line="240" w:lineRule="auto"/>
        <w:rPr>
          <w:rtl/>
        </w:rPr>
      </w:pPr>
      <w:r w:rsidRPr="0083447F">
        <w:rPr>
          <w:rFonts w:hint="cs"/>
          <w:noProof/>
        </w:rPr>
        <w:lastRenderedPageBreak/>
        <mc:AlternateContent>
          <mc:Choice Requires="wpg">
            <w:drawing>
              <wp:anchor distT="0" distB="0" distL="114300" distR="114300" simplePos="0" relativeHeight="251660800" behindDoc="0" locked="0" layoutInCell="1" allowOverlap="1" wp14:anchorId="51AC50AE" wp14:editId="4C9EB21C">
                <wp:simplePos x="0" y="0"/>
                <wp:positionH relativeFrom="column">
                  <wp:posOffset>9525</wp:posOffset>
                </wp:positionH>
                <wp:positionV relativeFrom="paragraph">
                  <wp:posOffset>0</wp:posOffset>
                </wp:positionV>
                <wp:extent cx="5717540" cy="3008630"/>
                <wp:effectExtent l="0" t="0" r="0" b="1270"/>
                <wp:wrapTopAndBottom/>
                <wp:docPr id="121" name="Group 121"/>
                <wp:cNvGraphicFramePr/>
                <a:graphic xmlns:a="http://schemas.openxmlformats.org/drawingml/2006/main">
                  <a:graphicData uri="http://schemas.microsoft.com/office/word/2010/wordprocessingGroup">
                    <wpg:wgp>
                      <wpg:cNvGrpSpPr/>
                      <wpg:grpSpPr>
                        <a:xfrm>
                          <a:off x="0" y="0"/>
                          <a:ext cx="5717538" cy="3008539"/>
                          <a:chOff x="5955" y="91"/>
                          <a:chExt cx="5711980" cy="3008554"/>
                        </a:xfrm>
                      </wpg:grpSpPr>
                      <pic:pic xmlns:pic="http://schemas.openxmlformats.org/drawingml/2006/picture">
                        <pic:nvPicPr>
                          <pic:cNvPr id="122" name="Picture 122"/>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bwMode="auto">
                          <a:xfrm>
                            <a:off x="5955" y="91"/>
                            <a:ext cx="5711980" cy="2861761"/>
                          </a:xfrm>
                          <a:prstGeom prst="rect">
                            <a:avLst/>
                          </a:prstGeom>
                          <a:noFill/>
                          <a:ln>
                            <a:noFill/>
                          </a:ln>
                        </pic:spPr>
                      </pic:pic>
                      <wps:wsp>
                        <wps:cNvPr id="123" name="Text Box 123"/>
                        <wps:cNvSpPr txBox="1"/>
                        <wps:spPr>
                          <a:xfrm>
                            <a:off x="718456" y="2713370"/>
                            <a:ext cx="4567525" cy="295275"/>
                          </a:xfrm>
                          <a:prstGeom prst="rect">
                            <a:avLst/>
                          </a:prstGeom>
                          <a:noFill/>
                          <a:ln w="6350">
                            <a:noFill/>
                          </a:ln>
                        </wps:spPr>
                        <wps:txbx>
                          <w:txbxContent>
                            <w:p w14:paraId="1C3C7E03" w14:textId="082F1698" w:rsidR="00EA1699" w:rsidRPr="00F56CD9" w:rsidRDefault="00EA1699" w:rsidP="0083447F">
                              <w:pPr>
                                <w:pStyle w:val="Caption"/>
                                <w:jc w:val="left"/>
                              </w:pPr>
                              <w:r>
                                <w:t>Figure 9</w:t>
                              </w:r>
                              <w:r w:rsidRPr="00FE29C0">
                                <w:t>-</w:t>
                              </w:r>
                              <w:r>
                                <w:rPr>
                                  <w:rFonts w:hint="cs"/>
                                  <w:rtl/>
                                </w:rPr>
                                <w:t>12</w:t>
                              </w:r>
                              <w:r>
                                <w:t xml:space="preserve">: 120% load user distribution </w:t>
                              </w:r>
                            </w:p>
                            <w:p w14:paraId="57BB0391" w14:textId="77777777" w:rsidR="00EA1699" w:rsidRDefault="00EA1699" w:rsidP="0083447F">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1AC50AE" id="Group 121" o:spid="_x0000_s1113" style="position:absolute;left:0;text-align:left;margin-left:.75pt;margin-top:0;width:450.2pt;height:236.9pt;z-index:251660800;mso-width-relative:margin" coordorigin="59" coordsize="57119,30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">
                <v:shape id="Picture 122" o:spid="_x0000_s1114" type="#_x0000_t75" style="position:absolute;left:59;width:57120;height:2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">
                  <v:imagedata r:id="rId89" o:title=""/>
                </v:shape>
                <v:shape id="Text Box 123" o:spid="_x0000_s1115" type="#_x0000_t202" style="position:absolute;left:7184;top:27133;width:4567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1C3C7E03" w14:textId="082F1698" w:rsidR="00EA1699" w:rsidRPr="00F56CD9" w:rsidRDefault="00EA1699" w:rsidP="0083447F">
                        <w:pPr>
                          <w:pStyle w:val="Caption"/>
                          <w:jc w:val="left"/>
                        </w:pPr>
                        <w:r>
                          <w:t>Figure 9</w:t>
                        </w:r>
                        <w:r w:rsidRPr="00FE29C0">
                          <w:t>-</w:t>
                        </w:r>
                        <w:r>
                          <w:rPr>
                            <w:rFonts w:hint="cs"/>
                            <w:rtl/>
                          </w:rPr>
                          <w:t>12</w:t>
                        </w:r>
                        <w:r>
                          <w:t xml:space="preserve">: 120% load user distribution </w:t>
                        </w:r>
                      </w:p>
                      <w:p w14:paraId="57BB0391" w14:textId="77777777" w:rsidR="00EA1699" w:rsidRDefault="00EA1699" w:rsidP="0083447F">
                        <w:pPr>
                          <w:rPr>
                            <w:lang w:bidi="ar-SA"/>
                          </w:rPr>
                        </w:pPr>
                      </w:p>
                    </w:txbxContent>
                  </v:textbox>
                </v:shape>
                <w10:wrap type="topAndBottom"/>
              </v:group>
            </w:pict>
          </mc:Fallback>
        </mc:AlternateContent>
      </w:r>
    </w:p>
    <w:p w14:paraId="035E0607" w14:textId="1ADCE414" w:rsidR="0034637F" w:rsidRPr="00943C72" w:rsidRDefault="00BC1AF6" w:rsidP="00943C72">
      <w:pPr>
        <w:pStyle w:val="ListParagraph"/>
        <w:numPr>
          <w:ilvl w:val="0"/>
          <w:numId w:val="6"/>
        </w:numPr>
        <w:rPr>
          <w:sz w:val="28"/>
          <w:szCs w:val="28"/>
        </w:rPr>
      </w:pPr>
      <w:r w:rsidRPr="00943C72">
        <w:rPr>
          <w:rFonts w:hint="cs"/>
          <w:sz w:val="28"/>
          <w:szCs w:val="28"/>
          <w:rtl/>
        </w:rPr>
        <w:t>קורלציה</w:t>
      </w:r>
    </w:p>
    <w:p w14:paraId="48B666BE" w14:textId="27B7DDCC" w:rsidR="007520C9" w:rsidRDefault="00BC1AF6" w:rsidP="00E72F53">
      <w:pPr>
        <w:pStyle w:val="ListParagraph"/>
        <w:spacing w:after="0" w:line="240" w:lineRule="auto"/>
        <w:jc w:val="left"/>
      </w:pPr>
      <w:r>
        <w:rPr>
          <w:rFonts w:hint="cs"/>
          <w:rtl/>
        </w:rPr>
        <w:t>כדי לבחון את הקורלציה, בחנו את ה</w:t>
      </w:r>
      <w:r w:rsidR="008F53C9">
        <w:rPr>
          <w:rFonts w:hint="cs"/>
          <w:rtl/>
        </w:rPr>
        <w:t>-</w:t>
      </w:r>
      <w:r w:rsidR="008F53C9">
        <w:t>Job sizes</w:t>
      </w:r>
      <w:r w:rsidR="007520C9">
        <w:rPr>
          <w:rFonts w:hint="cs"/>
          <w:rtl/>
        </w:rPr>
        <w:t xml:space="preserve"> ואת ה</w:t>
      </w:r>
      <w:r w:rsidR="008F53C9">
        <w:rPr>
          <w:rFonts w:hint="cs"/>
          <w:rtl/>
        </w:rPr>
        <w:t>-</w:t>
      </w:r>
      <w:r w:rsidR="008F53C9">
        <w:t>Run times</w:t>
      </w:r>
      <w:r w:rsidR="007520C9">
        <w:rPr>
          <w:rFonts w:hint="cs"/>
          <w:rtl/>
        </w:rPr>
        <w:t xml:space="preserve"> לשלושת העומסים ו</w:t>
      </w:r>
      <w:r w:rsidR="008F53C9">
        <w:rPr>
          <w:rFonts w:hint="cs"/>
          <w:rtl/>
        </w:rPr>
        <w:t>ל</w:t>
      </w:r>
      <w:r w:rsidR="007520C9">
        <w:rPr>
          <w:rFonts w:hint="cs"/>
          <w:rtl/>
        </w:rPr>
        <w:t>שלושת ה</w:t>
      </w:r>
      <w:r w:rsidR="008F53C9">
        <w:rPr>
          <w:rFonts w:hint="cs"/>
          <w:rtl/>
        </w:rPr>
        <w:t>-</w:t>
      </w:r>
      <w:r w:rsidR="008F53C9">
        <w:t>Traces</w:t>
      </w:r>
      <w:r w:rsidR="007520C9">
        <w:rPr>
          <w:rFonts w:hint="cs"/>
          <w:rtl/>
        </w:rPr>
        <w:t xml:space="preserve">, </w:t>
      </w:r>
      <w:r w:rsidR="008F53C9">
        <w:rPr>
          <w:rFonts w:hint="cs"/>
          <w:rtl/>
        </w:rPr>
        <w:t>ובנוסף</w:t>
      </w:r>
      <w:r w:rsidR="007520C9">
        <w:rPr>
          <w:rFonts w:hint="cs"/>
          <w:rtl/>
        </w:rPr>
        <w:t xml:space="preserve"> הראינו את ה</w:t>
      </w:r>
      <w:r w:rsidR="008F53C9">
        <w:rPr>
          <w:rFonts w:hint="cs"/>
          <w:rtl/>
        </w:rPr>
        <w:t>-</w:t>
      </w:r>
      <w:r w:rsidR="008F53C9">
        <w:t>Think times</w:t>
      </w:r>
      <w:r w:rsidR="008F53C9">
        <w:rPr>
          <w:rFonts w:hint="cs"/>
          <w:rtl/>
        </w:rPr>
        <w:t xml:space="preserve"> ואת</w:t>
      </w:r>
      <w:r w:rsidR="007520C9">
        <w:rPr>
          <w:rFonts w:hint="cs"/>
          <w:rtl/>
        </w:rPr>
        <w:t xml:space="preserve"> וה</w:t>
      </w:r>
      <w:r w:rsidR="008F53C9">
        <w:rPr>
          <w:rFonts w:hint="cs"/>
          <w:rtl/>
        </w:rPr>
        <w:t>-</w:t>
      </w:r>
      <w:r w:rsidR="008F53C9">
        <w:t>Run times</w:t>
      </w:r>
      <w:r w:rsidR="007520C9">
        <w:rPr>
          <w:rFonts w:hint="cs"/>
          <w:rtl/>
        </w:rPr>
        <w:t>.</w:t>
      </w:r>
      <w:r w:rsidR="00E72F53">
        <w:br/>
      </w:r>
      <w:r w:rsidR="007520C9">
        <w:rPr>
          <w:rFonts w:hint="cs"/>
          <w:rtl/>
        </w:rPr>
        <w:t xml:space="preserve">הגרפים מתוארים </w:t>
      </w:r>
      <w:r w:rsidR="00E72F53">
        <w:rPr>
          <w:rFonts w:hint="cs"/>
          <w:rtl/>
        </w:rPr>
        <w:t>בהמשך</w:t>
      </w:r>
      <w:r w:rsidR="007520C9">
        <w:rPr>
          <w:rFonts w:hint="cs"/>
          <w:rtl/>
        </w:rPr>
        <w:t>:</w:t>
      </w:r>
    </w:p>
    <w:p w14:paraId="686298BA" w14:textId="5D4C9E57" w:rsidR="007520C9" w:rsidRDefault="007520C9" w:rsidP="007520C9">
      <w:pPr>
        <w:pStyle w:val="ListParagraph"/>
        <w:spacing w:after="0" w:line="240" w:lineRule="auto"/>
      </w:pPr>
    </w:p>
    <w:p w14:paraId="5A2DFC16" w14:textId="3B01D6A5" w:rsidR="00BC1AF6" w:rsidRDefault="00233BF8" w:rsidP="005D4872">
      <w:pPr>
        <w:pStyle w:val="ListParagraph"/>
        <w:numPr>
          <w:ilvl w:val="1"/>
          <w:numId w:val="6"/>
        </w:numPr>
        <w:spacing w:after="0" w:line="240" w:lineRule="auto"/>
        <w:rPr>
          <w:rtl/>
        </w:rPr>
      </w:pPr>
      <w:r>
        <w:rPr>
          <w:rFonts w:hint="cs"/>
          <w:noProof/>
          <w:rtl/>
          <w:lang w:val="he-IL"/>
        </w:rPr>
        <mc:AlternateContent>
          <mc:Choice Requires="wpg">
            <w:drawing>
              <wp:anchor distT="0" distB="0" distL="114300" distR="114300" simplePos="0" relativeHeight="251661824" behindDoc="0" locked="0" layoutInCell="1" allowOverlap="1" wp14:anchorId="35E61D94" wp14:editId="7F23AC1E">
                <wp:simplePos x="0" y="0"/>
                <wp:positionH relativeFrom="margin">
                  <wp:posOffset>0</wp:posOffset>
                </wp:positionH>
                <wp:positionV relativeFrom="paragraph">
                  <wp:posOffset>366940</wp:posOffset>
                </wp:positionV>
                <wp:extent cx="2851160" cy="2199736"/>
                <wp:effectExtent l="0" t="0" r="6350" b="0"/>
                <wp:wrapTopAndBottom/>
                <wp:docPr id="126" name="Group 126"/>
                <wp:cNvGraphicFramePr/>
                <a:graphic xmlns:a="http://schemas.openxmlformats.org/drawingml/2006/main">
                  <a:graphicData uri="http://schemas.microsoft.com/office/word/2010/wordprocessingGroup">
                    <wpg:wgp>
                      <wpg:cNvGrpSpPr/>
                      <wpg:grpSpPr>
                        <a:xfrm>
                          <a:off x="0" y="0"/>
                          <a:ext cx="2851160" cy="2199736"/>
                          <a:chOff x="0" y="0"/>
                          <a:chExt cx="5325667" cy="3994107"/>
                        </a:xfrm>
                      </wpg:grpSpPr>
                      <pic:pic xmlns:pic="http://schemas.openxmlformats.org/drawingml/2006/picture">
                        <pic:nvPicPr>
                          <pic:cNvPr id="124" name="Picture 124" descr="Chart, scatter chart&#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325667" cy="3994107"/>
                          </a:xfrm>
                          <a:prstGeom prst="rect">
                            <a:avLst/>
                          </a:prstGeom>
                        </pic:spPr>
                      </pic:pic>
                      <wps:wsp>
                        <wps:cNvPr id="125" name="Text Box 125"/>
                        <wps:cNvSpPr txBox="1"/>
                        <wps:spPr>
                          <a:xfrm>
                            <a:off x="2775505" y="1189530"/>
                            <a:ext cx="1823784" cy="549029"/>
                          </a:xfrm>
                          <a:prstGeom prst="rect">
                            <a:avLst/>
                          </a:prstGeom>
                          <a:noFill/>
                          <a:ln w="6350">
                            <a:noFill/>
                          </a:ln>
                        </wps:spPr>
                        <wps:txbx>
                          <w:txbxContent>
                            <w:p w14:paraId="5054ACE4" w14:textId="27849FF5" w:rsidR="00EA1699" w:rsidRPr="00C473EC" w:rsidRDefault="00EA1699" w:rsidP="007520C9">
                              <w:pPr>
                                <w:pStyle w:val="Caption"/>
                                <w:jc w:val="left"/>
                              </w:pPr>
                              <w:r>
                                <w:t>Figure</w:t>
                              </w:r>
                              <w:r>
                                <w:rPr>
                                  <w:rFonts w:hint="cs"/>
                                  <w:rtl/>
                                </w:rPr>
                                <w:t xml:space="preserve"> </w:t>
                              </w:r>
                              <w:r>
                                <w:t>9</w:t>
                              </w:r>
                              <w:r w:rsidRPr="00FE29C0">
                                <w:t>-</w:t>
                              </w:r>
                              <w:r>
                                <w:rPr>
                                  <w:rFonts w:hint="cs"/>
                                  <w:rtl/>
                                </w:rPr>
                                <w:t>13</w:t>
                              </w:r>
                            </w:p>
                            <w:p w14:paraId="5B799126" w14:textId="77777777" w:rsidR="00EA1699" w:rsidRDefault="00EA1699" w:rsidP="007520C9">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E61D94" id="Group 126" o:spid="_x0000_s1116" style="position:absolute;left:0;text-align:left;margin-left:0;margin-top:28.9pt;width:224.5pt;height:173.2pt;z-index:251661824;mso-position-horizontal-relative:margin;mso-width-relative:margin;mso-height-relative:margin" coordsize="53256,39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">
                <v:shape id="Picture 124" o:spid="_x0000_s1117" type="#_x0000_t75" alt="Chart, scatter chart&#10;&#10;Description automatically generated" style="position:absolute;width:53256;height:3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">
                  <v:imagedata r:id="rId91" o:title="Chart, scatter chart&#10;&#10;Description automatically generated"/>
                </v:shape>
                <v:shape id="Text Box 125" o:spid="_x0000_s1118" type="#_x0000_t202" style="position:absolute;left:27755;top:11895;width:18237;height:5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5054ACE4" w14:textId="27849FF5" w:rsidR="00EA1699" w:rsidRPr="00C473EC" w:rsidRDefault="00EA1699" w:rsidP="007520C9">
                        <w:pPr>
                          <w:pStyle w:val="Caption"/>
                          <w:jc w:val="left"/>
                        </w:pPr>
                        <w:r>
                          <w:t>Figure</w:t>
                        </w:r>
                        <w:r>
                          <w:rPr>
                            <w:rFonts w:hint="cs"/>
                            <w:rtl/>
                          </w:rPr>
                          <w:t xml:space="preserve"> </w:t>
                        </w:r>
                        <w:r>
                          <w:t>9</w:t>
                        </w:r>
                        <w:r w:rsidRPr="00FE29C0">
                          <w:t>-</w:t>
                        </w:r>
                        <w:r>
                          <w:rPr>
                            <w:rFonts w:hint="cs"/>
                            <w:rtl/>
                          </w:rPr>
                          <w:t>13</w:t>
                        </w:r>
                      </w:p>
                      <w:p w14:paraId="5B799126" w14:textId="77777777" w:rsidR="00EA1699" w:rsidRDefault="00EA1699" w:rsidP="007520C9">
                        <w:pPr>
                          <w:rPr>
                            <w:lang w:bidi="ar-SA"/>
                          </w:rPr>
                        </w:pPr>
                      </w:p>
                    </w:txbxContent>
                  </v:textbox>
                </v:shape>
                <w10:wrap type="topAndBottom" anchorx="margin"/>
              </v:group>
            </w:pict>
          </mc:Fallback>
        </mc:AlternateContent>
      </w:r>
      <w:r w:rsidR="00E72F53">
        <w:t>Job Sizes and Run Times</w:t>
      </w:r>
      <w:r w:rsidR="00E72F53">
        <w:rPr>
          <w:rFonts w:hint="cs"/>
          <w:rtl/>
        </w:rPr>
        <w:t>:</w:t>
      </w:r>
    </w:p>
    <w:p w14:paraId="6AF9A329" w14:textId="5094571A" w:rsidR="007520C9" w:rsidRDefault="00747624" w:rsidP="00233BF8">
      <w:pPr>
        <w:spacing w:after="0" w:line="240" w:lineRule="auto"/>
        <w:rPr>
          <w:rtl/>
        </w:rPr>
      </w:pPr>
      <w:r w:rsidRPr="007520C9">
        <w:rPr>
          <w:rFonts w:hint="cs"/>
          <w:noProof/>
          <w:rtl/>
          <w:lang w:val="he-IL"/>
        </w:rPr>
        <mc:AlternateContent>
          <mc:Choice Requires="wpg">
            <w:drawing>
              <wp:anchor distT="0" distB="0" distL="114300" distR="114300" simplePos="0" relativeHeight="251662848" behindDoc="0" locked="0" layoutInCell="1" allowOverlap="1" wp14:anchorId="53D4B208" wp14:editId="168EF3D6">
                <wp:simplePos x="0" y="0"/>
                <wp:positionH relativeFrom="margin">
                  <wp:posOffset>2939143</wp:posOffset>
                </wp:positionH>
                <wp:positionV relativeFrom="paragraph">
                  <wp:posOffset>184604</wp:posOffset>
                </wp:positionV>
                <wp:extent cx="2812211" cy="2192324"/>
                <wp:effectExtent l="0" t="0" r="0" b="5080"/>
                <wp:wrapTopAndBottom/>
                <wp:docPr id="127" name="Group 127"/>
                <wp:cNvGraphicFramePr/>
                <a:graphic xmlns:a="http://schemas.openxmlformats.org/drawingml/2006/main">
                  <a:graphicData uri="http://schemas.microsoft.com/office/word/2010/wordprocessingGroup">
                    <wpg:wgp>
                      <wpg:cNvGrpSpPr/>
                      <wpg:grpSpPr>
                        <a:xfrm>
                          <a:off x="0" y="0"/>
                          <a:ext cx="2812211" cy="2192324"/>
                          <a:chOff x="192" y="2"/>
                          <a:chExt cx="5258197" cy="3944202"/>
                        </a:xfrm>
                      </wpg:grpSpPr>
                      <pic:pic xmlns:pic="http://schemas.openxmlformats.org/drawingml/2006/picture">
                        <pic:nvPicPr>
                          <pic:cNvPr id="128" name="Picture 128"/>
                          <pic:cNvPicPr>
                            <a:picLocks noChangeAspect="1"/>
                          </pic:cNvPicPr>
                        </pic:nvPicPr>
                        <pic:blipFill>
                          <a:blip r:embed="rId92">
                            <a:extLst>
                              <a:ext uri="{28A0092B-C50C-407E-A947-70E740481C1C}">
                                <a14:useLocalDpi xmlns:a14="http://schemas.microsoft.com/office/drawing/2010/main" val="0"/>
                              </a:ext>
                            </a:extLst>
                          </a:blip>
                          <a:srcRect/>
                          <a:stretch/>
                        </pic:blipFill>
                        <pic:spPr>
                          <a:xfrm>
                            <a:off x="192" y="2"/>
                            <a:ext cx="5258197" cy="3944202"/>
                          </a:xfrm>
                          <a:prstGeom prst="rect">
                            <a:avLst/>
                          </a:prstGeom>
                        </pic:spPr>
                      </pic:pic>
                      <wps:wsp>
                        <wps:cNvPr id="129" name="Text Box 129"/>
                        <wps:cNvSpPr txBox="1"/>
                        <wps:spPr>
                          <a:xfrm>
                            <a:off x="2870977" y="996772"/>
                            <a:ext cx="1935308" cy="649591"/>
                          </a:xfrm>
                          <a:prstGeom prst="rect">
                            <a:avLst/>
                          </a:prstGeom>
                          <a:noFill/>
                          <a:ln w="6350">
                            <a:noFill/>
                          </a:ln>
                        </wps:spPr>
                        <wps:txbx>
                          <w:txbxContent>
                            <w:p w14:paraId="610C33B1" w14:textId="7416BE04" w:rsidR="00EA1699" w:rsidRPr="00C473EC" w:rsidRDefault="00EA1699" w:rsidP="007520C9">
                              <w:pPr>
                                <w:pStyle w:val="Caption"/>
                                <w:jc w:val="left"/>
                              </w:pPr>
                              <w:r>
                                <w:t>Figure</w:t>
                              </w:r>
                              <w:r>
                                <w:rPr>
                                  <w:rFonts w:hint="cs"/>
                                  <w:rtl/>
                                </w:rPr>
                                <w:t xml:space="preserve"> </w:t>
                              </w:r>
                              <w:r>
                                <w:t>9</w:t>
                              </w:r>
                              <w:r w:rsidRPr="00FE29C0">
                                <w:t>-</w:t>
                              </w:r>
                              <w:r>
                                <w:rPr>
                                  <w:rFonts w:hint="cs"/>
                                  <w:rtl/>
                                </w:rPr>
                                <w:t>14</w:t>
                              </w:r>
                            </w:p>
                            <w:p w14:paraId="2C2805B6" w14:textId="77777777" w:rsidR="00EA1699" w:rsidRDefault="00EA1699" w:rsidP="007520C9">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4B208" id="Group 127" o:spid="_x0000_s1119" style="position:absolute;left:0;text-align:left;margin-left:231.45pt;margin-top:14.55pt;width:221.45pt;height:172.6pt;z-index:251662848;mso-position-horizontal-relative:margin;mso-width-relative:margin;mso-height-relative:margin" coordorigin="1" coordsize="52581,3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">
                <v:shape id="Picture 128" o:spid="_x0000_s1120" type="#_x0000_t75" style="position:absolute;left:1;width:52582;height:39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">
                  <v:imagedata r:id="rId93" o:title=""/>
                </v:shape>
                <v:shape id="Text Box 129" o:spid="_x0000_s1121" type="#_x0000_t202" style="position:absolute;left:28709;top:9967;width:19353;height:6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10C33B1" w14:textId="7416BE04" w:rsidR="00EA1699" w:rsidRPr="00C473EC" w:rsidRDefault="00EA1699" w:rsidP="007520C9">
                        <w:pPr>
                          <w:pStyle w:val="Caption"/>
                          <w:jc w:val="left"/>
                        </w:pPr>
                        <w:r>
                          <w:t>Figure</w:t>
                        </w:r>
                        <w:r>
                          <w:rPr>
                            <w:rFonts w:hint="cs"/>
                            <w:rtl/>
                          </w:rPr>
                          <w:t xml:space="preserve"> </w:t>
                        </w:r>
                        <w:r>
                          <w:t>9</w:t>
                        </w:r>
                        <w:r w:rsidRPr="00FE29C0">
                          <w:t>-</w:t>
                        </w:r>
                        <w:r>
                          <w:rPr>
                            <w:rFonts w:hint="cs"/>
                            <w:rtl/>
                          </w:rPr>
                          <w:t>14</w:t>
                        </w:r>
                      </w:p>
                      <w:p w14:paraId="2C2805B6" w14:textId="77777777" w:rsidR="00EA1699" w:rsidRDefault="00EA1699" w:rsidP="007520C9">
                        <w:pPr>
                          <w:rPr>
                            <w:lang w:bidi="ar-SA"/>
                          </w:rPr>
                        </w:pPr>
                      </w:p>
                    </w:txbxContent>
                  </v:textbox>
                </v:shape>
                <w10:wrap type="topAndBottom" anchorx="margin"/>
              </v:group>
            </w:pict>
          </mc:Fallback>
        </mc:AlternateContent>
      </w:r>
    </w:p>
    <w:p w14:paraId="43864CEA" w14:textId="4F7E6351" w:rsidR="007520C9" w:rsidRDefault="007520C9" w:rsidP="00490C43">
      <w:pPr>
        <w:spacing w:after="0" w:line="240" w:lineRule="auto"/>
        <w:rPr>
          <w:rtl/>
        </w:rPr>
      </w:pPr>
    </w:p>
    <w:p w14:paraId="77467FD8" w14:textId="41BDAFE7" w:rsidR="007520C9" w:rsidRDefault="00E6539B" w:rsidP="00233BF8">
      <w:pPr>
        <w:spacing w:after="0" w:line="240" w:lineRule="auto"/>
        <w:ind w:left="720"/>
        <w:jc w:val="left"/>
        <w:rPr>
          <w:rtl/>
        </w:rPr>
      </w:pPr>
      <w:r>
        <w:rPr>
          <w:rFonts w:hint="cs"/>
          <w:rtl/>
        </w:rPr>
        <w:t>ניתן לראות כי מקדם הקורלציה</w:t>
      </w:r>
      <w:r w:rsidR="00233BF8">
        <w:rPr>
          <w:rFonts w:hint="cs"/>
          <w:rtl/>
        </w:rPr>
        <w:t xml:space="preserve"> אכן</w:t>
      </w:r>
      <w:r>
        <w:rPr>
          <w:rFonts w:hint="cs"/>
          <w:rtl/>
        </w:rPr>
        <w:t xml:space="preserve"> מתפלג בין 0.1 ו- 0.2 בכל הגרפים. כמו כן, ניתן </w:t>
      </w:r>
      <w:r w:rsidR="00233BF8">
        <w:rPr>
          <w:rFonts w:hint="cs"/>
          <w:rtl/>
        </w:rPr>
        <w:t>לראות</w:t>
      </w:r>
      <w:r>
        <w:rPr>
          <w:rFonts w:hint="cs"/>
          <w:rtl/>
        </w:rPr>
        <w:t xml:space="preserve"> כי לא הייתה לנו קורלציה די ברורה, שאכן כן זה המצב ב</w:t>
      </w:r>
      <w:r w:rsidR="00233BF8">
        <w:rPr>
          <w:rFonts w:hint="cs"/>
          <w:rtl/>
        </w:rPr>
        <w:t>שלושת ה-</w:t>
      </w:r>
      <w:r w:rsidR="00233BF8">
        <w:t>Traces</w:t>
      </w:r>
      <w:r>
        <w:rPr>
          <w:rFonts w:hint="cs"/>
          <w:rtl/>
        </w:rPr>
        <w:t xml:space="preserve"> שהפקנו ובכל שלושת העומסים.</w:t>
      </w:r>
    </w:p>
    <w:p w14:paraId="54453CAD" w14:textId="1C288D4C" w:rsidR="007520C9" w:rsidRDefault="007520C9" w:rsidP="00490C43">
      <w:pPr>
        <w:spacing w:after="0" w:line="240" w:lineRule="auto"/>
        <w:rPr>
          <w:rtl/>
        </w:rPr>
      </w:pPr>
    </w:p>
    <w:p w14:paraId="489095D9" w14:textId="6EB95F31" w:rsidR="007520C9" w:rsidRDefault="007520C9" w:rsidP="00490C43">
      <w:pPr>
        <w:spacing w:after="0" w:line="240" w:lineRule="auto"/>
        <w:rPr>
          <w:rtl/>
        </w:rPr>
      </w:pPr>
    </w:p>
    <w:p w14:paraId="22D3EA8E" w14:textId="65DE4E25" w:rsidR="007520C9" w:rsidRDefault="007520C9" w:rsidP="00490C43">
      <w:pPr>
        <w:spacing w:after="0" w:line="240" w:lineRule="auto"/>
        <w:rPr>
          <w:rtl/>
        </w:rPr>
      </w:pPr>
    </w:p>
    <w:p w14:paraId="1C68C925" w14:textId="77777777" w:rsidR="00233BF8" w:rsidRDefault="00233BF8" w:rsidP="00490C43">
      <w:pPr>
        <w:spacing w:after="0" w:line="240" w:lineRule="auto"/>
        <w:rPr>
          <w:rtl/>
        </w:rPr>
      </w:pPr>
    </w:p>
    <w:p w14:paraId="349AFA6F" w14:textId="135F8B9A" w:rsidR="007520C9" w:rsidRDefault="007520C9" w:rsidP="00490C43">
      <w:pPr>
        <w:spacing w:after="0" w:line="240" w:lineRule="auto"/>
        <w:rPr>
          <w:rtl/>
        </w:rPr>
      </w:pPr>
    </w:p>
    <w:p w14:paraId="40C93D5E" w14:textId="149C2D4F" w:rsidR="007520C9" w:rsidRDefault="007520C9" w:rsidP="00EB2BA7">
      <w:pPr>
        <w:spacing w:after="0" w:line="240" w:lineRule="auto"/>
        <w:rPr>
          <w:rtl/>
        </w:rPr>
      </w:pPr>
    </w:p>
    <w:p w14:paraId="7E4CCB05" w14:textId="5407252D" w:rsidR="007520C9" w:rsidRDefault="00E6539B" w:rsidP="00490C43">
      <w:pPr>
        <w:spacing w:after="0" w:line="240" w:lineRule="auto"/>
        <w:rPr>
          <w:rtl/>
        </w:rPr>
      </w:pPr>
      <w:r w:rsidRPr="007520C9">
        <w:rPr>
          <w:rFonts w:hint="cs"/>
          <w:noProof/>
          <w:rtl/>
          <w:lang w:val="he-IL"/>
        </w:rPr>
        <w:lastRenderedPageBreak/>
        <mc:AlternateContent>
          <mc:Choice Requires="wpg">
            <w:drawing>
              <wp:anchor distT="0" distB="0" distL="114300" distR="114300" simplePos="0" relativeHeight="251664896" behindDoc="0" locked="0" layoutInCell="1" allowOverlap="1" wp14:anchorId="7B669669" wp14:editId="052D12D1">
                <wp:simplePos x="0" y="0"/>
                <wp:positionH relativeFrom="margin">
                  <wp:align>right</wp:align>
                </wp:positionH>
                <wp:positionV relativeFrom="paragraph">
                  <wp:posOffset>89535</wp:posOffset>
                </wp:positionV>
                <wp:extent cx="2820670" cy="2115185"/>
                <wp:effectExtent l="0" t="0" r="0" b="0"/>
                <wp:wrapNone/>
                <wp:docPr id="133" name="Group 133"/>
                <wp:cNvGraphicFramePr/>
                <a:graphic xmlns:a="http://schemas.openxmlformats.org/drawingml/2006/main">
                  <a:graphicData uri="http://schemas.microsoft.com/office/word/2010/wordprocessingGroup">
                    <wpg:wgp>
                      <wpg:cNvGrpSpPr/>
                      <wpg:grpSpPr>
                        <a:xfrm>
                          <a:off x="0" y="0"/>
                          <a:ext cx="2820670" cy="2115185"/>
                          <a:chOff x="384" y="0"/>
                          <a:chExt cx="5730742" cy="4298950"/>
                        </a:xfrm>
                      </wpg:grpSpPr>
                      <pic:pic xmlns:pic="http://schemas.openxmlformats.org/drawingml/2006/picture">
                        <pic:nvPicPr>
                          <pic:cNvPr id="134" name="Picture 134"/>
                          <pic:cNvPicPr>
                            <a:picLocks noChangeAspect="1"/>
                          </pic:cNvPicPr>
                        </pic:nvPicPr>
                        <pic:blipFill>
                          <a:blip r:embed="rId94">
                            <a:extLst>
                              <a:ext uri="{28A0092B-C50C-407E-A947-70E740481C1C}">
                                <a14:useLocalDpi xmlns:a14="http://schemas.microsoft.com/office/drawing/2010/main" val="0"/>
                              </a:ext>
                            </a:extLst>
                          </a:blip>
                          <a:srcRect/>
                          <a:stretch/>
                        </pic:blipFill>
                        <pic:spPr>
                          <a:xfrm>
                            <a:off x="384" y="0"/>
                            <a:ext cx="5730742" cy="4298950"/>
                          </a:xfrm>
                          <a:prstGeom prst="rect">
                            <a:avLst/>
                          </a:prstGeom>
                        </pic:spPr>
                      </pic:pic>
                      <wps:wsp>
                        <wps:cNvPr id="135" name="Text Box 135"/>
                        <wps:cNvSpPr txBox="1"/>
                        <wps:spPr>
                          <a:xfrm>
                            <a:off x="3385501" y="1121694"/>
                            <a:ext cx="1953375" cy="555500"/>
                          </a:xfrm>
                          <a:prstGeom prst="rect">
                            <a:avLst/>
                          </a:prstGeom>
                          <a:noFill/>
                          <a:ln w="6350">
                            <a:noFill/>
                          </a:ln>
                        </wps:spPr>
                        <wps:txbx>
                          <w:txbxContent>
                            <w:p w14:paraId="02502D6B" w14:textId="2511F5DB" w:rsidR="00EA1699" w:rsidRPr="00C473EC" w:rsidRDefault="00EA1699" w:rsidP="007520C9">
                              <w:pPr>
                                <w:pStyle w:val="Caption"/>
                                <w:jc w:val="left"/>
                              </w:pPr>
                              <w:r>
                                <w:t>Figure</w:t>
                              </w:r>
                              <w:r>
                                <w:rPr>
                                  <w:rFonts w:hint="cs"/>
                                  <w:rtl/>
                                </w:rPr>
                                <w:t xml:space="preserve"> </w:t>
                              </w:r>
                              <w:r>
                                <w:t>9</w:t>
                              </w:r>
                              <w:r w:rsidRPr="00FE29C0">
                                <w:t>-</w:t>
                              </w:r>
                              <w:r>
                                <w:rPr>
                                  <w:rFonts w:hint="cs"/>
                                  <w:rtl/>
                                </w:rPr>
                                <w:t>16</w:t>
                              </w:r>
                            </w:p>
                            <w:p w14:paraId="58EB0F5A" w14:textId="77777777" w:rsidR="00EA1699" w:rsidRDefault="00EA1699" w:rsidP="007520C9">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669669" id="Group 133" o:spid="_x0000_s1122" style="position:absolute;left:0;text-align:left;margin-left:170.9pt;margin-top:7.05pt;width:222.1pt;height:166.55pt;z-index:251664896;mso-position-horizontal:right;mso-position-horizontal-relative:margin;mso-width-relative:margin;mso-height-relative:margin" coordorigin="3" coordsize="57307,42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&#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">
                <v:shape id="Picture 134" o:spid="_x0000_s1123" type="#_x0000_t75" style="position:absolute;left:3;width:57308;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">
                  <v:imagedata r:id="rId95" o:title=""/>
                </v:shape>
                <v:shape id="Text Box 135" o:spid="_x0000_s1124" type="#_x0000_t202" style="position:absolute;left:33855;top:11216;width:19533;height:5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2MmwwAAANwAAAAPAAAAZHJzL2Rvd25yZXYueG1sRE9Li8Iw&#10;EL4L/ocwgjdNVVx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t49jJsMAAADcAAAADwAA&#10;AAAAAAAAAAAAAAAHAgAAZHJzL2Rvd25yZXYueG1sUEsFBgAAAAADAAMAtwAAAPcCAAAAAA==&#10;" filled="f" stroked="f" strokeweight=".5pt">
                  <v:textbox>
                    <w:txbxContent>
                      <w:p w14:paraId="02502D6B" w14:textId="2511F5DB" w:rsidR="00EA1699" w:rsidRPr="00C473EC" w:rsidRDefault="00EA1699" w:rsidP="007520C9">
                        <w:pPr>
                          <w:pStyle w:val="Caption"/>
                          <w:jc w:val="left"/>
                        </w:pPr>
                        <w:r>
                          <w:t>Figure</w:t>
                        </w:r>
                        <w:r>
                          <w:rPr>
                            <w:rFonts w:hint="cs"/>
                            <w:rtl/>
                          </w:rPr>
                          <w:t xml:space="preserve"> </w:t>
                        </w:r>
                        <w:r>
                          <w:t>9</w:t>
                        </w:r>
                        <w:r w:rsidRPr="00FE29C0">
                          <w:t>-</w:t>
                        </w:r>
                        <w:r>
                          <w:rPr>
                            <w:rFonts w:hint="cs"/>
                            <w:rtl/>
                          </w:rPr>
                          <w:t>16</w:t>
                        </w:r>
                      </w:p>
                      <w:p w14:paraId="58EB0F5A" w14:textId="77777777" w:rsidR="00EA1699" w:rsidRDefault="00EA1699" w:rsidP="007520C9">
                        <w:pPr>
                          <w:rPr>
                            <w:lang w:bidi="ar-SA"/>
                          </w:rPr>
                        </w:pPr>
                      </w:p>
                    </w:txbxContent>
                  </v:textbox>
                </v:shape>
                <w10:wrap anchorx="margin"/>
              </v:group>
            </w:pict>
          </mc:Fallback>
        </mc:AlternateContent>
      </w:r>
      <w:r w:rsidR="00951B16" w:rsidRPr="007520C9">
        <w:rPr>
          <w:rFonts w:hint="cs"/>
          <w:noProof/>
          <w:rtl/>
          <w:lang w:val="he-IL"/>
        </w:rPr>
        <mc:AlternateContent>
          <mc:Choice Requires="wpg">
            <w:drawing>
              <wp:anchor distT="0" distB="0" distL="114300" distR="114300" simplePos="0" relativeHeight="251663872" behindDoc="0" locked="0" layoutInCell="1" allowOverlap="1" wp14:anchorId="52F7CA62" wp14:editId="2D3786A3">
                <wp:simplePos x="0" y="0"/>
                <wp:positionH relativeFrom="margin">
                  <wp:align>left</wp:align>
                </wp:positionH>
                <wp:positionV relativeFrom="paragraph">
                  <wp:posOffset>81256</wp:posOffset>
                </wp:positionV>
                <wp:extent cx="2780665" cy="2121535"/>
                <wp:effectExtent l="0" t="0" r="635" b="0"/>
                <wp:wrapNone/>
                <wp:docPr id="130" name="Group 130"/>
                <wp:cNvGraphicFramePr/>
                <a:graphic xmlns:a="http://schemas.openxmlformats.org/drawingml/2006/main">
                  <a:graphicData uri="http://schemas.microsoft.com/office/word/2010/wordprocessingGroup">
                    <wpg:wgp>
                      <wpg:cNvGrpSpPr/>
                      <wpg:grpSpPr>
                        <a:xfrm>
                          <a:off x="0" y="0"/>
                          <a:ext cx="2781208" cy="2122098"/>
                          <a:chOff x="192" y="0"/>
                          <a:chExt cx="5731126" cy="4298950"/>
                        </a:xfrm>
                      </wpg:grpSpPr>
                      <pic:pic xmlns:pic="http://schemas.openxmlformats.org/drawingml/2006/picture">
                        <pic:nvPicPr>
                          <pic:cNvPr id="131" name="Picture 131"/>
                          <pic:cNvPicPr>
                            <a:picLocks noChangeAspect="1"/>
                          </pic:cNvPicPr>
                        </pic:nvPicPr>
                        <pic:blipFill>
                          <a:blip r:embed="rId96">
                            <a:extLst>
                              <a:ext uri="{28A0092B-C50C-407E-A947-70E740481C1C}">
                                <a14:useLocalDpi xmlns:a14="http://schemas.microsoft.com/office/drawing/2010/main" val="0"/>
                              </a:ext>
                            </a:extLst>
                          </a:blip>
                          <a:srcRect/>
                          <a:stretch/>
                        </pic:blipFill>
                        <pic:spPr>
                          <a:xfrm>
                            <a:off x="192" y="0"/>
                            <a:ext cx="5731126" cy="4298950"/>
                          </a:xfrm>
                          <a:prstGeom prst="rect">
                            <a:avLst/>
                          </a:prstGeom>
                        </pic:spPr>
                      </pic:pic>
                      <wps:wsp>
                        <wps:cNvPr id="132" name="Text Box 132"/>
                        <wps:cNvSpPr txBox="1"/>
                        <wps:spPr>
                          <a:xfrm>
                            <a:off x="3307330" y="1058036"/>
                            <a:ext cx="2047664" cy="582359"/>
                          </a:xfrm>
                          <a:prstGeom prst="rect">
                            <a:avLst/>
                          </a:prstGeom>
                          <a:noFill/>
                          <a:ln w="6350">
                            <a:noFill/>
                          </a:ln>
                        </wps:spPr>
                        <wps:txbx>
                          <w:txbxContent>
                            <w:p w14:paraId="689A9943" w14:textId="3D118A3B" w:rsidR="00EA1699" w:rsidRPr="00C473EC" w:rsidRDefault="00EA1699" w:rsidP="007520C9">
                              <w:pPr>
                                <w:pStyle w:val="Caption"/>
                                <w:jc w:val="left"/>
                              </w:pPr>
                              <w:r>
                                <w:t>Figure</w:t>
                              </w:r>
                              <w:r>
                                <w:rPr>
                                  <w:rFonts w:hint="cs"/>
                                  <w:rtl/>
                                </w:rPr>
                                <w:t xml:space="preserve"> </w:t>
                              </w:r>
                              <w:r>
                                <w:t>9</w:t>
                              </w:r>
                              <w:r w:rsidRPr="00FE29C0">
                                <w:t>-</w:t>
                              </w:r>
                              <w:r>
                                <w:rPr>
                                  <w:rFonts w:hint="cs"/>
                                  <w:rtl/>
                                </w:rPr>
                                <w:t>15</w:t>
                              </w:r>
                            </w:p>
                            <w:p w14:paraId="0DF69129" w14:textId="77777777" w:rsidR="00EA1699" w:rsidRDefault="00EA1699" w:rsidP="007520C9">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7CA62" id="Group 130" o:spid="_x0000_s1125" style="position:absolute;left:0;text-align:left;margin-left:0;margin-top:6.4pt;width:218.95pt;height:167.05pt;z-index:251663872;mso-position-horizontal:left;mso-position-horizontal-relative:margin;mso-width-relative:margin;mso-height-relative:margin" coordorigin="1" coordsize="57311,42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">
                <v:shape id="Picture 131" o:spid="_x0000_s1126" type="#_x0000_t75" style="position:absolute;left:1;width:57312;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">
                  <v:imagedata r:id="rId97" o:title=""/>
                </v:shape>
                <v:shape id="Text Box 132" o:spid="_x0000_s1127" type="#_x0000_t202" style="position:absolute;left:33073;top:10580;width:2047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689A9943" w14:textId="3D118A3B" w:rsidR="00EA1699" w:rsidRPr="00C473EC" w:rsidRDefault="00EA1699" w:rsidP="007520C9">
                        <w:pPr>
                          <w:pStyle w:val="Caption"/>
                          <w:jc w:val="left"/>
                        </w:pPr>
                        <w:r>
                          <w:t>Figure</w:t>
                        </w:r>
                        <w:r>
                          <w:rPr>
                            <w:rFonts w:hint="cs"/>
                            <w:rtl/>
                          </w:rPr>
                          <w:t xml:space="preserve"> </w:t>
                        </w:r>
                        <w:r>
                          <w:t>9</w:t>
                        </w:r>
                        <w:r w:rsidRPr="00FE29C0">
                          <w:t>-</w:t>
                        </w:r>
                        <w:r>
                          <w:rPr>
                            <w:rFonts w:hint="cs"/>
                            <w:rtl/>
                          </w:rPr>
                          <w:t>15</w:t>
                        </w:r>
                      </w:p>
                      <w:p w14:paraId="0DF69129" w14:textId="77777777" w:rsidR="00EA1699" w:rsidRDefault="00EA1699" w:rsidP="007520C9">
                        <w:pPr>
                          <w:rPr>
                            <w:lang w:bidi="ar-SA"/>
                          </w:rPr>
                        </w:pPr>
                      </w:p>
                    </w:txbxContent>
                  </v:textbox>
                </v:shape>
                <w10:wrap anchorx="margin"/>
              </v:group>
            </w:pict>
          </mc:Fallback>
        </mc:AlternateContent>
      </w:r>
    </w:p>
    <w:p w14:paraId="1217D7AB" w14:textId="072D7F38" w:rsidR="007520C9" w:rsidRDefault="007520C9" w:rsidP="00490C43">
      <w:pPr>
        <w:spacing w:after="0" w:line="240" w:lineRule="auto"/>
        <w:rPr>
          <w:rtl/>
        </w:rPr>
      </w:pPr>
    </w:p>
    <w:p w14:paraId="62195B21" w14:textId="7C69B324" w:rsidR="007520C9" w:rsidRDefault="007520C9" w:rsidP="00490C43">
      <w:pPr>
        <w:spacing w:after="0" w:line="240" w:lineRule="auto"/>
        <w:rPr>
          <w:rtl/>
        </w:rPr>
      </w:pPr>
    </w:p>
    <w:p w14:paraId="3986358C" w14:textId="16191448" w:rsidR="007520C9" w:rsidRDefault="007520C9" w:rsidP="00490C43">
      <w:pPr>
        <w:spacing w:after="0" w:line="240" w:lineRule="auto"/>
        <w:rPr>
          <w:rtl/>
        </w:rPr>
      </w:pPr>
    </w:p>
    <w:p w14:paraId="46EE96C1" w14:textId="5125A439" w:rsidR="007520C9" w:rsidRDefault="007520C9" w:rsidP="00490C43">
      <w:pPr>
        <w:spacing w:after="0" w:line="240" w:lineRule="auto"/>
        <w:rPr>
          <w:rtl/>
        </w:rPr>
      </w:pPr>
    </w:p>
    <w:p w14:paraId="2D5960C5" w14:textId="46D58078" w:rsidR="007520C9" w:rsidRDefault="007520C9" w:rsidP="00490C43">
      <w:pPr>
        <w:spacing w:after="0" w:line="240" w:lineRule="auto"/>
        <w:rPr>
          <w:rtl/>
        </w:rPr>
      </w:pPr>
    </w:p>
    <w:p w14:paraId="7B42277E" w14:textId="320FF063" w:rsidR="007520C9" w:rsidRDefault="007520C9" w:rsidP="00490C43">
      <w:pPr>
        <w:spacing w:after="0" w:line="240" w:lineRule="auto"/>
        <w:rPr>
          <w:rtl/>
        </w:rPr>
      </w:pPr>
    </w:p>
    <w:p w14:paraId="665356E0" w14:textId="4216A1D0" w:rsidR="007520C9" w:rsidRDefault="007520C9" w:rsidP="00490C43">
      <w:pPr>
        <w:spacing w:after="0" w:line="240" w:lineRule="auto"/>
        <w:rPr>
          <w:rtl/>
        </w:rPr>
      </w:pPr>
    </w:p>
    <w:p w14:paraId="699D73AC" w14:textId="46CE973F" w:rsidR="007520C9" w:rsidRDefault="007520C9" w:rsidP="00490C43">
      <w:pPr>
        <w:spacing w:after="0" w:line="240" w:lineRule="auto"/>
        <w:rPr>
          <w:rtl/>
        </w:rPr>
      </w:pPr>
    </w:p>
    <w:p w14:paraId="2ED46562" w14:textId="279FA5C4" w:rsidR="007520C9" w:rsidRDefault="007520C9" w:rsidP="00490C43">
      <w:pPr>
        <w:spacing w:after="0" w:line="240" w:lineRule="auto"/>
        <w:rPr>
          <w:rtl/>
        </w:rPr>
      </w:pPr>
    </w:p>
    <w:p w14:paraId="7453A610" w14:textId="6C174A14" w:rsidR="007520C9" w:rsidRDefault="007520C9" w:rsidP="00490C43">
      <w:pPr>
        <w:spacing w:after="0" w:line="240" w:lineRule="auto"/>
        <w:rPr>
          <w:rtl/>
        </w:rPr>
      </w:pPr>
    </w:p>
    <w:p w14:paraId="27EB4750" w14:textId="6E74E76D" w:rsidR="007520C9" w:rsidRDefault="007520C9" w:rsidP="00490C43">
      <w:pPr>
        <w:spacing w:after="0" w:line="240" w:lineRule="auto"/>
        <w:rPr>
          <w:rtl/>
        </w:rPr>
      </w:pPr>
    </w:p>
    <w:p w14:paraId="21CF49C3" w14:textId="77D2527A" w:rsidR="007520C9" w:rsidRDefault="00951B16" w:rsidP="00490C43">
      <w:pPr>
        <w:spacing w:after="0" w:line="240" w:lineRule="auto"/>
        <w:rPr>
          <w:rtl/>
        </w:rPr>
      </w:pPr>
      <w:r w:rsidRPr="007520C9">
        <w:rPr>
          <w:rFonts w:hint="cs"/>
          <w:noProof/>
          <w:rtl/>
          <w:lang w:val="he-IL"/>
        </w:rPr>
        <mc:AlternateContent>
          <mc:Choice Requires="wpg">
            <w:drawing>
              <wp:anchor distT="0" distB="0" distL="114300" distR="114300" simplePos="0" relativeHeight="251665920" behindDoc="0" locked="0" layoutInCell="1" allowOverlap="1" wp14:anchorId="71CB9FC3" wp14:editId="4634E339">
                <wp:simplePos x="0" y="0"/>
                <wp:positionH relativeFrom="margin">
                  <wp:posOffset>-78105</wp:posOffset>
                </wp:positionH>
                <wp:positionV relativeFrom="paragraph">
                  <wp:posOffset>151765</wp:posOffset>
                </wp:positionV>
                <wp:extent cx="2888615" cy="2166620"/>
                <wp:effectExtent l="0" t="0" r="6985" b="5080"/>
                <wp:wrapNone/>
                <wp:docPr id="136" name="Group 136"/>
                <wp:cNvGraphicFramePr/>
                <a:graphic xmlns:a="http://schemas.openxmlformats.org/drawingml/2006/main">
                  <a:graphicData uri="http://schemas.microsoft.com/office/word/2010/wordprocessingGroup">
                    <wpg:wgp>
                      <wpg:cNvGrpSpPr/>
                      <wpg:grpSpPr>
                        <a:xfrm>
                          <a:off x="0" y="0"/>
                          <a:ext cx="2888615" cy="2166620"/>
                          <a:chOff x="263692" y="913417"/>
                          <a:chExt cx="3264752" cy="2449226"/>
                        </a:xfrm>
                      </wpg:grpSpPr>
                      <pic:pic xmlns:pic="http://schemas.openxmlformats.org/drawingml/2006/picture">
                        <pic:nvPicPr>
                          <pic:cNvPr id="137" name="Picture 137"/>
                          <pic:cNvPicPr>
                            <a:picLocks noChangeAspect="1"/>
                          </pic:cNvPicPr>
                        </pic:nvPicPr>
                        <pic:blipFill>
                          <a:blip r:embed="rId98">
                            <a:extLst>
                              <a:ext uri="{28A0092B-C50C-407E-A947-70E740481C1C}">
                                <a14:useLocalDpi xmlns:a14="http://schemas.microsoft.com/office/drawing/2010/main" val="0"/>
                              </a:ext>
                            </a:extLst>
                          </a:blip>
                          <a:srcRect/>
                          <a:stretch/>
                        </pic:blipFill>
                        <pic:spPr>
                          <a:xfrm>
                            <a:off x="263692" y="913417"/>
                            <a:ext cx="3264752" cy="2449226"/>
                          </a:xfrm>
                          <a:prstGeom prst="rect">
                            <a:avLst/>
                          </a:prstGeom>
                        </pic:spPr>
                      </pic:pic>
                      <wps:wsp>
                        <wps:cNvPr id="138" name="Text Box 138"/>
                        <wps:cNvSpPr txBox="1"/>
                        <wps:spPr>
                          <a:xfrm>
                            <a:off x="2144122" y="1565203"/>
                            <a:ext cx="1038224" cy="379936"/>
                          </a:xfrm>
                          <a:prstGeom prst="rect">
                            <a:avLst/>
                          </a:prstGeom>
                          <a:noFill/>
                          <a:ln w="6350">
                            <a:noFill/>
                          </a:ln>
                        </wps:spPr>
                        <wps:txbx>
                          <w:txbxContent>
                            <w:p w14:paraId="3A3C6B19" w14:textId="64F0D1B2" w:rsidR="00EA1699" w:rsidRPr="00C473EC" w:rsidRDefault="00EA1699" w:rsidP="007520C9">
                              <w:pPr>
                                <w:pStyle w:val="Caption"/>
                                <w:jc w:val="left"/>
                              </w:pPr>
                              <w:r>
                                <w:t>Figure</w:t>
                              </w:r>
                              <w:r>
                                <w:rPr>
                                  <w:rFonts w:hint="cs"/>
                                  <w:rtl/>
                                </w:rPr>
                                <w:t xml:space="preserve"> </w:t>
                              </w:r>
                              <w:r>
                                <w:t>9</w:t>
                              </w:r>
                              <w:r w:rsidRPr="00FE29C0">
                                <w:t>-</w:t>
                              </w:r>
                              <w:r>
                                <w:rPr>
                                  <w:rFonts w:hint="cs"/>
                                  <w:rtl/>
                                </w:rPr>
                                <w:t>17</w:t>
                              </w:r>
                            </w:p>
                            <w:p w14:paraId="3AE576A6" w14:textId="77777777" w:rsidR="00EA1699" w:rsidRDefault="00EA1699" w:rsidP="007520C9">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B9FC3" id="Group 136" o:spid="_x0000_s1128" style="position:absolute;left:0;text-align:left;margin-left:-6.15pt;margin-top:11.95pt;width:227.45pt;height:170.6pt;z-index:251665920;mso-position-horizontal-relative:margin;mso-width-relative:margin;mso-height-relative:margin" coordorigin="2636,9134" coordsize="32647,24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">
                <v:shape id="Picture 137" o:spid="_x0000_s1129" type="#_x0000_t75" style="position:absolute;left:2636;top:9134;width:32648;height:24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">
                  <v:imagedata r:id="rId99" o:title=""/>
                </v:shape>
                <v:shape id="Text Box 138" o:spid="_x0000_s1130" type="#_x0000_t202" style="position:absolute;left:21441;top:15652;width:10382;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3A3C6B19" w14:textId="64F0D1B2" w:rsidR="00EA1699" w:rsidRPr="00C473EC" w:rsidRDefault="00EA1699" w:rsidP="007520C9">
                        <w:pPr>
                          <w:pStyle w:val="Caption"/>
                          <w:jc w:val="left"/>
                        </w:pPr>
                        <w:r>
                          <w:t>Figure</w:t>
                        </w:r>
                        <w:r>
                          <w:rPr>
                            <w:rFonts w:hint="cs"/>
                            <w:rtl/>
                          </w:rPr>
                          <w:t xml:space="preserve"> </w:t>
                        </w:r>
                        <w:r>
                          <w:t>9</w:t>
                        </w:r>
                        <w:r w:rsidRPr="00FE29C0">
                          <w:t>-</w:t>
                        </w:r>
                        <w:r>
                          <w:rPr>
                            <w:rFonts w:hint="cs"/>
                            <w:rtl/>
                          </w:rPr>
                          <w:t>17</w:t>
                        </w:r>
                      </w:p>
                      <w:p w14:paraId="3AE576A6" w14:textId="77777777" w:rsidR="00EA1699" w:rsidRDefault="00EA1699" w:rsidP="007520C9">
                        <w:pPr>
                          <w:rPr>
                            <w:lang w:bidi="ar-SA"/>
                          </w:rPr>
                        </w:pPr>
                      </w:p>
                    </w:txbxContent>
                  </v:textbox>
                </v:shape>
                <w10:wrap anchorx="margin"/>
              </v:group>
            </w:pict>
          </mc:Fallback>
        </mc:AlternateContent>
      </w:r>
    </w:p>
    <w:p w14:paraId="4DB71D99" w14:textId="5AB30675" w:rsidR="007520C9" w:rsidRDefault="00E6539B" w:rsidP="00490C43">
      <w:pPr>
        <w:spacing w:after="0" w:line="240" w:lineRule="auto"/>
        <w:rPr>
          <w:rtl/>
        </w:rPr>
      </w:pPr>
      <w:r w:rsidRPr="007520C9">
        <w:rPr>
          <w:rFonts w:hint="cs"/>
          <w:noProof/>
          <w:rtl/>
          <w:lang w:val="he-IL"/>
        </w:rPr>
        <mc:AlternateContent>
          <mc:Choice Requires="wpg">
            <w:drawing>
              <wp:anchor distT="0" distB="0" distL="114300" distR="114300" simplePos="0" relativeHeight="251666944" behindDoc="0" locked="0" layoutInCell="1" allowOverlap="1" wp14:anchorId="79AD7A12" wp14:editId="75FDCA89">
                <wp:simplePos x="0" y="0"/>
                <wp:positionH relativeFrom="margin">
                  <wp:align>right</wp:align>
                </wp:positionH>
                <wp:positionV relativeFrom="paragraph">
                  <wp:posOffset>8734</wp:posOffset>
                </wp:positionV>
                <wp:extent cx="2820838" cy="2115034"/>
                <wp:effectExtent l="0" t="0" r="0" b="0"/>
                <wp:wrapNone/>
                <wp:docPr id="139" name="Group 139"/>
                <wp:cNvGraphicFramePr/>
                <a:graphic xmlns:a="http://schemas.openxmlformats.org/drawingml/2006/main">
                  <a:graphicData uri="http://schemas.microsoft.com/office/word/2010/wordprocessingGroup">
                    <wpg:wgp>
                      <wpg:cNvGrpSpPr/>
                      <wpg:grpSpPr>
                        <a:xfrm>
                          <a:off x="0" y="0"/>
                          <a:ext cx="2820838" cy="2115034"/>
                          <a:chOff x="-18717" y="1794165"/>
                          <a:chExt cx="3186579" cy="2390851"/>
                        </a:xfrm>
                      </wpg:grpSpPr>
                      <pic:pic xmlns:pic="http://schemas.openxmlformats.org/drawingml/2006/picture">
                        <pic:nvPicPr>
                          <pic:cNvPr id="140" name="Picture 140"/>
                          <pic:cNvPicPr>
                            <a:picLocks noChangeAspect="1"/>
                          </pic:cNvPicPr>
                        </pic:nvPicPr>
                        <pic:blipFill>
                          <a:blip r:embed="rId100">
                            <a:extLst>
                              <a:ext uri="{28A0092B-C50C-407E-A947-70E740481C1C}">
                                <a14:useLocalDpi xmlns:a14="http://schemas.microsoft.com/office/drawing/2010/main" val="0"/>
                              </a:ext>
                            </a:extLst>
                          </a:blip>
                          <a:srcRect/>
                          <a:stretch/>
                        </pic:blipFill>
                        <pic:spPr>
                          <a:xfrm>
                            <a:off x="-18717" y="1794165"/>
                            <a:ext cx="3186579" cy="2390851"/>
                          </a:xfrm>
                          <a:prstGeom prst="rect">
                            <a:avLst/>
                          </a:prstGeom>
                        </pic:spPr>
                      </pic:pic>
                      <wps:wsp>
                        <wps:cNvPr id="141" name="Text Box 141"/>
                        <wps:cNvSpPr txBox="1"/>
                        <wps:spPr>
                          <a:xfrm>
                            <a:off x="1773868" y="2384132"/>
                            <a:ext cx="1038225" cy="365667"/>
                          </a:xfrm>
                          <a:prstGeom prst="rect">
                            <a:avLst/>
                          </a:prstGeom>
                          <a:noFill/>
                          <a:ln w="6350">
                            <a:noFill/>
                          </a:ln>
                        </wps:spPr>
                        <wps:txbx>
                          <w:txbxContent>
                            <w:p w14:paraId="5163E7A0" w14:textId="05A998D2" w:rsidR="00EA1699" w:rsidRPr="00C473EC" w:rsidRDefault="00EA1699" w:rsidP="007520C9">
                              <w:pPr>
                                <w:pStyle w:val="Caption"/>
                                <w:jc w:val="left"/>
                              </w:pPr>
                              <w:r>
                                <w:t>Figure</w:t>
                              </w:r>
                              <w:r>
                                <w:rPr>
                                  <w:rFonts w:hint="cs"/>
                                  <w:rtl/>
                                </w:rPr>
                                <w:t xml:space="preserve"> </w:t>
                              </w:r>
                              <w:r>
                                <w:t>9</w:t>
                              </w:r>
                              <w:r w:rsidRPr="00FE29C0">
                                <w:t>-</w:t>
                              </w:r>
                              <w:r>
                                <w:rPr>
                                  <w:rFonts w:hint="cs"/>
                                  <w:rtl/>
                                </w:rPr>
                                <w:t>18</w:t>
                              </w:r>
                            </w:p>
                            <w:p w14:paraId="00B9CACF" w14:textId="77777777" w:rsidR="00EA1699" w:rsidRDefault="00EA1699" w:rsidP="007520C9">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AD7A12" id="Group 139" o:spid="_x0000_s1131" style="position:absolute;left:0;text-align:left;margin-left:170.9pt;margin-top:.7pt;width:222.1pt;height:166.55pt;z-index:251666944;mso-position-horizontal:right;mso-position-horizontal-relative:margin;mso-width-relative:margin;mso-height-relative:margin" coordorigin="-187,17941" coordsize="31865,23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">
                <v:shape id="Picture 140" o:spid="_x0000_s1132" type="#_x0000_t75" style="position:absolute;left:-187;top:17941;width:31865;height:2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">
                  <v:imagedata r:id="rId101" o:title=""/>
                </v:shape>
                <v:shape id="Text Box 141" o:spid="_x0000_s1133" type="#_x0000_t202" style="position:absolute;left:17738;top:23841;width:10382;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5163E7A0" w14:textId="05A998D2" w:rsidR="00EA1699" w:rsidRPr="00C473EC" w:rsidRDefault="00EA1699" w:rsidP="007520C9">
                        <w:pPr>
                          <w:pStyle w:val="Caption"/>
                          <w:jc w:val="left"/>
                        </w:pPr>
                        <w:r>
                          <w:t>Figure</w:t>
                        </w:r>
                        <w:r>
                          <w:rPr>
                            <w:rFonts w:hint="cs"/>
                            <w:rtl/>
                          </w:rPr>
                          <w:t xml:space="preserve"> </w:t>
                        </w:r>
                        <w:r>
                          <w:t>9</w:t>
                        </w:r>
                        <w:r w:rsidRPr="00FE29C0">
                          <w:t>-</w:t>
                        </w:r>
                        <w:r>
                          <w:rPr>
                            <w:rFonts w:hint="cs"/>
                            <w:rtl/>
                          </w:rPr>
                          <w:t>18</w:t>
                        </w:r>
                      </w:p>
                      <w:p w14:paraId="00B9CACF" w14:textId="77777777" w:rsidR="00EA1699" w:rsidRDefault="00EA1699" w:rsidP="007520C9">
                        <w:pPr>
                          <w:rPr>
                            <w:lang w:bidi="ar-SA"/>
                          </w:rPr>
                        </w:pPr>
                      </w:p>
                    </w:txbxContent>
                  </v:textbox>
                </v:shape>
                <w10:wrap anchorx="margin"/>
              </v:group>
            </w:pict>
          </mc:Fallback>
        </mc:AlternateContent>
      </w:r>
    </w:p>
    <w:p w14:paraId="1F1A0DCE" w14:textId="62D79284" w:rsidR="007520C9" w:rsidRDefault="007520C9" w:rsidP="00951B16">
      <w:pPr>
        <w:bidi w:val="0"/>
        <w:spacing w:after="0" w:line="240" w:lineRule="auto"/>
        <w:rPr>
          <w:rtl/>
        </w:rPr>
      </w:pPr>
    </w:p>
    <w:p w14:paraId="4E01B293" w14:textId="0F8DD9F7" w:rsidR="007520C9" w:rsidRDefault="007520C9" w:rsidP="00490C43">
      <w:pPr>
        <w:spacing w:after="0" w:line="240" w:lineRule="auto"/>
        <w:rPr>
          <w:rtl/>
        </w:rPr>
      </w:pPr>
    </w:p>
    <w:p w14:paraId="745EFEBE" w14:textId="7B5FA67F" w:rsidR="007520C9" w:rsidRDefault="007520C9" w:rsidP="00490C43">
      <w:pPr>
        <w:spacing w:after="0" w:line="240" w:lineRule="auto"/>
        <w:rPr>
          <w:rtl/>
        </w:rPr>
      </w:pPr>
    </w:p>
    <w:p w14:paraId="1F83507F" w14:textId="578BBEB1" w:rsidR="007520C9" w:rsidRDefault="007520C9" w:rsidP="00490C43">
      <w:pPr>
        <w:spacing w:after="0" w:line="240" w:lineRule="auto"/>
        <w:rPr>
          <w:rtl/>
        </w:rPr>
      </w:pPr>
    </w:p>
    <w:p w14:paraId="0F292E96" w14:textId="0512440C" w:rsidR="007520C9" w:rsidRDefault="007520C9" w:rsidP="00490C43">
      <w:pPr>
        <w:spacing w:after="0" w:line="240" w:lineRule="auto"/>
        <w:rPr>
          <w:rtl/>
        </w:rPr>
      </w:pPr>
    </w:p>
    <w:p w14:paraId="4EF57E25" w14:textId="58ECAF9B" w:rsidR="007520C9" w:rsidRDefault="007520C9" w:rsidP="00490C43">
      <w:pPr>
        <w:spacing w:after="0" w:line="240" w:lineRule="auto"/>
        <w:rPr>
          <w:rtl/>
        </w:rPr>
      </w:pPr>
    </w:p>
    <w:p w14:paraId="6D13DD99" w14:textId="4628C53F" w:rsidR="007520C9" w:rsidRDefault="007520C9" w:rsidP="00490C43">
      <w:pPr>
        <w:spacing w:after="0" w:line="240" w:lineRule="auto"/>
        <w:rPr>
          <w:rtl/>
        </w:rPr>
      </w:pPr>
    </w:p>
    <w:p w14:paraId="7C7E21E7" w14:textId="4CA35D86" w:rsidR="007520C9" w:rsidRDefault="007520C9" w:rsidP="00490C43">
      <w:pPr>
        <w:spacing w:after="0" w:line="240" w:lineRule="auto"/>
        <w:rPr>
          <w:rtl/>
        </w:rPr>
      </w:pPr>
    </w:p>
    <w:p w14:paraId="099B6190" w14:textId="069DF154" w:rsidR="007520C9" w:rsidRDefault="007520C9" w:rsidP="00490C43">
      <w:pPr>
        <w:spacing w:after="0" w:line="240" w:lineRule="auto"/>
        <w:rPr>
          <w:rtl/>
        </w:rPr>
      </w:pPr>
    </w:p>
    <w:p w14:paraId="2B6C4616" w14:textId="3F19C41C" w:rsidR="007520C9" w:rsidRDefault="007520C9" w:rsidP="00490C43">
      <w:pPr>
        <w:spacing w:after="0" w:line="240" w:lineRule="auto"/>
        <w:rPr>
          <w:rtl/>
        </w:rPr>
      </w:pPr>
    </w:p>
    <w:p w14:paraId="1400292C" w14:textId="5AF02029" w:rsidR="007520C9" w:rsidRDefault="00E6539B" w:rsidP="00490C43">
      <w:pPr>
        <w:spacing w:after="0" w:line="240" w:lineRule="auto"/>
        <w:rPr>
          <w:rtl/>
        </w:rPr>
      </w:pPr>
      <w:r w:rsidRPr="007520C9">
        <w:rPr>
          <w:rFonts w:hint="cs"/>
          <w:noProof/>
          <w:rtl/>
          <w:lang w:val="he-IL"/>
        </w:rPr>
        <mc:AlternateContent>
          <mc:Choice Requires="wpg">
            <w:drawing>
              <wp:anchor distT="0" distB="0" distL="114300" distR="114300" simplePos="0" relativeHeight="251668992" behindDoc="0" locked="0" layoutInCell="1" allowOverlap="1" wp14:anchorId="4D831F77" wp14:editId="244FD8E4">
                <wp:simplePos x="0" y="0"/>
                <wp:positionH relativeFrom="page">
                  <wp:posOffset>3786505</wp:posOffset>
                </wp:positionH>
                <wp:positionV relativeFrom="paragraph">
                  <wp:posOffset>148961</wp:posOffset>
                </wp:positionV>
                <wp:extent cx="2837815" cy="2127250"/>
                <wp:effectExtent l="0" t="0" r="635" b="6350"/>
                <wp:wrapNone/>
                <wp:docPr id="145" name="Group 145"/>
                <wp:cNvGraphicFramePr/>
                <a:graphic xmlns:a="http://schemas.openxmlformats.org/drawingml/2006/main">
                  <a:graphicData uri="http://schemas.microsoft.com/office/word/2010/wordprocessingGroup">
                    <wpg:wgp>
                      <wpg:cNvGrpSpPr/>
                      <wpg:grpSpPr>
                        <a:xfrm>
                          <a:off x="0" y="0"/>
                          <a:ext cx="2837815" cy="2127250"/>
                          <a:chOff x="88821" y="-847895"/>
                          <a:chExt cx="3204656" cy="2404277"/>
                        </a:xfrm>
                      </wpg:grpSpPr>
                      <pic:pic xmlns:pic="http://schemas.openxmlformats.org/drawingml/2006/picture">
                        <pic:nvPicPr>
                          <pic:cNvPr id="146" name="Picture 146"/>
                          <pic:cNvPicPr>
                            <a:picLocks noChangeAspect="1"/>
                          </pic:cNvPicPr>
                        </pic:nvPicPr>
                        <pic:blipFill>
                          <a:blip r:embed="rId102">
                            <a:extLst>
                              <a:ext uri="{28A0092B-C50C-407E-A947-70E740481C1C}">
                                <a14:useLocalDpi xmlns:a14="http://schemas.microsoft.com/office/drawing/2010/main" val="0"/>
                              </a:ext>
                            </a:extLst>
                          </a:blip>
                          <a:srcRect/>
                          <a:stretch/>
                        </pic:blipFill>
                        <pic:spPr>
                          <a:xfrm>
                            <a:off x="88821" y="-847895"/>
                            <a:ext cx="3204656" cy="2404277"/>
                          </a:xfrm>
                          <a:prstGeom prst="rect">
                            <a:avLst/>
                          </a:prstGeom>
                        </pic:spPr>
                      </pic:pic>
                      <wps:wsp>
                        <wps:cNvPr id="147" name="Text Box 147"/>
                        <wps:cNvSpPr txBox="1"/>
                        <wps:spPr>
                          <a:xfrm>
                            <a:off x="1988062" y="-159851"/>
                            <a:ext cx="1038225" cy="364400"/>
                          </a:xfrm>
                          <a:prstGeom prst="rect">
                            <a:avLst/>
                          </a:prstGeom>
                          <a:noFill/>
                          <a:ln w="6350">
                            <a:noFill/>
                          </a:ln>
                        </wps:spPr>
                        <wps:txbx>
                          <w:txbxContent>
                            <w:p w14:paraId="317BD717" w14:textId="56586D21" w:rsidR="00EA1699" w:rsidRPr="00C473EC" w:rsidRDefault="00EA1699" w:rsidP="007520C9">
                              <w:pPr>
                                <w:pStyle w:val="Caption"/>
                                <w:jc w:val="left"/>
                              </w:pPr>
                              <w:r>
                                <w:t>Figure</w:t>
                              </w:r>
                              <w:r>
                                <w:rPr>
                                  <w:rFonts w:hint="cs"/>
                                  <w:rtl/>
                                </w:rPr>
                                <w:t xml:space="preserve"> </w:t>
                              </w:r>
                              <w:r>
                                <w:t>9</w:t>
                              </w:r>
                              <w:r w:rsidRPr="00FE29C0">
                                <w:t>-</w:t>
                              </w:r>
                              <w:r>
                                <w:rPr>
                                  <w:rFonts w:hint="cs"/>
                                  <w:rtl/>
                                </w:rPr>
                                <w:t>20</w:t>
                              </w:r>
                            </w:p>
                            <w:p w14:paraId="76F75582" w14:textId="77777777" w:rsidR="00EA1699" w:rsidRDefault="00EA1699" w:rsidP="007520C9">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831F77" id="Group 145" o:spid="_x0000_s1134" style="position:absolute;left:0;text-align:left;margin-left:298.15pt;margin-top:11.75pt;width:223.45pt;height:167.5pt;z-index:251668992;mso-position-horizontal-relative:page;mso-width-relative:margin;mso-height-relative:margin" coordorigin="888,-8478" coordsize="32046,24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">
                <v:shape id="Picture 146" o:spid="_x0000_s1135" type="#_x0000_t75" style="position:absolute;left:888;top:-8478;width:32046;height:24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">
                  <v:imagedata r:id="rId103" o:title=""/>
                </v:shape>
                <v:shape id="Text Box 147" o:spid="_x0000_s1136" type="#_x0000_t202" style="position:absolute;left:19880;top:-1598;width:10382;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317BD717" w14:textId="56586D21" w:rsidR="00EA1699" w:rsidRPr="00C473EC" w:rsidRDefault="00EA1699" w:rsidP="007520C9">
                        <w:pPr>
                          <w:pStyle w:val="Caption"/>
                          <w:jc w:val="left"/>
                        </w:pPr>
                        <w:r>
                          <w:t>Figure</w:t>
                        </w:r>
                        <w:r>
                          <w:rPr>
                            <w:rFonts w:hint="cs"/>
                            <w:rtl/>
                          </w:rPr>
                          <w:t xml:space="preserve"> </w:t>
                        </w:r>
                        <w:r>
                          <w:t>9</w:t>
                        </w:r>
                        <w:r w:rsidRPr="00FE29C0">
                          <w:t>-</w:t>
                        </w:r>
                        <w:r>
                          <w:rPr>
                            <w:rFonts w:hint="cs"/>
                            <w:rtl/>
                          </w:rPr>
                          <w:t>20</w:t>
                        </w:r>
                      </w:p>
                      <w:p w14:paraId="76F75582" w14:textId="77777777" w:rsidR="00EA1699" w:rsidRDefault="00EA1699" w:rsidP="007520C9">
                        <w:pPr>
                          <w:rPr>
                            <w:lang w:bidi="ar-SA"/>
                          </w:rPr>
                        </w:pPr>
                      </w:p>
                    </w:txbxContent>
                  </v:textbox>
                </v:shape>
                <w10:wrap anchorx="page"/>
              </v:group>
            </w:pict>
          </mc:Fallback>
        </mc:AlternateContent>
      </w:r>
      <w:r w:rsidRPr="007520C9">
        <w:rPr>
          <w:rFonts w:hint="cs"/>
          <w:noProof/>
          <w:rtl/>
          <w:lang w:val="he-IL"/>
        </w:rPr>
        <mc:AlternateContent>
          <mc:Choice Requires="wpg">
            <w:drawing>
              <wp:anchor distT="0" distB="0" distL="114300" distR="114300" simplePos="0" relativeHeight="251667968" behindDoc="0" locked="0" layoutInCell="1" allowOverlap="1" wp14:anchorId="63A0DC4D" wp14:editId="264064B1">
                <wp:simplePos x="0" y="0"/>
                <wp:positionH relativeFrom="margin">
                  <wp:posOffset>0</wp:posOffset>
                </wp:positionH>
                <wp:positionV relativeFrom="paragraph">
                  <wp:posOffset>158379</wp:posOffset>
                </wp:positionV>
                <wp:extent cx="2810510" cy="2107565"/>
                <wp:effectExtent l="0" t="0" r="8890" b="6985"/>
                <wp:wrapNone/>
                <wp:docPr id="142" name="Group 142"/>
                <wp:cNvGraphicFramePr/>
                <a:graphic xmlns:a="http://schemas.openxmlformats.org/drawingml/2006/main">
                  <a:graphicData uri="http://schemas.microsoft.com/office/word/2010/wordprocessingGroup">
                    <wpg:wgp>
                      <wpg:cNvGrpSpPr/>
                      <wpg:grpSpPr>
                        <a:xfrm>
                          <a:off x="0" y="0"/>
                          <a:ext cx="2810510" cy="2107565"/>
                          <a:chOff x="960" y="2162154"/>
                          <a:chExt cx="3174488" cy="2381629"/>
                        </a:xfrm>
                      </wpg:grpSpPr>
                      <pic:pic xmlns:pic="http://schemas.openxmlformats.org/drawingml/2006/picture">
                        <pic:nvPicPr>
                          <pic:cNvPr id="143" name="Picture 143"/>
                          <pic:cNvPicPr>
                            <a:picLocks noChangeAspect="1"/>
                          </pic:cNvPicPr>
                        </pic:nvPicPr>
                        <pic:blipFill>
                          <a:blip r:embed="rId104">
                            <a:extLst>
                              <a:ext uri="{28A0092B-C50C-407E-A947-70E740481C1C}">
                                <a14:useLocalDpi xmlns:a14="http://schemas.microsoft.com/office/drawing/2010/main" val="0"/>
                              </a:ext>
                            </a:extLst>
                          </a:blip>
                          <a:srcRect/>
                          <a:stretch/>
                        </pic:blipFill>
                        <pic:spPr>
                          <a:xfrm>
                            <a:off x="960" y="2162154"/>
                            <a:ext cx="3174488" cy="2381629"/>
                          </a:xfrm>
                          <a:prstGeom prst="rect">
                            <a:avLst/>
                          </a:prstGeom>
                        </pic:spPr>
                      </pic:pic>
                      <wps:wsp>
                        <wps:cNvPr id="144" name="Text Box 144"/>
                        <wps:cNvSpPr txBox="1"/>
                        <wps:spPr>
                          <a:xfrm>
                            <a:off x="1237644" y="2734463"/>
                            <a:ext cx="1038225" cy="343961"/>
                          </a:xfrm>
                          <a:prstGeom prst="rect">
                            <a:avLst/>
                          </a:prstGeom>
                          <a:noFill/>
                          <a:ln w="6350">
                            <a:noFill/>
                          </a:ln>
                        </wps:spPr>
                        <wps:txbx>
                          <w:txbxContent>
                            <w:p w14:paraId="18911B24" w14:textId="195F77B6" w:rsidR="00EA1699" w:rsidRPr="00C473EC" w:rsidRDefault="00EA1699" w:rsidP="007520C9">
                              <w:pPr>
                                <w:pStyle w:val="Caption"/>
                                <w:jc w:val="left"/>
                              </w:pPr>
                              <w:r>
                                <w:t>Figure</w:t>
                              </w:r>
                              <w:r>
                                <w:rPr>
                                  <w:rFonts w:hint="cs"/>
                                  <w:rtl/>
                                </w:rPr>
                                <w:t xml:space="preserve"> </w:t>
                              </w:r>
                              <w:r>
                                <w:t>9</w:t>
                              </w:r>
                              <w:r w:rsidRPr="00FE29C0">
                                <w:t>-</w:t>
                              </w:r>
                              <w:r>
                                <w:rPr>
                                  <w:rFonts w:hint="cs"/>
                                  <w:rtl/>
                                </w:rPr>
                                <w:t>19</w:t>
                              </w:r>
                            </w:p>
                            <w:p w14:paraId="11CAE5AF" w14:textId="77777777" w:rsidR="00EA1699" w:rsidRDefault="00EA1699" w:rsidP="007520C9">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0DC4D" id="Group 142" o:spid="_x0000_s1137" style="position:absolute;left:0;text-align:left;margin-left:0;margin-top:12.45pt;width:221.3pt;height:165.95pt;z-index:251667968;mso-position-horizontal-relative:margin;mso-width-relative:margin;mso-height-relative:margin" coordorigin="9,21621" coordsize="31744,2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">
                <v:shape id="Picture 143" o:spid="_x0000_s1138" type="#_x0000_t75" style="position:absolute;left:9;top:21621;width:3174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">
                  <v:imagedata r:id="rId105" o:title=""/>
                </v:shape>
                <v:shape id="Text Box 144" o:spid="_x0000_s1139" type="#_x0000_t202" style="position:absolute;left:12376;top:27344;width:10382;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14:paraId="18911B24" w14:textId="195F77B6" w:rsidR="00EA1699" w:rsidRPr="00C473EC" w:rsidRDefault="00EA1699" w:rsidP="007520C9">
                        <w:pPr>
                          <w:pStyle w:val="Caption"/>
                          <w:jc w:val="left"/>
                        </w:pPr>
                        <w:r>
                          <w:t>Figure</w:t>
                        </w:r>
                        <w:r>
                          <w:rPr>
                            <w:rFonts w:hint="cs"/>
                            <w:rtl/>
                          </w:rPr>
                          <w:t xml:space="preserve"> </w:t>
                        </w:r>
                        <w:r>
                          <w:t>9</w:t>
                        </w:r>
                        <w:r w:rsidRPr="00FE29C0">
                          <w:t>-</w:t>
                        </w:r>
                        <w:r>
                          <w:rPr>
                            <w:rFonts w:hint="cs"/>
                            <w:rtl/>
                          </w:rPr>
                          <w:t>19</w:t>
                        </w:r>
                      </w:p>
                      <w:p w14:paraId="11CAE5AF" w14:textId="77777777" w:rsidR="00EA1699" w:rsidRDefault="00EA1699" w:rsidP="007520C9">
                        <w:pPr>
                          <w:rPr>
                            <w:lang w:bidi="ar-SA"/>
                          </w:rPr>
                        </w:pPr>
                      </w:p>
                    </w:txbxContent>
                  </v:textbox>
                </v:shape>
                <w10:wrap anchorx="margin"/>
              </v:group>
            </w:pict>
          </mc:Fallback>
        </mc:AlternateContent>
      </w:r>
    </w:p>
    <w:p w14:paraId="369F7C70" w14:textId="5EFE4028" w:rsidR="007520C9" w:rsidRDefault="007520C9" w:rsidP="00490C43">
      <w:pPr>
        <w:spacing w:after="0" w:line="240" w:lineRule="auto"/>
        <w:rPr>
          <w:rtl/>
        </w:rPr>
      </w:pPr>
    </w:p>
    <w:p w14:paraId="7FF78B3F" w14:textId="72126BC9" w:rsidR="007520C9" w:rsidRDefault="007520C9" w:rsidP="00490C43">
      <w:pPr>
        <w:spacing w:after="0" w:line="240" w:lineRule="auto"/>
        <w:rPr>
          <w:rtl/>
        </w:rPr>
      </w:pPr>
    </w:p>
    <w:p w14:paraId="376B6EEE" w14:textId="646B6D24" w:rsidR="007520C9" w:rsidRDefault="007520C9" w:rsidP="00490C43">
      <w:pPr>
        <w:spacing w:after="0" w:line="240" w:lineRule="auto"/>
        <w:rPr>
          <w:rtl/>
        </w:rPr>
      </w:pPr>
    </w:p>
    <w:p w14:paraId="1424D60E" w14:textId="7AA262F9" w:rsidR="007520C9" w:rsidRDefault="007520C9" w:rsidP="00490C43">
      <w:pPr>
        <w:spacing w:after="0" w:line="240" w:lineRule="auto"/>
        <w:rPr>
          <w:rtl/>
        </w:rPr>
      </w:pPr>
    </w:p>
    <w:p w14:paraId="4E8969EC" w14:textId="34D96B72" w:rsidR="007520C9" w:rsidRDefault="007520C9" w:rsidP="00490C43">
      <w:pPr>
        <w:spacing w:after="0" w:line="240" w:lineRule="auto"/>
        <w:rPr>
          <w:rtl/>
        </w:rPr>
      </w:pPr>
    </w:p>
    <w:p w14:paraId="1AABBD60" w14:textId="09B7314A" w:rsidR="007520C9" w:rsidRDefault="007520C9" w:rsidP="00490C43">
      <w:pPr>
        <w:spacing w:after="0" w:line="240" w:lineRule="auto"/>
        <w:rPr>
          <w:rtl/>
        </w:rPr>
      </w:pPr>
    </w:p>
    <w:p w14:paraId="37A410B9" w14:textId="404610FB" w:rsidR="007520C9" w:rsidRDefault="007520C9" w:rsidP="00490C43">
      <w:pPr>
        <w:spacing w:after="0" w:line="240" w:lineRule="auto"/>
        <w:rPr>
          <w:rtl/>
        </w:rPr>
      </w:pPr>
    </w:p>
    <w:p w14:paraId="3B16D95F" w14:textId="2F83C6BB" w:rsidR="007520C9" w:rsidRDefault="007520C9" w:rsidP="00490C43">
      <w:pPr>
        <w:spacing w:after="0" w:line="240" w:lineRule="auto"/>
        <w:rPr>
          <w:rtl/>
        </w:rPr>
      </w:pPr>
    </w:p>
    <w:p w14:paraId="245A81DC" w14:textId="50E3210C" w:rsidR="007520C9" w:rsidRDefault="007520C9" w:rsidP="00490C43">
      <w:pPr>
        <w:spacing w:after="0" w:line="240" w:lineRule="auto"/>
        <w:rPr>
          <w:rtl/>
        </w:rPr>
      </w:pPr>
    </w:p>
    <w:p w14:paraId="5FD9E646" w14:textId="502EC5A3" w:rsidR="007520C9" w:rsidRDefault="007520C9" w:rsidP="00490C43">
      <w:pPr>
        <w:spacing w:after="0" w:line="240" w:lineRule="auto"/>
        <w:rPr>
          <w:rtl/>
        </w:rPr>
      </w:pPr>
    </w:p>
    <w:p w14:paraId="266A8234" w14:textId="67DA8FC0" w:rsidR="007520C9" w:rsidRDefault="007520C9" w:rsidP="00490C43">
      <w:pPr>
        <w:spacing w:after="0" w:line="240" w:lineRule="auto"/>
        <w:rPr>
          <w:rtl/>
        </w:rPr>
      </w:pPr>
    </w:p>
    <w:p w14:paraId="485EA2DA" w14:textId="6D6BC66D" w:rsidR="007520C9" w:rsidRDefault="00792D35" w:rsidP="00490C43">
      <w:pPr>
        <w:spacing w:after="0" w:line="240" w:lineRule="auto"/>
        <w:rPr>
          <w:rtl/>
        </w:rPr>
      </w:pPr>
      <w:r w:rsidRPr="001944B8">
        <w:rPr>
          <w:rFonts w:hint="cs"/>
          <w:noProof/>
          <w:rtl/>
          <w:lang w:val="he-IL"/>
        </w:rPr>
        <mc:AlternateContent>
          <mc:Choice Requires="wpg">
            <w:drawing>
              <wp:anchor distT="0" distB="0" distL="114300" distR="114300" simplePos="0" relativeHeight="251671040" behindDoc="0" locked="0" layoutInCell="1" allowOverlap="1" wp14:anchorId="7D633F55" wp14:editId="0F63A72E">
                <wp:simplePos x="0" y="0"/>
                <wp:positionH relativeFrom="page">
                  <wp:posOffset>3698240</wp:posOffset>
                </wp:positionH>
                <wp:positionV relativeFrom="paragraph">
                  <wp:posOffset>34725</wp:posOffset>
                </wp:positionV>
                <wp:extent cx="2887214" cy="2165230"/>
                <wp:effectExtent l="0" t="0" r="8890" b="6985"/>
                <wp:wrapNone/>
                <wp:docPr id="151" name="Group 151"/>
                <wp:cNvGraphicFramePr/>
                <a:graphic xmlns:a="http://schemas.openxmlformats.org/drawingml/2006/main">
                  <a:graphicData uri="http://schemas.microsoft.com/office/word/2010/wordprocessingGroup">
                    <wpg:wgp>
                      <wpg:cNvGrpSpPr/>
                      <wpg:grpSpPr>
                        <a:xfrm>
                          <a:off x="0" y="0"/>
                          <a:ext cx="2887214" cy="2165230"/>
                          <a:chOff x="98562" y="77967"/>
                          <a:chExt cx="3260265" cy="2446200"/>
                        </a:xfrm>
                      </wpg:grpSpPr>
                      <pic:pic xmlns:pic="http://schemas.openxmlformats.org/drawingml/2006/picture">
                        <pic:nvPicPr>
                          <pic:cNvPr id="152" name="Picture 152"/>
                          <pic:cNvPicPr>
                            <a:picLocks noChangeAspect="1"/>
                          </pic:cNvPicPr>
                        </pic:nvPicPr>
                        <pic:blipFill>
                          <a:blip r:embed="rId106">
                            <a:extLst>
                              <a:ext uri="{28A0092B-C50C-407E-A947-70E740481C1C}">
                                <a14:useLocalDpi xmlns:a14="http://schemas.microsoft.com/office/drawing/2010/main" val="0"/>
                              </a:ext>
                            </a:extLst>
                          </a:blip>
                          <a:srcRect/>
                          <a:stretch/>
                        </pic:blipFill>
                        <pic:spPr>
                          <a:xfrm>
                            <a:off x="98562" y="77967"/>
                            <a:ext cx="3260265" cy="2446200"/>
                          </a:xfrm>
                          <a:prstGeom prst="rect">
                            <a:avLst/>
                          </a:prstGeom>
                        </pic:spPr>
                      </pic:pic>
                      <wps:wsp>
                        <wps:cNvPr id="153" name="Text Box 153"/>
                        <wps:cNvSpPr txBox="1"/>
                        <wps:spPr>
                          <a:xfrm>
                            <a:off x="1948720" y="580731"/>
                            <a:ext cx="1038226" cy="354868"/>
                          </a:xfrm>
                          <a:prstGeom prst="rect">
                            <a:avLst/>
                          </a:prstGeom>
                          <a:noFill/>
                          <a:ln w="6350">
                            <a:noFill/>
                          </a:ln>
                        </wps:spPr>
                        <wps:txbx>
                          <w:txbxContent>
                            <w:p w14:paraId="117F6CD6" w14:textId="1AA777C7" w:rsidR="00EA1699" w:rsidRPr="00C473EC" w:rsidRDefault="00EA1699" w:rsidP="001944B8">
                              <w:pPr>
                                <w:pStyle w:val="Caption"/>
                                <w:jc w:val="left"/>
                              </w:pPr>
                              <w:r>
                                <w:t>Figure</w:t>
                              </w:r>
                              <w:r>
                                <w:rPr>
                                  <w:rFonts w:hint="cs"/>
                                  <w:rtl/>
                                </w:rPr>
                                <w:t xml:space="preserve"> </w:t>
                              </w:r>
                              <w:r>
                                <w:t>9</w:t>
                              </w:r>
                              <w:r w:rsidRPr="00FE29C0">
                                <w:t>-</w:t>
                              </w:r>
                              <w:r>
                                <w:rPr>
                                  <w:rFonts w:hint="cs"/>
                                  <w:rtl/>
                                </w:rPr>
                                <w:t>22</w:t>
                              </w:r>
                            </w:p>
                            <w:p w14:paraId="607F17FF" w14:textId="77777777" w:rsidR="00EA1699" w:rsidRDefault="00EA1699" w:rsidP="001944B8">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633F55" id="Group 151" o:spid="_x0000_s1140" style="position:absolute;left:0;text-align:left;margin-left:291.2pt;margin-top:2.75pt;width:227.35pt;height:170.5pt;z-index:251671040;mso-position-horizontal-relative:page;mso-width-relative:margin;mso-height-relative:margin" coordorigin="985,779" coordsize="32602,24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">
                <v:shape id="Picture 152" o:spid="_x0000_s1141" type="#_x0000_t75" style="position:absolute;left:985;top:779;width:32603;height:24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">
                  <v:imagedata r:id="rId107" o:title=""/>
                </v:shape>
                <v:shape id="Text Box 153" o:spid="_x0000_s1142" type="#_x0000_t202" style="position:absolute;left:19487;top:5807;width:1038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117F6CD6" w14:textId="1AA777C7" w:rsidR="00EA1699" w:rsidRPr="00C473EC" w:rsidRDefault="00EA1699" w:rsidP="001944B8">
                        <w:pPr>
                          <w:pStyle w:val="Caption"/>
                          <w:jc w:val="left"/>
                        </w:pPr>
                        <w:r>
                          <w:t>Figure</w:t>
                        </w:r>
                        <w:r>
                          <w:rPr>
                            <w:rFonts w:hint="cs"/>
                            <w:rtl/>
                          </w:rPr>
                          <w:t xml:space="preserve"> </w:t>
                        </w:r>
                        <w:r>
                          <w:t>9</w:t>
                        </w:r>
                        <w:r w:rsidRPr="00FE29C0">
                          <w:t>-</w:t>
                        </w:r>
                        <w:r>
                          <w:rPr>
                            <w:rFonts w:hint="cs"/>
                            <w:rtl/>
                          </w:rPr>
                          <w:t>22</w:t>
                        </w:r>
                      </w:p>
                      <w:p w14:paraId="607F17FF" w14:textId="77777777" w:rsidR="00EA1699" w:rsidRDefault="00EA1699" w:rsidP="001944B8">
                        <w:pPr>
                          <w:rPr>
                            <w:lang w:bidi="ar-SA"/>
                          </w:rPr>
                        </w:pPr>
                      </w:p>
                    </w:txbxContent>
                  </v:textbox>
                </v:shape>
                <w10:wrap anchorx="page"/>
              </v:group>
            </w:pict>
          </mc:Fallback>
        </mc:AlternateContent>
      </w:r>
    </w:p>
    <w:p w14:paraId="49CF72DB" w14:textId="1704940F" w:rsidR="007520C9" w:rsidRDefault="00E6539B" w:rsidP="00490C43">
      <w:pPr>
        <w:spacing w:after="0" w:line="240" w:lineRule="auto"/>
        <w:rPr>
          <w:rtl/>
        </w:rPr>
      </w:pPr>
      <w:r w:rsidRPr="001944B8">
        <w:rPr>
          <w:rFonts w:hint="cs"/>
          <w:noProof/>
          <w:rtl/>
          <w:lang w:val="he-IL"/>
        </w:rPr>
        <mc:AlternateContent>
          <mc:Choice Requires="wpg">
            <w:drawing>
              <wp:anchor distT="0" distB="0" distL="114300" distR="114300" simplePos="0" relativeHeight="251670016" behindDoc="0" locked="0" layoutInCell="1" allowOverlap="1" wp14:anchorId="7B746242" wp14:editId="7D11511F">
                <wp:simplePos x="0" y="0"/>
                <wp:positionH relativeFrom="margin">
                  <wp:posOffset>0</wp:posOffset>
                </wp:positionH>
                <wp:positionV relativeFrom="paragraph">
                  <wp:posOffset>3810</wp:posOffset>
                </wp:positionV>
                <wp:extent cx="2841625" cy="2009140"/>
                <wp:effectExtent l="0" t="0" r="0" b="0"/>
                <wp:wrapNone/>
                <wp:docPr id="148" name="Group 148"/>
                <wp:cNvGraphicFramePr/>
                <a:graphic xmlns:a="http://schemas.openxmlformats.org/drawingml/2006/main">
                  <a:graphicData uri="http://schemas.microsoft.com/office/word/2010/wordprocessingGroup">
                    <wpg:wgp>
                      <wpg:cNvGrpSpPr/>
                      <wpg:grpSpPr>
                        <a:xfrm>
                          <a:off x="0" y="0"/>
                          <a:ext cx="2841625" cy="2009140"/>
                          <a:chOff x="127786" y="204662"/>
                          <a:chExt cx="3208786" cy="2270439"/>
                        </a:xfrm>
                      </wpg:grpSpPr>
                      <pic:pic xmlns:pic="http://schemas.openxmlformats.org/drawingml/2006/picture">
                        <pic:nvPicPr>
                          <pic:cNvPr id="149" name="Picture 149"/>
                          <pic:cNvPicPr>
                            <a:picLocks noChangeAspect="1"/>
                          </pic:cNvPicPr>
                        </pic:nvPicPr>
                        <pic:blipFill rotWithShape="1">
                          <a:blip r:embed="rId108">
                            <a:extLst>
                              <a:ext uri="{28A0092B-C50C-407E-A947-70E740481C1C}">
                                <a14:useLocalDpi xmlns:a14="http://schemas.microsoft.com/office/drawing/2010/main" val="0"/>
                              </a:ext>
                            </a:extLst>
                          </a:blip>
                          <a:srcRect l="1" t="5668" r="6" b="14"/>
                          <a:stretch/>
                        </pic:blipFill>
                        <pic:spPr>
                          <a:xfrm>
                            <a:off x="127786" y="204662"/>
                            <a:ext cx="3208786" cy="2270439"/>
                          </a:xfrm>
                          <a:prstGeom prst="rect">
                            <a:avLst/>
                          </a:prstGeom>
                        </pic:spPr>
                      </pic:pic>
                      <wps:wsp>
                        <wps:cNvPr id="150" name="Text Box 150"/>
                        <wps:cNvSpPr txBox="1"/>
                        <wps:spPr>
                          <a:xfrm>
                            <a:off x="1851698" y="668600"/>
                            <a:ext cx="1091241" cy="461914"/>
                          </a:xfrm>
                          <a:prstGeom prst="rect">
                            <a:avLst/>
                          </a:prstGeom>
                          <a:noFill/>
                          <a:ln w="6350">
                            <a:noFill/>
                          </a:ln>
                        </wps:spPr>
                        <wps:txbx>
                          <w:txbxContent>
                            <w:p w14:paraId="6285F728" w14:textId="7E804A18" w:rsidR="00EA1699" w:rsidRPr="00C473EC" w:rsidRDefault="00EA1699" w:rsidP="001944B8">
                              <w:pPr>
                                <w:pStyle w:val="Caption"/>
                                <w:jc w:val="left"/>
                              </w:pPr>
                              <w:r>
                                <w:t>Figure</w:t>
                              </w:r>
                              <w:r>
                                <w:rPr>
                                  <w:rFonts w:hint="cs"/>
                                  <w:rtl/>
                                </w:rPr>
                                <w:t xml:space="preserve"> </w:t>
                              </w:r>
                              <w:r>
                                <w:t>9</w:t>
                              </w:r>
                              <w:r w:rsidRPr="00FE29C0">
                                <w:t>-</w:t>
                              </w:r>
                              <w:r>
                                <w:rPr>
                                  <w:rFonts w:hint="cs"/>
                                  <w:rtl/>
                                </w:rPr>
                                <w:t>21</w:t>
                              </w:r>
                            </w:p>
                            <w:p w14:paraId="48679E62" w14:textId="77777777" w:rsidR="00EA1699" w:rsidRDefault="00EA1699" w:rsidP="001944B8">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746242" id="Group 148" o:spid="_x0000_s1143" style="position:absolute;left:0;text-align:left;margin-left:0;margin-top:.3pt;width:223.75pt;height:158.2pt;z-index:251670016;mso-position-horizontal-relative:margin;mso-width-relative:margin;mso-height-relative:margin" coordorigin="1277,2046" coordsize="32087,22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">
                <v:shape id="Picture 149" o:spid="_x0000_s1144" type="#_x0000_t75" style="position:absolute;left:1277;top:2046;width:32088;height:2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">
                  <v:imagedata r:id="rId109" o:title="" croptop="3715f" cropbottom="9f" cropleft="1f" cropright="4f"/>
                </v:shape>
                <v:shape id="Text Box 150" o:spid="_x0000_s1145" type="#_x0000_t202" style="position:absolute;left:18516;top:6686;width:10913;height:4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Ue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n48oxMoLNfAAAA//8DAFBLAQItABQABgAIAAAAIQDb4fbL7gAAAIUBAAATAAAAAAAA&#10;AAAAAAAAAAAAAABbQ29udGVudF9UeXBlc10ueG1sUEsBAi0AFAAGAAgAAAAhAFr0LFu/AAAAFQEA&#10;AAsAAAAAAAAAAAAAAAAAHwEAAF9yZWxzLy5yZWxzUEsBAi0AFAAGAAgAAAAhAHonJR7HAAAA3AAA&#10;AA8AAAAAAAAAAAAAAAAABwIAAGRycy9kb3ducmV2LnhtbFBLBQYAAAAAAwADALcAAAD7AgAAAAA=&#10;" filled="f" stroked="f" strokeweight=".5pt">
                  <v:textbox>
                    <w:txbxContent>
                      <w:p w14:paraId="6285F728" w14:textId="7E804A18" w:rsidR="00EA1699" w:rsidRPr="00C473EC" w:rsidRDefault="00EA1699" w:rsidP="001944B8">
                        <w:pPr>
                          <w:pStyle w:val="Caption"/>
                          <w:jc w:val="left"/>
                        </w:pPr>
                        <w:r>
                          <w:t>Figure</w:t>
                        </w:r>
                        <w:r>
                          <w:rPr>
                            <w:rFonts w:hint="cs"/>
                            <w:rtl/>
                          </w:rPr>
                          <w:t xml:space="preserve"> </w:t>
                        </w:r>
                        <w:r>
                          <w:t>9</w:t>
                        </w:r>
                        <w:r w:rsidRPr="00FE29C0">
                          <w:t>-</w:t>
                        </w:r>
                        <w:r>
                          <w:rPr>
                            <w:rFonts w:hint="cs"/>
                            <w:rtl/>
                          </w:rPr>
                          <w:t>21</w:t>
                        </w:r>
                      </w:p>
                      <w:p w14:paraId="48679E62" w14:textId="77777777" w:rsidR="00EA1699" w:rsidRDefault="00EA1699" w:rsidP="001944B8">
                        <w:pPr>
                          <w:rPr>
                            <w:lang w:bidi="ar-SA"/>
                          </w:rPr>
                        </w:pPr>
                      </w:p>
                    </w:txbxContent>
                  </v:textbox>
                </v:shape>
                <w10:wrap anchorx="margin"/>
              </v:group>
            </w:pict>
          </mc:Fallback>
        </mc:AlternateContent>
      </w:r>
    </w:p>
    <w:p w14:paraId="6B873712" w14:textId="1E473EF2" w:rsidR="007520C9" w:rsidRDefault="007520C9" w:rsidP="00490C43">
      <w:pPr>
        <w:spacing w:after="0" w:line="240" w:lineRule="auto"/>
        <w:rPr>
          <w:rtl/>
        </w:rPr>
      </w:pPr>
    </w:p>
    <w:p w14:paraId="09009DF8" w14:textId="1CFC2FE9" w:rsidR="007520C9" w:rsidRDefault="007520C9" w:rsidP="00490C43">
      <w:pPr>
        <w:spacing w:after="0" w:line="240" w:lineRule="auto"/>
        <w:rPr>
          <w:rtl/>
        </w:rPr>
      </w:pPr>
    </w:p>
    <w:p w14:paraId="0E607EF6" w14:textId="6928CE22" w:rsidR="007520C9" w:rsidRDefault="007520C9" w:rsidP="00490C43">
      <w:pPr>
        <w:spacing w:after="0" w:line="240" w:lineRule="auto"/>
        <w:rPr>
          <w:rtl/>
        </w:rPr>
      </w:pPr>
    </w:p>
    <w:p w14:paraId="6012713E" w14:textId="04245D0D" w:rsidR="007520C9" w:rsidRDefault="007520C9" w:rsidP="00490C43">
      <w:pPr>
        <w:spacing w:after="0" w:line="240" w:lineRule="auto"/>
        <w:rPr>
          <w:rtl/>
        </w:rPr>
      </w:pPr>
    </w:p>
    <w:p w14:paraId="660A143F" w14:textId="0804961C" w:rsidR="007520C9" w:rsidRDefault="007520C9" w:rsidP="00490C43">
      <w:pPr>
        <w:spacing w:after="0" w:line="240" w:lineRule="auto"/>
        <w:rPr>
          <w:rtl/>
        </w:rPr>
      </w:pPr>
    </w:p>
    <w:p w14:paraId="32FF60E0" w14:textId="6C1C1C94" w:rsidR="00EB2BA7" w:rsidRDefault="00EB2BA7" w:rsidP="00490C43">
      <w:pPr>
        <w:spacing w:after="0" w:line="240" w:lineRule="auto"/>
        <w:rPr>
          <w:rtl/>
        </w:rPr>
      </w:pPr>
    </w:p>
    <w:p w14:paraId="4B1D2BC3" w14:textId="744733FD" w:rsidR="007520C9" w:rsidRDefault="007520C9" w:rsidP="00490C43">
      <w:pPr>
        <w:spacing w:after="0" w:line="240" w:lineRule="auto"/>
        <w:rPr>
          <w:rtl/>
        </w:rPr>
      </w:pPr>
    </w:p>
    <w:p w14:paraId="5EF0D594" w14:textId="31B39842" w:rsidR="001944B8" w:rsidRDefault="001944B8" w:rsidP="00792D35">
      <w:pPr>
        <w:spacing w:after="0" w:line="240" w:lineRule="auto"/>
      </w:pPr>
    </w:p>
    <w:p w14:paraId="08273EBB" w14:textId="5BFDF6CB" w:rsidR="005D4872" w:rsidRDefault="005D4872" w:rsidP="005D4872">
      <w:pPr>
        <w:pStyle w:val="ListParagraph"/>
        <w:spacing w:after="0" w:line="240" w:lineRule="auto"/>
        <w:ind w:left="1440"/>
        <w:rPr>
          <w:rtl/>
        </w:rPr>
      </w:pPr>
    </w:p>
    <w:p w14:paraId="05B151A7" w14:textId="7C6D201F" w:rsidR="00A602A8" w:rsidRPr="00792D35" w:rsidRDefault="00792D35" w:rsidP="00A602A8">
      <w:pPr>
        <w:pStyle w:val="ListParagraph"/>
        <w:numPr>
          <w:ilvl w:val="1"/>
          <w:numId w:val="6"/>
        </w:numPr>
        <w:spacing w:after="0" w:line="240" w:lineRule="auto"/>
        <w:rPr>
          <w:sz w:val="28"/>
          <w:szCs w:val="28"/>
          <w:rtl/>
        </w:rPr>
      </w:pPr>
      <w:r w:rsidRPr="005D4872">
        <w:rPr>
          <w:rFonts w:hint="cs"/>
          <w:noProof/>
          <w:rtl/>
          <w:lang w:val="he-IL"/>
        </w:rPr>
        <w:lastRenderedPageBreak/>
        <mc:AlternateContent>
          <mc:Choice Requires="wpg">
            <w:drawing>
              <wp:anchor distT="0" distB="0" distL="114300" distR="114300" simplePos="0" relativeHeight="251672064" behindDoc="0" locked="0" layoutInCell="1" allowOverlap="1" wp14:anchorId="155F906F" wp14:editId="1C62020F">
                <wp:simplePos x="0" y="0"/>
                <wp:positionH relativeFrom="margin">
                  <wp:posOffset>79314</wp:posOffset>
                </wp:positionH>
                <wp:positionV relativeFrom="paragraph">
                  <wp:posOffset>174033</wp:posOffset>
                </wp:positionV>
                <wp:extent cx="2898140" cy="2173605"/>
                <wp:effectExtent l="0" t="0" r="0" b="0"/>
                <wp:wrapNone/>
                <wp:docPr id="184" name="Group 184"/>
                <wp:cNvGraphicFramePr/>
                <a:graphic xmlns:a="http://schemas.openxmlformats.org/drawingml/2006/main">
                  <a:graphicData uri="http://schemas.microsoft.com/office/word/2010/wordprocessingGroup">
                    <wpg:wgp>
                      <wpg:cNvGrpSpPr/>
                      <wpg:grpSpPr>
                        <a:xfrm>
                          <a:off x="0" y="0"/>
                          <a:ext cx="2898140" cy="2173605"/>
                          <a:chOff x="1344" y="0"/>
                          <a:chExt cx="3272654" cy="2455947"/>
                        </a:xfrm>
                      </wpg:grpSpPr>
                      <pic:pic xmlns:pic="http://schemas.openxmlformats.org/drawingml/2006/picture">
                        <pic:nvPicPr>
                          <pic:cNvPr id="185" name="Picture 185"/>
                          <pic:cNvPicPr>
                            <a:picLocks noChangeAspect="1"/>
                          </pic:cNvPicPr>
                        </pic:nvPicPr>
                        <pic:blipFill>
                          <a:blip r:embed="rId110">
                            <a:extLst>
                              <a:ext uri="{28A0092B-C50C-407E-A947-70E740481C1C}">
                                <a14:useLocalDpi xmlns:a14="http://schemas.microsoft.com/office/drawing/2010/main" val="0"/>
                              </a:ext>
                            </a:extLst>
                          </a:blip>
                          <a:srcRect/>
                          <a:stretch/>
                        </pic:blipFill>
                        <pic:spPr>
                          <a:xfrm>
                            <a:off x="1344" y="0"/>
                            <a:ext cx="3272654" cy="2455947"/>
                          </a:xfrm>
                          <a:prstGeom prst="rect">
                            <a:avLst/>
                          </a:prstGeom>
                        </pic:spPr>
                      </pic:pic>
                      <wps:wsp>
                        <wps:cNvPr id="186" name="Text Box 186"/>
                        <wps:cNvSpPr txBox="1"/>
                        <wps:spPr>
                          <a:xfrm>
                            <a:off x="1773424" y="629599"/>
                            <a:ext cx="1038225" cy="315746"/>
                          </a:xfrm>
                          <a:prstGeom prst="rect">
                            <a:avLst/>
                          </a:prstGeom>
                          <a:noFill/>
                          <a:ln w="6350">
                            <a:noFill/>
                          </a:ln>
                        </wps:spPr>
                        <wps:txbx>
                          <w:txbxContent>
                            <w:p w14:paraId="36189C3B" w14:textId="239DCCA3" w:rsidR="00EA1699" w:rsidRPr="00C473EC" w:rsidRDefault="00EA1699" w:rsidP="005D4872">
                              <w:pPr>
                                <w:pStyle w:val="Caption"/>
                                <w:jc w:val="left"/>
                              </w:pPr>
                              <w:r>
                                <w:t>Figure</w:t>
                              </w:r>
                              <w:r>
                                <w:rPr>
                                  <w:rFonts w:hint="cs"/>
                                  <w:rtl/>
                                </w:rPr>
                                <w:t xml:space="preserve"> </w:t>
                              </w:r>
                              <w:r>
                                <w:t>9</w:t>
                              </w:r>
                              <w:r w:rsidRPr="00FE29C0">
                                <w:t>-</w:t>
                              </w:r>
                              <w:r>
                                <w:rPr>
                                  <w:rFonts w:hint="cs"/>
                                  <w:rtl/>
                                </w:rPr>
                                <w:t>23</w:t>
                              </w:r>
                            </w:p>
                            <w:p w14:paraId="692E5EEB" w14:textId="77777777" w:rsidR="00EA1699" w:rsidRDefault="00EA1699" w:rsidP="005D4872">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5F906F" id="Group 184" o:spid="_x0000_s1146" style="position:absolute;left:0;text-align:left;margin-left:6.25pt;margin-top:13.7pt;width:228.2pt;height:171.15pt;z-index:251672064;mso-position-horizontal-relative:margin;mso-width-relative:margin;mso-height-relative:margin" coordorigin="13" coordsize="32726,24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">
                <v:shape id="Picture 185" o:spid="_x0000_s1147" type="#_x0000_t75" style="position:absolute;left:13;width:32726;height:24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">
                  <v:imagedata r:id="rId111" o:title=""/>
                </v:shape>
                <v:shape id="Text Box 186" o:spid="_x0000_s1148" type="#_x0000_t202" style="position:absolute;left:17734;top:6295;width:10382;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36189C3B" w14:textId="239DCCA3" w:rsidR="00EA1699" w:rsidRPr="00C473EC" w:rsidRDefault="00EA1699" w:rsidP="005D4872">
                        <w:pPr>
                          <w:pStyle w:val="Caption"/>
                          <w:jc w:val="left"/>
                        </w:pPr>
                        <w:r>
                          <w:t>Figure</w:t>
                        </w:r>
                        <w:r>
                          <w:rPr>
                            <w:rFonts w:hint="cs"/>
                            <w:rtl/>
                          </w:rPr>
                          <w:t xml:space="preserve"> </w:t>
                        </w:r>
                        <w:r>
                          <w:t>9</w:t>
                        </w:r>
                        <w:r w:rsidRPr="00FE29C0">
                          <w:t>-</w:t>
                        </w:r>
                        <w:r>
                          <w:rPr>
                            <w:rFonts w:hint="cs"/>
                            <w:rtl/>
                          </w:rPr>
                          <w:t>23</w:t>
                        </w:r>
                      </w:p>
                      <w:p w14:paraId="692E5EEB" w14:textId="77777777" w:rsidR="00EA1699" w:rsidRDefault="00EA1699" w:rsidP="005D4872">
                        <w:pPr>
                          <w:rPr>
                            <w:lang w:bidi="ar-SA"/>
                          </w:rPr>
                        </w:pPr>
                      </w:p>
                    </w:txbxContent>
                  </v:textbox>
                </v:shape>
                <w10:wrap anchorx="margin"/>
              </v:group>
            </w:pict>
          </mc:Fallback>
        </mc:AlternateContent>
      </w:r>
      <w:r w:rsidRPr="004B7D0E">
        <w:rPr>
          <w:rFonts w:hint="cs"/>
          <w:noProof/>
          <w:rtl/>
          <w:lang w:val="he-IL"/>
        </w:rPr>
        <mc:AlternateContent>
          <mc:Choice Requires="wpg">
            <w:drawing>
              <wp:anchor distT="0" distB="0" distL="114300" distR="114300" simplePos="0" relativeHeight="251673088" behindDoc="0" locked="0" layoutInCell="1" allowOverlap="1" wp14:anchorId="2A24C860" wp14:editId="76F5AD39">
                <wp:simplePos x="0" y="0"/>
                <wp:positionH relativeFrom="margin">
                  <wp:posOffset>2853046</wp:posOffset>
                </wp:positionH>
                <wp:positionV relativeFrom="paragraph">
                  <wp:posOffset>175651</wp:posOffset>
                </wp:positionV>
                <wp:extent cx="2980055" cy="2233930"/>
                <wp:effectExtent l="0" t="0" r="0" b="0"/>
                <wp:wrapNone/>
                <wp:docPr id="187" name="Group 187"/>
                <wp:cNvGraphicFramePr/>
                <a:graphic xmlns:a="http://schemas.openxmlformats.org/drawingml/2006/main">
                  <a:graphicData uri="http://schemas.microsoft.com/office/word/2010/wordprocessingGroup">
                    <wpg:wgp>
                      <wpg:cNvGrpSpPr/>
                      <wpg:grpSpPr>
                        <a:xfrm>
                          <a:off x="0" y="0"/>
                          <a:ext cx="2980055" cy="2233930"/>
                          <a:chOff x="1537" y="3"/>
                          <a:chExt cx="3365171" cy="2524570"/>
                        </a:xfrm>
                      </wpg:grpSpPr>
                      <pic:pic xmlns:pic="http://schemas.openxmlformats.org/drawingml/2006/picture">
                        <pic:nvPicPr>
                          <pic:cNvPr id="188" name="Picture 188"/>
                          <pic:cNvPicPr>
                            <a:picLocks noChangeAspect="1"/>
                          </pic:cNvPicPr>
                        </pic:nvPicPr>
                        <pic:blipFill>
                          <a:blip r:embed="rId112">
                            <a:extLst>
                              <a:ext uri="{28A0092B-C50C-407E-A947-70E740481C1C}">
                                <a14:useLocalDpi xmlns:a14="http://schemas.microsoft.com/office/drawing/2010/main" val="0"/>
                              </a:ext>
                            </a:extLst>
                          </a:blip>
                          <a:srcRect/>
                          <a:stretch/>
                        </pic:blipFill>
                        <pic:spPr>
                          <a:xfrm>
                            <a:off x="1537" y="3"/>
                            <a:ext cx="3365171" cy="2524570"/>
                          </a:xfrm>
                          <a:prstGeom prst="rect">
                            <a:avLst/>
                          </a:prstGeom>
                        </pic:spPr>
                      </pic:pic>
                      <wps:wsp>
                        <wps:cNvPr id="189" name="Text Box 189"/>
                        <wps:cNvSpPr txBox="1"/>
                        <wps:spPr>
                          <a:xfrm>
                            <a:off x="1987907" y="590630"/>
                            <a:ext cx="1038225" cy="364467"/>
                          </a:xfrm>
                          <a:prstGeom prst="rect">
                            <a:avLst/>
                          </a:prstGeom>
                          <a:noFill/>
                          <a:ln w="6350">
                            <a:noFill/>
                          </a:ln>
                        </wps:spPr>
                        <wps:txbx>
                          <w:txbxContent>
                            <w:p w14:paraId="1C242669" w14:textId="25AAC6EA" w:rsidR="00EA1699" w:rsidRPr="00C473EC" w:rsidRDefault="00EA1699" w:rsidP="004B7D0E">
                              <w:pPr>
                                <w:pStyle w:val="Caption"/>
                                <w:jc w:val="left"/>
                              </w:pPr>
                              <w:r>
                                <w:t>Figure</w:t>
                              </w:r>
                              <w:r>
                                <w:rPr>
                                  <w:rFonts w:hint="cs"/>
                                  <w:rtl/>
                                </w:rPr>
                                <w:t xml:space="preserve"> </w:t>
                              </w:r>
                              <w:r>
                                <w:t>9</w:t>
                              </w:r>
                              <w:r w:rsidRPr="00FE29C0">
                                <w:t>-</w:t>
                              </w:r>
                              <w:r>
                                <w:rPr>
                                  <w:rFonts w:hint="cs"/>
                                  <w:rtl/>
                                </w:rPr>
                                <w:t>24</w:t>
                              </w:r>
                            </w:p>
                            <w:p w14:paraId="31E246C3"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24C860" id="Group 187" o:spid="_x0000_s1149" style="position:absolute;left:0;text-align:left;margin-left:224.65pt;margin-top:13.85pt;width:234.65pt;height:175.9pt;z-index:251673088;mso-position-horizontal-relative:margin;mso-width-relative:margin;mso-height-relative:margin" coordorigin="15" coordsize="33651,25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">
                <v:shape id="Picture 188" o:spid="_x0000_s1150" type="#_x0000_t75" style="position:absolute;left:15;width:33652;height:2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">
                  <v:imagedata r:id="rId113" o:title=""/>
                </v:shape>
                <v:shape id="Text Box 189" o:spid="_x0000_s1151" type="#_x0000_t202" style="position:absolute;left:19879;top:5906;width:10382;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1C242669" w14:textId="25AAC6EA" w:rsidR="00EA1699" w:rsidRPr="00C473EC" w:rsidRDefault="00EA1699" w:rsidP="004B7D0E">
                        <w:pPr>
                          <w:pStyle w:val="Caption"/>
                          <w:jc w:val="left"/>
                        </w:pPr>
                        <w:r>
                          <w:t>Figure</w:t>
                        </w:r>
                        <w:r>
                          <w:rPr>
                            <w:rFonts w:hint="cs"/>
                            <w:rtl/>
                          </w:rPr>
                          <w:t xml:space="preserve"> </w:t>
                        </w:r>
                        <w:r>
                          <w:t>9</w:t>
                        </w:r>
                        <w:r w:rsidRPr="00FE29C0">
                          <w:t>-</w:t>
                        </w:r>
                        <w:r>
                          <w:rPr>
                            <w:rFonts w:hint="cs"/>
                            <w:rtl/>
                          </w:rPr>
                          <w:t>24</w:t>
                        </w:r>
                      </w:p>
                      <w:p w14:paraId="31E246C3" w14:textId="77777777" w:rsidR="00EA1699" w:rsidRDefault="00EA1699" w:rsidP="004B7D0E">
                        <w:pPr>
                          <w:rPr>
                            <w:lang w:bidi="ar-SA"/>
                          </w:rPr>
                        </w:pPr>
                      </w:p>
                    </w:txbxContent>
                  </v:textbox>
                </v:shape>
                <w10:wrap anchorx="margin"/>
              </v:group>
            </w:pict>
          </mc:Fallback>
        </mc:AlternateContent>
      </w:r>
      <w:r w:rsidR="00417CFE">
        <w:rPr>
          <w:sz w:val="28"/>
          <w:szCs w:val="28"/>
          <w:lang w:val="en-IL"/>
        </w:rPr>
        <w:t>T</w:t>
      </w:r>
      <w:proofErr w:type="spellStart"/>
      <w:r w:rsidR="00A602A8" w:rsidRPr="00792D35">
        <w:rPr>
          <w:sz w:val="28"/>
          <w:szCs w:val="28"/>
        </w:rPr>
        <w:t>hink</w:t>
      </w:r>
      <w:proofErr w:type="spellEnd"/>
      <w:r w:rsidRPr="00792D35">
        <w:rPr>
          <w:sz w:val="28"/>
          <w:szCs w:val="28"/>
        </w:rPr>
        <w:t xml:space="preserve"> Times and Run Times</w:t>
      </w:r>
      <w:r w:rsidRPr="00792D35">
        <w:rPr>
          <w:rFonts w:hint="cs"/>
          <w:sz w:val="28"/>
          <w:szCs w:val="28"/>
          <w:rtl/>
        </w:rPr>
        <w:t xml:space="preserve"> </w:t>
      </w:r>
    </w:p>
    <w:p w14:paraId="70019B32" w14:textId="07AE28E0" w:rsidR="001944B8" w:rsidRDefault="001944B8" w:rsidP="00490C43">
      <w:pPr>
        <w:spacing w:after="0" w:line="240" w:lineRule="auto"/>
        <w:rPr>
          <w:rtl/>
        </w:rPr>
      </w:pPr>
    </w:p>
    <w:p w14:paraId="1857D275" w14:textId="60D5E1DE" w:rsidR="001944B8" w:rsidRDefault="001944B8" w:rsidP="00490C43">
      <w:pPr>
        <w:spacing w:after="0" w:line="240" w:lineRule="auto"/>
        <w:rPr>
          <w:rtl/>
        </w:rPr>
      </w:pPr>
    </w:p>
    <w:p w14:paraId="3C49BAA4" w14:textId="362CB758" w:rsidR="001944B8" w:rsidRDefault="001944B8" w:rsidP="00490C43">
      <w:pPr>
        <w:spacing w:after="0" w:line="240" w:lineRule="auto"/>
        <w:rPr>
          <w:rtl/>
        </w:rPr>
      </w:pPr>
    </w:p>
    <w:p w14:paraId="3870A49E" w14:textId="2AF5457F" w:rsidR="001944B8" w:rsidRDefault="001944B8" w:rsidP="00490C43">
      <w:pPr>
        <w:spacing w:after="0" w:line="240" w:lineRule="auto"/>
        <w:rPr>
          <w:rtl/>
        </w:rPr>
      </w:pPr>
    </w:p>
    <w:p w14:paraId="36322421" w14:textId="095D4165" w:rsidR="001944B8" w:rsidRDefault="001944B8" w:rsidP="00490C43">
      <w:pPr>
        <w:spacing w:after="0" w:line="240" w:lineRule="auto"/>
        <w:rPr>
          <w:rtl/>
        </w:rPr>
      </w:pPr>
    </w:p>
    <w:p w14:paraId="02A09ABA" w14:textId="665C7F33" w:rsidR="001944B8" w:rsidRDefault="001944B8" w:rsidP="00490C43">
      <w:pPr>
        <w:spacing w:after="0" w:line="240" w:lineRule="auto"/>
        <w:rPr>
          <w:rtl/>
        </w:rPr>
      </w:pPr>
    </w:p>
    <w:p w14:paraId="0588B920" w14:textId="72520CDB" w:rsidR="001944B8" w:rsidRDefault="001944B8" w:rsidP="00490C43">
      <w:pPr>
        <w:spacing w:after="0" w:line="240" w:lineRule="auto"/>
        <w:rPr>
          <w:rtl/>
        </w:rPr>
      </w:pPr>
    </w:p>
    <w:p w14:paraId="59033D51" w14:textId="6C541F25" w:rsidR="001944B8" w:rsidRDefault="001944B8" w:rsidP="00490C43">
      <w:pPr>
        <w:spacing w:after="0" w:line="240" w:lineRule="auto"/>
        <w:rPr>
          <w:rtl/>
        </w:rPr>
      </w:pPr>
    </w:p>
    <w:p w14:paraId="723BBCA8" w14:textId="2E3457B8" w:rsidR="001944B8" w:rsidRDefault="001944B8" w:rsidP="00490C43">
      <w:pPr>
        <w:spacing w:after="0" w:line="240" w:lineRule="auto"/>
        <w:rPr>
          <w:rtl/>
        </w:rPr>
      </w:pPr>
    </w:p>
    <w:p w14:paraId="3274379D" w14:textId="1EEF1124" w:rsidR="001944B8" w:rsidRDefault="001944B8" w:rsidP="00490C43">
      <w:pPr>
        <w:spacing w:after="0" w:line="240" w:lineRule="auto"/>
        <w:rPr>
          <w:rtl/>
        </w:rPr>
      </w:pPr>
    </w:p>
    <w:p w14:paraId="4D3817CF" w14:textId="34BA2A1C" w:rsidR="001944B8" w:rsidRDefault="00757C1F" w:rsidP="00490C43">
      <w:pPr>
        <w:spacing w:after="0" w:line="240" w:lineRule="auto"/>
        <w:rPr>
          <w:rtl/>
        </w:rPr>
      </w:pPr>
      <w:r w:rsidRPr="004B7D0E">
        <w:rPr>
          <w:rFonts w:hint="cs"/>
          <w:noProof/>
          <w:rtl/>
          <w:lang w:val="he-IL"/>
        </w:rPr>
        <mc:AlternateContent>
          <mc:Choice Requires="wpg">
            <w:drawing>
              <wp:anchor distT="0" distB="0" distL="114300" distR="114300" simplePos="0" relativeHeight="251674112" behindDoc="0" locked="0" layoutInCell="1" allowOverlap="1" wp14:anchorId="54B95215" wp14:editId="4A035140">
                <wp:simplePos x="0" y="0"/>
                <wp:positionH relativeFrom="margin">
                  <wp:posOffset>0</wp:posOffset>
                </wp:positionH>
                <wp:positionV relativeFrom="paragraph">
                  <wp:posOffset>162189</wp:posOffset>
                </wp:positionV>
                <wp:extent cx="2978785" cy="2233930"/>
                <wp:effectExtent l="0" t="0" r="0" b="0"/>
                <wp:wrapNone/>
                <wp:docPr id="190" name="Group 190"/>
                <wp:cNvGraphicFramePr/>
                <a:graphic xmlns:a="http://schemas.openxmlformats.org/drawingml/2006/main">
                  <a:graphicData uri="http://schemas.microsoft.com/office/word/2010/wordprocessingGroup">
                    <wpg:wgp>
                      <wpg:cNvGrpSpPr/>
                      <wpg:grpSpPr>
                        <a:xfrm>
                          <a:off x="0" y="0"/>
                          <a:ext cx="2978785" cy="2233930"/>
                          <a:chOff x="152098" y="10761"/>
                          <a:chExt cx="3363967" cy="2524167"/>
                        </a:xfrm>
                      </wpg:grpSpPr>
                      <pic:pic xmlns:pic="http://schemas.openxmlformats.org/drawingml/2006/picture">
                        <pic:nvPicPr>
                          <pic:cNvPr id="191" name="Picture 191"/>
                          <pic:cNvPicPr>
                            <a:picLocks noChangeAspect="1"/>
                          </pic:cNvPicPr>
                        </pic:nvPicPr>
                        <pic:blipFill>
                          <a:blip r:embed="rId114">
                            <a:extLst>
                              <a:ext uri="{28A0092B-C50C-407E-A947-70E740481C1C}">
                                <a14:useLocalDpi xmlns:a14="http://schemas.microsoft.com/office/drawing/2010/main" val="0"/>
                              </a:ext>
                            </a:extLst>
                          </a:blip>
                          <a:srcRect/>
                          <a:stretch/>
                        </pic:blipFill>
                        <pic:spPr>
                          <a:xfrm>
                            <a:off x="152098" y="10761"/>
                            <a:ext cx="3363967" cy="2524167"/>
                          </a:xfrm>
                          <a:prstGeom prst="rect">
                            <a:avLst/>
                          </a:prstGeom>
                        </pic:spPr>
                      </pic:pic>
                      <wps:wsp>
                        <wps:cNvPr id="192" name="Text Box 192"/>
                        <wps:cNvSpPr txBox="1"/>
                        <wps:spPr>
                          <a:xfrm>
                            <a:off x="1938904" y="580889"/>
                            <a:ext cx="1038223" cy="326487"/>
                          </a:xfrm>
                          <a:prstGeom prst="rect">
                            <a:avLst/>
                          </a:prstGeom>
                          <a:noFill/>
                          <a:ln w="6350">
                            <a:noFill/>
                          </a:ln>
                        </wps:spPr>
                        <wps:txbx>
                          <w:txbxContent>
                            <w:p w14:paraId="0D781877" w14:textId="25ED9814" w:rsidR="00EA1699" w:rsidRPr="00C473EC" w:rsidRDefault="00EA1699" w:rsidP="004B7D0E">
                              <w:pPr>
                                <w:pStyle w:val="Caption"/>
                                <w:jc w:val="left"/>
                              </w:pPr>
                              <w:r>
                                <w:t>Figure</w:t>
                              </w:r>
                              <w:r>
                                <w:rPr>
                                  <w:rFonts w:hint="cs"/>
                                  <w:rtl/>
                                </w:rPr>
                                <w:t xml:space="preserve"> </w:t>
                              </w:r>
                              <w:r>
                                <w:t>9</w:t>
                              </w:r>
                              <w:r w:rsidRPr="00FE29C0">
                                <w:t>-</w:t>
                              </w:r>
                              <w:r>
                                <w:rPr>
                                  <w:rFonts w:hint="cs"/>
                                  <w:rtl/>
                                </w:rPr>
                                <w:t>25</w:t>
                              </w:r>
                            </w:p>
                            <w:p w14:paraId="534F44C0"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95215" id="Group 190" o:spid="_x0000_s1152" style="position:absolute;left:0;text-align:left;margin-left:0;margin-top:12.75pt;width:234.55pt;height:175.9pt;z-index:251674112;mso-position-horizontal-relative:margin;mso-width-relative:margin;mso-height-relative:margin" coordorigin="1520,107" coordsize="33639,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">
                <v:shape id="Picture 191" o:spid="_x0000_s1153" type="#_x0000_t75" style="position:absolute;left:1520;top:107;width:33640;height:2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">
                  <v:imagedata r:id="rId115" o:title=""/>
                </v:shape>
                <v:shape id="Text Box 192" o:spid="_x0000_s1154" type="#_x0000_t202" style="position:absolute;left:19389;top:5808;width:10382;height:3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0D781877" w14:textId="25ED9814" w:rsidR="00EA1699" w:rsidRPr="00C473EC" w:rsidRDefault="00EA1699" w:rsidP="004B7D0E">
                        <w:pPr>
                          <w:pStyle w:val="Caption"/>
                          <w:jc w:val="left"/>
                        </w:pPr>
                        <w:r>
                          <w:t>Figure</w:t>
                        </w:r>
                        <w:r>
                          <w:rPr>
                            <w:rFonts w:hint="cs"/>
                            <w:rtl/>
                          </w:rPr>
                          <w:t xml:space="preserve"> </w:t>
                        </w:r>
                        <w:r>
                          <w:t>9</w:t>
                        </w:r>
                        <w:r w:rsidRPr="00FE29C0">
                          <w:t>-</w:t>
                        </w:r>
                        <w:r>
                          <w:rPr>
                            <w:rFonts w:hint="cs"/>
                            <w:rtl/>
                          </w:rPr>
                          <w:t>25</w:t>
                        </w:r>
                      </w:p>
                      <w:p w14:paraId="534F44C0" w14:textId="77777777" w:rsidR="00EA1699" w:rsidRDefault="00EA1699" w:rsidP="004B7D0E">
                        <w:pPr>
                          <w:rPr>
                            <w:lang w:bidi="ar-SA"/>
                          </w:rPr>
                        </w:pPr>
                      </w:p>
                    </w:txbxContent>
                  </v:textbox>
                </v:shape>
                <w10:wrap anchorx="margin"/>
              </v:group>
            </w:pict>
          </mc:Fallback>
        </mc:AlternateContent>
      </w:r>
    </w:p>
    <w:p w14:paraId="32288BC5" w14:textId="156980B4" w:rsidR="001944B8" w:rsidRDefault="00233BF8" w:rsidP="00490C43">
      <w:pPr>
        <w:spacing w:after="0" w:line="240" w:lineRule="auto"/>
        <w:rPr>
          <w:rtl/>
        </w:rPr>
      </w:pPr>
      <w:r w:rsidRPr="004B7D0E">
        <w:rPr>
          <w:rFonts w:hint="cs"/>
          <w:noProof/>
          <w:rtl/>
          <w:lang w:val="he-IL"/>
        </w:rPr>
        <mc:AlternateContent>
          <mc:Choice Requires="wpg">
            <w:drawing>
              <wp:anchor distT="0" distB="0" distL="114300" distR="114300" simplePos="0" relativeHeight="251675136" behindDoc="0" locked="0" layoutInCell="1" allowOverlap="1" wp14:anchorId="7A163E60" wp14:editId="7C50F3AA">
                <wp:simplePos x="0" y="0"/>
                <wp:positionH relativeFrom="margin">
                  <wp:posOffset>2837815</wp:posOffset>
                </wp:positionH>
                <wp:positionV relativeFrom="paragraph">
                  <wp:posOffset>73660</wp:posOffset>
                </wp:positionV>
                <wp:extent cx="3044825" cy="2203450"/>
                <wp:effectExtent l="0" t="0" r="3175" b="6350"/>
                <wp:wrapNone/>
                <wp:docPr id="193" name="Group 193"/>
                <wp:cNvGraphicFramePr/>
                <a:graphic xmlns:a="http://schemas.openxmlformats.org/drawingml/2006/main">
                  <a:graphicData uri="http://schemas.microsoft.com/office/word/2010/wordprocessingGroup">
                    <wpg:wgp>
                      <wpg:cNvGrpSpPr/>
                      <wpg:grpSpPr>
                        <a:xfrm>
                          <a:off x="0" y="0"/>
                          <a:ext cx="3044825" cy="2203450"/>
                          <a:chOff x="142358" y="137122"/>
                          <a:chExt cx="3438548" cy="2490392"/>
                        </a:xfrm>
                      </wpg:grpSpPr>
                      <pic:pic xmlns:pic="http://schemas.openxmlformats.org/drawingml/2006/picture">
                        <pic:nvPicPr>
                          <pic:cNvPr id="194" name="Picture 194"/>
                          <pic:cNvPicPr>
                            <a:picLocks noChangeAspect="1"/>
                          </pic:cNvPicPr>
                        </pic:nvPicPr>
                        <pic:blipFill rotWithShape="1">
                          <a:blip r:embed="rId116">
                            <a:extLst>
                              <a:ext uri="{28A0092B-C50C-407E-A947-70E740481C1C}">
                                <a14:useLocalDpi xmlns:a14="http://schemas.microsoft.com/office/drawing/2010/main" val="0"/>
                              </a:ext>
                            </a:extLst>
                          </a:blip>
                          <a:srcRect t="4829"/>
                          <a:stretch/>
                        </pic:blipFill>
                        <pic:spPr>
                          <a:xfrm>
                            <a:off x="142358" y="137122"/>
                            <a:ext cx="3438548" cy="2490392"/>
                          </a:xfrm>
                          <a:prstGeom prst="rect">
                            <a:avLst/>
                          </a:prstGeom>
                        </pic:spPr>
                      </pic:pic>
                      <wps:wsp>
                        <wps:cNvPr id="195" name="Text Box 195"/>
                        <wps:cNvSpPr txBox="1"/>
                        <wps:spPr>
                          <a:xfrm>
                            <a:off x="1929474" y="658837"/>
                            <a:ext cx="1038225" cy="375233"/>
                          </a:xfrm>
                          <a:prstGeom prst="rect">
                            <a:avLst/>
                          </a:prstGeom>
                          <a:noFill/>
                          <a:ln w="6350">
                            <a:noFill/>
                          </a:ln>
                        </wps:spPr>
                        <wps:txbx>
                          <w:txbxContent>
                            <w:p w14:paraId="60E6A7B1" w14:textId="77C04395" w:rsidR="00EA1699" w:rsidRPr="00C473EC" w:rsidRDefault="00EA1699" w:rsidP="004B7D0E">
                              <w:pPr>
                                <w:pStyle w:val="Caption"/>
                                <w:jc w:val="left"/>
                              </w:pPr>
                              <w:r>
                                <w:t>Figure</w:t>
                              </w:r>
                              <w:r>
                                <w:rPr>
                                  <w:rFonts w:hint="cs"/>
                                  <w:rtl/>
                                </w:rPr>
                                <w:t xml:space="preserve"> </w:t>
                              </w:r>
                              <w:r>
                                <w:t>9</w:t>
                              </w:r>
                              <w:r w:rsidRPr="00FE29C0">
                                <w:t>-</w:t>
                              </w:r>
                              <w:r>
                                <w:rPr>
                                  <w:rFonts w:hint="cs"/>
                                  <w:rtl/>
                                </w:rPr>
                                <w:t>26</w:t>
                              </w:r>
                            </w:p>
                            <w:p w14:paraId="0BBC1077"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163E60" id="Group 193" o:spid="_x0000_s1155" style="position:absolute;left:0;text-align:left;margin-left:223.45pt;margin-top:5.8pt;width:239.75pt;height:173.5pt;z-index:251675136;mso-position-horizontal-relative:margin;mso-width-relative:margin;mso-height-relative:margin" coordorigin="1423,1371" coordsize="34385,24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">
                <v:shape id="Picture 194" o:spid="_x0000_s1156" type="#_x0000_t75" style="position:absolute;left:1423;top:1371;width:34386;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">
                  <v:imagedata r:id="rId117" o:title="" croptop="3165f"/>
                </v:shape>
                <v:shape id="Text Box 195" o:spid="_x0000_s1157" type="#_x0000_t202" style="position:absolute;left:19294;top:6588;width:10382;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60E6A7B1" w14:textId="77C04395" w:rsidR="00EA1699" w:rsidRPr="00C473EC" w:rsidRDefault="00EA1699" w:rsidP="004B7D0E">
                        <w:pPr>
                          <w:pStyle w:val="Caption"/>
                          <w:jc w:val="left"/>
                        </w:pPr>
                        <w:r>
                          <w:t>Figure</w:t>
                        </w:r>
                        <w:r>
                          <w:rPr>
                            <w:rFonts w:hint="cs"/>
                            <w:rtl/>
                          </w:rPr>
                          <w:t xml:space="preserve"> </w:t>
                        </w:r>
                        <w:r>
                          <w:t>9</w:t>
                        </w:r>
                        <w:r w:rsidRPr="00FE29C0">
                          <w:t>-</w:t>
                        </w:r>
                        <w:r>
                          <w:rPr>
                            <w:rFonts w:hint="cs"/>
                            <w:rtl/>
                          </w:rPr>
                          <w:t>26</w:t>
                        </w:r>
                      </w:p>
                      <w:p w14:paraId="0BBC1077" w14:textId="77777777" w:rsidR="00EA1699" w:rsidRDefault="00EA1699" w:rsidP="004B7D0E">
                        <w:pPr>
                          <w:rPr>
                            <w:lang w:bidi="ar-SA"/>
                          </w:rPr>
                        </w:pPr>
                      </w:p>
                    </w:txbxContent>
                  </v:textbox>
                </v:shape>
                <w10:wrap anchorx="margin"/>
              </v:group>
            </w:pict>
          </mc:Fallback>
        </mc:AlternateContent>
      </w:r>
    </w:p>
    <w:p w14:paraId="45D332B3" w14:textId="286713A6" w:rsidR="001944B8" w:rsidRDefault="001944B8" w:rsidP="00490C43">
      <w:pPr>
        <w:spacing w:after="0" w:line="240" w:lineRule="auto"/>
        <w:rPr>
          <w:rtl/>
        </w:rPr>
      </w:pPr>
    </w:p>
    <w:p w14:paraId="2EDE0060" w14:textId="51393027" w:rsidR="001944B8" w:rsidRDefault="001944B8" w:rsidP="00490C43">
      <w:pPr>
        <w:spacing w:after="0" w:line="240" w:lineRule="auto"/>
        <w:rPr>
          <w:rtl/>
        </w:rPr>
      </w:pPr>
    </w:p>
    <w:p w14:paraId="303D75EC" w14:textId="0B73FDE2" w:rsidR="001944B8" w:rsidRDefault="001944B8" w:rsidP="00490C43">
      <w:pPr>
        <w:spacing w:after="0" w:line="240" w:lineRule="auto"/>
        <w:rPr>
          <w:rtl/>
        </w:rPr>
      </w:pPr>
    </w:p>
    <w:p w14:paraId="2D16E0B9" w14:textId="4365ABFD" w:rsidR="001944B8" w:rsidRDefault="001944B8" w:rsidP="00490C43">
      <w:pPr>
        <w:spacing w:after="0" w:line="240" w:lineRule="auto"/>
        <w:rPr>
          <w:rtl/>
        </w:rPr>
      </w:pPr>
    </w:p>
    <w:p w14:paraId="2E83D2A4" w14:textId="2B833D37" w:rsidR="001944B8" w:rsidRDefault="001944B8" w:rsidP="00490C43">
      <w:pPr>
        <w:spacing w:after="0" w:line="240" w:lineRule="auto"/>
        <w:rPr>
          <w:rtl/>
        </w:rPr>
      </w:pPr>
    </w:p>
    <w:p w14:paraId="09E66723" w14:textId="57FDB8D2" w:rsidR="001944B8" w:rsidRDefault="001944B8" w:rsidP="00490C43">
      <w:pPr>
        <w:spacing w:after="0" w:line="240" w:lineRule="auto"/>
        <w:rPr>
          <w:rtl/>
        </w:rPr>
      </w:pPr>
    </w:p>
    <w:p w14:paraId="150960A5" w14:textId="25F8AC64" w:rsidR="001944B8" w:rsidRDefault="001944B8" w:rsidP="00490C43">
      <w:pPr>
        <w:spacing w:after="0" w:line="240" w:lineRule="auto"/>
        <w:rPr>
          <w:rtl/>
        </w:rPr>
      </w:pPr>
    </w:p>
    <w:p w14:paraId="37A424D0" w14:textId="5E48DAAE" w:rsidR="007520C9" w:rsidRDefault="007520C9" w:rsidP="00490C43">
      <w:pPr>
        <w:spacing w:after="0" w:line="240" w:lineRule="auto"/>
        <w:rPr>
          <w:rtl/>
        </w:rPr>
      </w:pPr>
    </w:p>
    <w:p w14:paraId="39E83D26" w14:textId="0423711E" w:rsidR="007520C9" w:rsidRDefault="007520C9" w:rsidP="00490C43">
      <w:pPr>
        <w:spacing w:after="0" w:line="240" w:lineRule="auto"/>
        <w:rPr>
          <w:rtl/>
        </w:rPr>
      </w:pPr>
    </w:p>
    <w:p w14:paraId="2744420A" w14:textId="44211F3F" w:rsidR="004B7D0E" w:rsidRDefault="004B7D0E" w:rsidP="00490C43">
      <w:pPr>
        <w:spacing w:after="0" w:line="240" w:lineRule="auto"/>
        <w:rPr>
          <w:rtl/>
        </w:rPr>
      </w:pPr>
    </w:p>
    <w:p w14:paraId="598000B7" w14:textId="5BE482CB" w:rsidR="004B7D0E" w:rsidRDefault="00CF38AB" w:rsidP="00490C43">
      <w:pPr>
        <w:spacing w:after="0" w:line="240" w:lineRule="auto"/>
        <w:rPr>
          <w:rtl/>
        </w:rPr>
      </w:pPr>
      <w:r w:rsidRPr="004B7D0E">
        <w:rPr>
          <w:rFonts w:hint="cs"/>
          <w:noProof/>
          <w:rtl/>
          <w:lang w:val="he-IL"/>
        </w:rPr>
        <mc:AlternateContent>
          <mc:Choice Requires="wpg">
            <w:drawing>
              <wp:anchor distT="0" distB="0" distL="114300" distR="114300" simplePos="0" relativeHeight="251677184" behindDoc="0" locked="0" layoutInCell="1" allowOverlap="1" wp14:anchorId="7D57C985" wp14:editId="48A0C4C8">
                <wp:simplePos x="0" y="0"/>
                <wp:positionH relativeFrom="margin">
                  <wp:posOffset>2898140</wp:posOffset>
                </wp:positionH>
                <wp:positionV relativeFrom="paragraph">
                  <wp:posOffset>174889</wp:posOffset>
                </wp:positionV>
                <wp:extent cx="2924175" cy="2117725"/>
                <wp:effectExtent l="0" t="0" r="9525" b="0"/>
                <wp:wrapNone/>
                <wp:docPr id="199" name="Group 199"/>
                <wp:cNvGraphicFramePr/>
                <a:graphic xmlns:a="http://schemas.openxmlformats.org/drawingml/2006/main">
                  <a:graphicData uri="http://schemas.microsoft.com/office/word/2010/wordprocessingGroup">
                    <wpg:wgp>
                      <wpg:cNvGrpSpPr/>
                      <wpg:grpSpPr>
                        <a:xfrm>
                          <a:off x="0" y="0"/>
                          <a:ext cx="2924175" cy="2117725"/>
                          <a:chOff x="239380" y="156973"/>
                          <a:chExt cx="3301942" cy="2393215"/>
                        </a:xfrm>
                      </wpg:grpSpPr>
                      <pic:pic xmlns:pic="http://schemas.openxmlformats.org/drawingml/2006/picture">
                        <pic:nvPicPr>
                          <pic:cNvPr id="200" name="Picture 200"/>
                          <pic:cNvPicPr>
                            <a:picLocks noChangeAspect="1"/>
                          </pic:cNvPicPr>
                        </pic:nvPicPr>
                        <pic:blipFill rotWithShape="1">
                          <a:blip r:embed="rId118">
                            <a:extLst>
                              <a:ext uri="{28A0092B-C50C-407E-A947-70E740481C1C}">
                                <a14:useLocalDpi xmlns:a14="http://schemas.microsoft.com/office/drawing/2010/main" val="0"/>
                              </a:ext>
                            </a:extLst>
                          </a:blip>
                          <a:srcRect l="2575" t="5879" r="1" b="4"/>
                          <a:stretch/>
                        </pic:blipFill>
                        <pic:spPr>
                          <a:xfrm>
                            <a:off x="239380" y="156973"/>
                            <a:ext cx="3301942" cy="2393215"/>
                          </a:xfrm>
                          <a:prstGeom prst="rect">
                            <a:avLst/>
                          </a:prstGeom>
                        </pic:spPr>
                      </pic:pic>
                      <wps:wsp>
                        <wps:cNvPr id="201" name="Text Box 201"/>
                        <wps:cNvSpPr txBox="1"/>
                        <wps:spPr>
                          <a:xfrm>
                            <a:off x="2026956" y="571200"/>
                            <a:ext cx="1038225" cy="365417"/>
                          </a:xfrm>
                          <a:prstGeom prst="rect">
                            <a:avLst/>
                          </a:prstGeom>
                          <a:noFill/>
                          <a:ln w="6350">
                            <a:noFill/>
                          </a:ln>
                        </wps:spPr>
                        <wps:txbx>
                          <w:txbxContent>
                            <w:p w14:paraId="2B483A15" w14:textId="5DAE4574" w:rsidR="00EA1699" w:rsidRPr="00C473EC" w:rsidRDefault="00EA1699" w:rsidP="004B7D0E">
                              <w:pPr>
                                <w:pStyle w:val="Caption"/>
                                <w:jc w:val="left"/>
                              </w:pPr>
                              <w:r>
                                <w:t>Figure</w:t>
                              </w:r>
                              <w:r>
                                <w:rPr>
                                  <w:rFonts w:hint="cs"/>
                                  <w:rtl/>
                                </w:rPr>
                                <w:t xml:space="preserve"> </w:t>
                              </w:r>
                              <w:r>
                                <w:t>9</w:t>
                              </w:r>
                              <w:r w:rsidRPr="00FE29C0">
                                <w:t>-</w:t>
                              </w:r>
                              <w:r>
                                <w:rPr>
                                  <w:rFonts w:hint="cs"/>
                                  <w:rtl/>
                                </w:rPr>
                                <w:t>28</w:t>
                              </w:r>
                            </w:p>
                            <w:p w14:paraId="0CE902C9"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57C985" id="Group 199" o:spid="_x0000_s1158" style="position:absolute;left:0;text-align:left;margin-left:228.2pt;margin-top:13.75pt;width:230.25pt;height:166.75pt;z-index:251677184;mso-position-horizontal-relative:margin;mso-width-relative:margin;mso-height-relative:margin" coordorigin="2393,1569" coordsize="33019,23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">
                <v:shape id="Picture 200" o:spid="_x0000_s1159" type="#_x0000_t75" style="position:absolute;left:2393;top:1569;width:33020;height:2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">
                  <v:imagedata r:id="rId119" o:title="" croptop="3853f" cropbottom="3f" cropleft="1688f" cropright="1f"/>
                </v:shape>
                <v:shape id="Text Box 201" o:spid="_x0000_s1160" type="#_x0000_t202" style="position:absolute;left:20269;top:5712;width:10382;height:3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2B483A15" w14:textId="5DAE4574" w:rsidR="00EA1699" w:rsidRPr="00C473EC" w:rsidRDefault="00EA1699" w:rsidP="004B7D0E">
                        <w:pPr>
                          <w:pStyle w:val="Caption"/>
                          <w:jc w:val="left"/>
                        </w:pPr>
                        <w:r>
                          <w:t>Figure</w:t>
                        </w:r>
                        <w:r>
                          <w:rPr>
                            <w:rFonts w:hint="cs"/>
                            <w:rtl/>
                          </w:rPr>
                          <w:t xml:space="preserve"> </w:t>
                        </w:r>
                        <w:r>
                          <w:t>9</w:t>
                        </w:r>
                        <w:r w:rsidRPr="00FE29C0">
                          <w:t>-</w:t>
                        </w:r>
                        <w:r>
                          <w:rPr>
                            <w:rFonts w:hint="cs"/>
                            <w:rtl/>
                          </w:rPr>
                          <w:t>28</w:t>
                        </w:r>
                      </w:p>
                      <w:p w14:paraId="0CE902C9" w14:textId="77777777" w:rsidR="00EA1699" w:rsidRDefault="00EA1699" w:rsidP="004B7D0E">
                        <w:pPr>
                          <w:rPr>
                            <w:lang w:bidi="ar-SA"/>
                          </w:rPr>
                        </w:pPr>
                      </w:p>
                    </w:txbxContent>
                  </v:textbox>
                </v:shape>
                <w10:wrap anchorx="margin"/>
              </v:group>
            </w:pict>
          </mc:Fallback>
        </mc:AlternateContent>
      </w:r>
      <w:r w:rsidR="00757C1F" w:rsidRPr="004B7D0E">
        <w:rPr>
          <w:rFonts w:hint="cs"/>
          <w:noProof/>
          <w:rtl/>
          <w:lang w:val="he-IL"/>
        </w:rPr>
        <mc:AlternateContent>
          <mc:Choice Requires="wpg">
            <w:drawing>
              <wp:anchor distT="0" distB="0" distL="114300" distR="114300" simplePos="0" relativeHeight="251676160" behindDoc="0" locked="0" layoutInCell="1" allowOverlap="1" wp14:anchorId="4C214185" wp14:editId="5AAA0898">
                <wp:simplePos x="0" y="0"/>
                <wp:positionH relativeFrom="margin">
                  <wp:posOffset>0</wp:posOffset>
                </wp:positionH>
                <wp:positionV relativeFrom="paragraph">
                  <wp:posOffset>176326</wp:posOffset>
                </wp:positionV>
                <wp:extent cx="2921000" cy="2104486"/>
                <wp:effectExtent l="0" t="0" r="0" b="0"/>
                <wp:wrapNone/>
                <wp:docPr id="196" name="Group 196"/>
                <wp:cNvGraphicFramePr/>
                <a:graphic xmlns:a="http://schemas.openxmlformats.org/drawingml/2006/main">
                  <a:graphicData uri="http://schemas.microsoft.com/office/word/2010/wordprocessingGroup">
                    <wpg:wgp>
                      <wpg:cNvGrpSpPr/>
                      <wpg:grpSpPr>
                        <a:xfrm>
                          <a:off x="0" y="0"/>
                          <a:ext cx="2921000" cy="2104486"/>
                          <a:chOff x="152098" y="108235"/>
                          <a:chExt cx="3298790" cy="2377964"/>
                        </a:xfrm>
                      </wpg:grpSpPr>
                      <pic:pic xmlns:pic="http://schemas.openxmlformats.org/drawingml/2006/picture">
                        <pic:nvPicPr>
                          <pic:cNvPr id="197" name="Picture 197"/>
                          <pic:cNvPicPr>
                            <a:picLocks noChangeAspect="1"/>
                          </pic:cNvPicPr>
                        </pic:nvPicPr>
                        <pic:blipFill rotWithShape="1">
                          <a:blip r:embed="rId120">
                            <a:extLst>
                              <a:ext uri="{28A0092B-C50C-407E-A947-70E740481C1C}">
                                <a14:useLocalDpi xmlns:a14="http://schemas.microsoft.com/office/drawing/2010/main" val="0"/>
                              </a:ext>
                            </a:extLst>
                          </a:blip>
                          <a:srcRect t="3938"/>
                          <a:stretch/>
                        </pic:blipFill>
                        <pic:spPr>
                          <a:xfrm>
                            <a:off x="152098" y="108235"/>
                            <a:ext cx="3298790" cy="2377964"/>
                          </a:xfrm>
                          <a:prstGeom prst="rect">
                            <a:avLst/>
                          </a:prstGeom>
                        </pic:spPr>
                      </pic:pic>
                      <wps:wsp>
                        <wps:cNvPr id="198" name="Text Box 198"/>
                        <wps:cNvSpPr txBox="1"/>
                        <wps:spPr>
                          <a:xfrm>
                            <a:off x="1851689" y="551665"/>
                            <a:ext cx="1008387" cy="336219"/>
                          </a:xfrm>
                          <a:prstGeom prst="rect">
                            <a:avLst/>
                          </a:prstGeom>
                          <a:noFill/>
                          <a:ln w="6350">
                            <a:noFill/>
                          </a:ln>
                        </wps:spPr>
                        <wps:txbx>
                          <w:txbxContent>
                            <w:p w14:paraId="2DCE6AB3" w14:textId="26EFEEF0" w:rsidR="00EA1699" w:rsidRPr="00C473EC" w:rsidRDefault="00EA1699" w:rsidP="004B7D0E">
                              <w:pPr>
                                <w:pStyle w:val="Caption"/>
                                <w:jc w:val="left"/>
                              </w:pPr>
                              <w:r>
                                <w:t>Figure</w:t>
                              </w:r>
                              <w:r>
                                <w:rPr>
                                  <w:rFonts w:hint="cs"/>
                                  <w:rtl/>
                                </w:rPr>
                                <w:t xml:space="preserve"> </w:t>
                              </w:r>
                              <w:r>
                                <w:t>9</w:t>
                              </w:r>
                              <w:r w:rsidRPr="00FE29C0">
                                <w:t>-</w:t>
                              </w:r>
                              <w:r>
                                <w:rPr>
                                  <w:rFonts w:hint="cs"/>
                                  <w:rtl/>
                                </w:rPr>
                                <w:t>27</w:t>
                              </w:r>
                            </w:p>
                            <w:p w14:paraId="62E02A85"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214185" id="Group 196" o:spid="_x0000_s1161" style="position:absolute;left:0;text-align:left;margin-left:0;margin-top:13.9pt;width:230pt;height:165.7pt;z-index:251676160;mso-position-horizontal-relative:margin;mso-width-relative:margin;mso-height-relative:margin" coordorigin="1520,1082" coordsize="32987,23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">
                <v:shape id="Picture 197" o:spid="_x0000_s1162" type="#_x0000_t75" style="position:absolute;left:1520;top:1082;width:32988;height:2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">
                  <v:imagedata r:id="rId121" o:title="" croptop="2581f"/>
                </v:shape>
                <v:shape id="Text Box 198" o:spid="_x0000_s1163" type="#_x0000_t202" style="position:absolute;left:18516;top:5516;width:10084;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2DCE6AB3" w14:textId="26EFEEF0" w:rsidR="00EA1699" w:rsidRPr="00C473EC" w:rsidRDefault="00EA1699" w:rsidP="004B7D0E">
                        <w:pPr>
                          <w:pStyle w:val="Caption"/>
                          <w:jc w:val="left"/>
                        </w:pPr>
                        <w:r>
                          <w:t>Figure</w:t>
                        </w:r>
                        <w:r>
                          <w:rPr>
                            <w:rFonts w:hint="cs"/>
                            <w:rtl/>
                          </w:rPr>
                          <w:t xml:space="preserve"> </w:t>
                        </w:r>
                        <w:r>
                          <w:t>9</w:t>
                        </w:r>
                        <w:r w:rsidRPr="00FE29C0">
                          <w:t>-</w:t>
                        </w:r>
                        <w:r>
                          <w:rPr>
                            <w:rFonts w:hint="cs"/>
                            <w:rtl/>
                          </w:rPr>
                          <w:t>27</w:t>
                        </w:r>
                      </w:p>
                      <w:p w14:paraId="62E02A85" w14:textId="77777777" w:rsidR="00EA1699" w:rsidRDefault="00EA1699" w:rsidP="004B7D0E">
                        <w:pPr>
                          <w:rPr>
                            <w:lang w:bidi="ar-SA"/>
                          </w:rPr>
                        </w:pPr>
                      </w:p>
                    </w:txbxContent>
                  </v:textbox>
                </v:shape>
                <w10:wrap anchorx="margin"/>
              </v:group>
            </w:pict>
          </mc:Fallback>
        </mc:AlternateContent>
      </w:r>
    </w:p>
    <w:p w14:paraId="3A8DAB2B" w14:textId="148560F0" w:rsidR="004B7D0E" w:rsidRDefault="004B7D0E" w:rsidP="00490C43">
      <w:pPr>
        <w:spacing w:after="0" w:line="240" w:lineRule="auto"/>
        <w:rPr>
          <w:rtl/>
        </w:rPr>
      </w:pPr>
    </w:p>
    <w:p w14:paraId="5CDE24E4" w14:textId="335A91EE" w:rsidR="004B7D0E" w:rsidRDefault="004B7D0E" w:rsidP="00490C43">
      <w:pPr>
        <w:spacing w:after="0" w:line="240" w:lineRule="auto"/>
        <w:rPr>
          <w:rtl/>
        </w:rPr>
      </w:pPr>
    </w:p>
    <w:p w14:paraId="35BA6D17" w14:textId="5B2F124F" w:rsidR="004B7D0E" w:rsidRDefault="004B7D0E" w:rsidP="00490C43">
      <w:pPr>
        <w:spacing w:after="0" w:line="240" w:lineRule="auto"/>
        <w:rPr>
          <w:rtl/>
        </w:rPr>
      </w:pPr>
    </w:p>
    <w:p w14:paraId="7CA2890E" w14:textId="00C0EFC6" w:rsidR="004B7D0E" w:rsidRDefault="004B7D0E" w:rsidP="00490C43">
      <w:pPr>
        <w:spacing w:after="0" w:line="240" w:lineRule="auto"/>
        <w:rPr>
          <w:rtl/>
        </w:rPr>
      </w:pPr>
    </w:p>
    <w:p w14:paraId="3B9456AB" w14:textId="55666187" w:rsidR="004B7D0E" w:rsidRDefault="004B7D0E" w:rsidP="00490C43">
      <w:pPr>
        <w:spacing w:after="0" w:line="240" w:lineRule="auto"/>
        <w:rPr>
          <w:rtl/>
        </w:rPr>
      </w:pPr>
    </w:p>
    <w:p w14:paraId="2FF10C92" w14:textId="773B5802" w:rsidR="004B7D0E" w:rsidRDefault="004B7D0E" w:rsidP="00490C43">
      <w:pPr>
        <w:spacing w:after="0" w:line="240" w:lineRule="auto"/>
        <w:rPr>
          <w:rtl/>
        </w:rPr>
      </w:pPr>
    </w:p>
    <w:p w14:paraId="5C7D1753" w14:textId="00577526" w:rsidR="004B7D0E" w:rsidRDefault="004B7D0E" w:rsidP="00490C43">
      <w:pPr>
        <w:spacing w:after="0" w:line="240" w:lineRule="auto"/>
        <w:rPr>
          <w:rtl/>
        </w:rPr>
      </w:pPr>
    </w:p>
    <w:p w14:paraId="1B9877EF" w14:textId="2A877122" w:rsidR="004B7D0E" w:rsidRDefault="004B7D0E" w:rsidP="00490C43">
      <w:pPr>
        <w:spacing w:after="0" w:line="240" w:lineRule="auto"/>
        <w:rPr>
          <w:rtl/>
        </w:rPr>
      </w:pPr>
    </w:p>
    <w:p w14:paraId="355EE1EF" w14:textId="163E9188" w:rsidR="004B7D0E" w:rsidRDefault="004B7D0E" w:rsidP="00490C43">
      <w:pPr>
        <w:spacing w:after="0" w:line="240" w:lineRule="auto"/>
        <w:rPr>
          <w:rtl/>
        </w:rPr>
      </w:pPr>
    </w:p>
    <w:p w14:paraId="087AAD1F" w14:textId="0D45AD27" w:rsidR="004B7D0E" w:rsidRDefault="004B7D0E" w:rsidP="00490C43">
      <w:pPr>
        <w:spacing w:after="0" w:line="240" w:lineRule="auto"/>
        <w:rPr>
          <w:rtl/>
        </w:rPr>
      </w:pPr>
    </w:p>
    <w:p w14:paraId="5206A085" w14:textId="0319B16E" w:rsidR="004B7D0E" w:rsidRDefault="004B7D0E" w:rsidP="00490C43">
      <w:pPr>
        <w:spacing w:after="0" w:line="240" w:lineRule="auto"/>
        <w:rPr>
          <w:rtl/>
        </w:rPr>
      </w:pPr>
    </w:p>
    <w:p w14:paraId="7F2196A6" w14:textId="3603330B" w:rsidR="004B7D0E" w:rsidRDefault="00233BF8" w:rsidP="00490C43">
      <w:pPr>
        <w:spacing w:after="0" w:line="240" w:lineRule="auto"/>
        <w:rPr>
          <w:rtl/>
        </w:rPr>
      </w:pPr>
      <w:r w:rsidRPr="004B7D0E">
        <w:rPr>
          <w:rFonts w:hint="cs"/>
          <w:noProof/>
          <w:rtl/>
          <w:lang w:val="he-IL"/>
        </w:rPr>
        <mc:AlternateContent>
          <mc:Choice Requires="wpg">
            <w:drawing>
              <wp:anchor distT="0" distB="0" distL="114300" distR="114300" simplePos="0" relativeHeight="251678208" behindDoc="0" locked="0" layoutInCell="1" allowOverlap="1" wp14:anchorId="1FC0E9FF" wp14:editId="48188430">
                <wp:simplePos x="0" y="0"/>
                <wp:positionH relativeFrom="margin">
                  <wp:posOffset>8164</wp:posOffset>
                </wp:positionH>
                <wp:positionV relativeFrom="paragraph">
                  <wp:posOffset>11974</wp:posOffset>
                </wp:positionV>
                <wp:extent cx="2886710" cy="2018030"/>
                <wp:effectExtent l="0" t="0" r="0" b="1270"/>
                <wp:wrapNone/>
                <wp:docPr id="202" name="Group 202"/>
                <wp:cNvGraphicFramePr/>
                <a:graphic xmlns:a="http://schemas.openxmlformats.org/drawingml/2006/main">
                  <a:graphicData uri="http://schemas.microsoft.com/office/word/2010/wordprocessingGroup">
                    <wpg:wgp>
                      <wpg:cNvGrpSpPr/>
                      <wpg:grpSpPr>
                        <a:xfrm>
                          <a:off x="0" y="0"/>
                          <a:ext cx="2886710" cy="2018030"/>
                          <a:chOff x="152098" y="225389"/>
                          <a:chExt cx="3259667" cy="2279817"/>
                        </a:xfrm>
                      </wpg:grpSpPr>
                      <pic:pic xmlns:pic="http://schemas.openxmlformats.org/drawingml/2006/picture">
                        <pic:nvPicPr>
                          <pic:cNvPr id="203" name="Picture 203"/>
                          <pic:cNvPicPr>
                            <a:picLocks noChangeAspect="1"/>
                          </pic:cNvPicPr>
                        </pic:nvPicPr>
                        <pic:blipFill rotWithShape="1">
                          <a:blip r:embed="rId122">
                            <a:extLst>
                              <a:ext uri="{28A0092B-C50C-407E-A947-70E740481C1C}">
                                <a14:useLocalDpi xmlns:a14="http://schemas.microsoft.com/office/drawing/2010/main" val="0"/>
                              </a:ext>
                            </a:extLst>
                          </a:blip>
                          <a:srcRect t="6773" r="5" b="23"/>
                          <a:stretch/>
                        </pic:blipFill>
                        <pic:spPr>
                          <a:xfrm>
                            <a:off x="152098" y="225389"/>
                            <a:ext cx="3259667" cy="2279817"/>
                          </a:xfrm>
                          <a:prstGeom prst="rect">
                            <a:avLst/>
                          </a:prstGeom>
                        </pic:spPr>
                      </pic:pic>
                      <wps:wsp>
                        <wps:cNvPr id="204" name="Text Box 204"/>
                        <wps:cNvSpPr txBox="1"/>
                        <wps:spPr>
                          <a:xfrm>
                            <a:off x="2036766" y="581130"/>
                            <a:ext cx="1038225" cy="355678"/>
                          </a:xfrm>
                          <a:prstGeom prst="rect">
                            <a:avLst/>
                          </a:prstGeom>
                          <a:noFill/>
                          <a:ln w="6350">
                            <a:noFill/>
                          </a:ln>
                        </wps:spPr>
                        <wps:txbx>
                          <w:txbxContent>
                            <w:p w14:paraId="6125F863" w14:textId="0679AF43" w:rsidR="00EA1699" w:rsidRPr="00C473EC" w:rsidRDefault="00EA1699" w:rsidP="004B7D0E">
                              <w:pPr>
                                <w:pStyle w:val="Caption"/>
                                <w:jc w:val="left"/>
                              </w:pPr>
                              <w:r>
                                <w:t>Figure</w:t>
                              </w:r>
                              <w:r>
                                <w:rPr>
                                  <w:rFonts w:hint="cs"/>
                                  <w:rtl/>
                                </w:rPr>
                                <w:t xml:space="preserve"> </w:t>
                              </w:r>
                              <w:r>
                                <w:t>9</w:t>
                              </w:r>
                              <w:r w:rsidRPr="00FE29C0">
                                <w:t>-</w:t>
                              </w:r>
                              <w:r>
                                <w:rPr>
                                  <w:rFonts w:hint="cs"/>
                                  <w:rtl/>
                                </w:rPr>
                                <w:t>29</w:t>
                              </w:r>
                            </w:p>
                            <w:p w14:paraId="08B6CE67"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C0E9FF" id="Group 202" o:spid="_x0000_s1164" style="position:absolute;left:0;text-align:left;margin-left:.65pt;margin-top:.95pt;width:227.3pt;height:158.9pt;z-index:251678208;mso-position-horizontal-relative:margin;mso-width-relative:margin;mso-height-relative:margin" coordorigin="1520,2253" coordsize="32596,22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">
                <v:shape id="Picture 203" o:spid="_x0000_s1165" type="#_x0000_t75" style="position:absolute;left:1520;top:2253;width:32597;height:2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">
                  <v:imagedata r:id="rId123" o:title="" croptop="4439f" cropbottom="15f" cropright="3f"/>
                </v:shape>
                <v:shape id="Text Box 204" o:spid="_x0000_s1166" type="#_x0000_t202" style="position:absolute;left:20367;top:5811;width:10382;height:3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6125F863" w14:textId="0679AF43" w:rsidR="00EA1699" w:rsidRPr="00C473EC" w:rsidRDefault="00EA1699" w:rsidP="004B7D0E">
                        <w:pPr>
                          <w:pStyle w:val="Caption"/>
                          <w:jc w:val="left"/>
                        </w:pPr>
                        <w:r>
                          <w:t>Figure</w:t>
                        </w:r>
                        <w:r>
                          <w:rPr>
                            <w:rFonts w:hint="cs"/>
                            <w:rtl/>
                          </w:rPr>
                          <w:t xml:space="preserve"> </w:t>
                        </w:r>
                        <w:r>
                          <w:t>9</w:t>
                        </w:r>
                        <w:r w:rsidRPr="00FE29C0">
                          <w:t>-</w:t>
                        </w:r>
                        <w:r>
                          <w:rPr>
                            <w:rFonts w:hint="cs"/>
                            <w:rtl/>
                          </w:rPr>
                          <w:t>29</w:t>
                        </w:r>
                      </w:p>
                      <w:p w14:paraId="08B6CE67" w14:textId="77777777" w:rsidR="00EA1699" w:rsidRDefault="00EA1699" w:rsidP="004B7D0E">
                        <w:pPr>
                          <w:rPr>
                            <w:lang w:bidi="ar-SA"/>
                          </w:rPr>
                        </w:pPr>
                      </w:p>
                    </w:txbxContent>
                  </v:textbox>
                </v:shape>
                <w10:wrap anchorx="margin"/>
              </v:group>
            </w:pict>
          </mc:Fallback>
        </mc:AlternateContent>
      </w:r>
      <w:r w:rsidR="00CF38AB" w:rsidRPr="004B7D0E">
        <w:rPr>
          <w:rFonts w:hint="cs"/>
          <w:noProof/>
          <w:rtl/>
          <w:lang w:val="he-IL"/>
        </w:rPr>
        <mc:AlternateContent>
          <mc:Choice Requires="wpg">
            <w:drawing>
              <wp:anchor distT="0" distB="0" distL="114300" distR="114300" simplePos="0" relativeHeight="251679232" behindDoc="0" locked="0" layoutInCell="1" allowOverlap="1" wp14:anchorId="6062AC6B" wp14:editId="6F93FE86">
                <wp:simplePos x="0" y="0"/>
                <wp:positionH relativeFrom="margin">
                  <wp:posOffset>2950210</wp:posOffset>
                </wp:positionH>
                <wp:positionV relativeFrom="paragraph">
                  <wp:posOffset>5080</wp:posOffset>
                </wp:positionV>
                <wp:extent cx="2872105" cy="2015490"/>
                <wp:effectExtent l="0" t="0" r="4445" b="3810"/>
                <wp:wrapNone/>
                <wp:docPr id="205" name="Group 205"/>
                <wp:cNvGraphicFramePr/>
                <a:graphic xmlns:a="http://schemas.openxmlformats.org/drawingml/2006/main">
                  <a:graphicData uri="http://schemas.microsoft.com/office/word/2010/wordprocessingGroup">
                    <wpg:wgp>
                      <wpg:cNvGrpSpPr/>
                      <wpg:grpSpPr>
                        <a:xfrm>
                          <a:off x="0" y="0"/>
                          <a:ext cx="2872105" cy="2015490"/>
                          <a:chOff x="152098" y="166732"/>
                          <a:chExt cx="3243378" cy="2278046"/>
                        </a:xfrm>
                      </wpg:grpSpPr>
                      <pic:pic xmlns:pic="http://schemas.openxmlformats.org/drawingml/2006/picture">
                        <pic:nvPicPr>
                          <pic:cNvPr id="206" name="Picture 206"/>
                          <pic:cNvPicPr>
                            <a:picLocks noChangeAspect="1"/>
                          </pic:cNvPicPr>
                        </pic:nvPicPr>
                        <pic:blipFill rotWithShape="1">
                          <a:blip r:embed="rId124">
                            <a:extLst>
                              <a:ext uri="{28A0092B-C50C-407E-A947-70E740481C1C}">
                                <a14:useLocalDpi xmlns:a14="http://schemas.microsoft.com/office/drawing/2010/main" val="0"/>
                              </a:ext>
                            </a:extLst>
                          </a:blip>
                          <a:srcRect t="6408"/>
                          <a:stretch/>
                        </pic:blipFill>
                        <pic:spPr>
                          <a:xfrm>
                            <a:off x="152098" y="166732"/>
                            <a:ext cx="3243378" cy="2278046"/>
                          </a:xfrm>
                          <a:prstGeom prst="rect">
                            <a:avLst/>
                          </a:prstGeom>
                        </pic:spPr>
                      </pic:pic>
                      <wps:wsp>
                        <wps:cNvPr id="207" name="Text Box 207"/>
                        <wps:cNvSpPr txBox="1"/>
                        <wps:spPr>
                          <a:xfrm>
                            <a:off x="1978195" y="522470"/>
                            <a:ext cx="1038225" cy="316687"/>
                          </a:xfrm>
                          <a:prstGeom prst="rect">
                            <a:avLst/>
                          </a:prstGeom>
                          <a:noFill/>
                          <a:ln w="6350">
                            <a:noFill/>
                          </a:ln>
                        </wps:spPr>
                        <wps:txbx>
                          <w:txbxContent>
                            <w:p w14:paraId="667F141B" w14:textId="6B94827B" w:rsidR="00EA1699" w:rsidRPr="00C473EC" w:rsidRDefault="00EA1699" w:rsidP="004B7D0E">
                              <w:pPr>
                                <w:pStyle w:val="Caption"/>
                                <w:jc w:val="left"/>
                              </w:pPr>
                              <w:r>
                                <w:t>Figure</w:t>
                              </w:r>
                              <w:r>
                                <w:rPr>
                                  <w:rFonts w:hint="cs"/>
                                  <w:rtl/>
                                </w:rPr>
                                <w:t xml:space="preserve"> </w:t>
                              </w:r>
                              <w:r>
                                <w:t>9</w:t>
                              </w:r>
                              <w:r w:rsidRPr="00FE29C0">
                                <w:t>-</w:t>
                              </w:r>
                              <w:r>
                                <w:rPr>
                                  <w:rFonts w:hint="cs"/>
                                  <w:rtl/>
                                </w:rPr>
                                <w:t>30</w:t>
                              </w:r>
                            </w:p>
                            <w:p w14:paraId="34333736"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62AC6B" id="Group 205" o:spid="_x0000_s1167" style="position:absolute;left:0;text-align:left;margin-left:232.3pt;margin-top:.4pt;width:226.15pt;height:158.7pt;z-index:251679232;mso-position-horizontal-relative:margin;mso-width-relative:margin;mso-height-relative:margin" coordorigin="1520,1667" coordsize="32433,2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">
                <v:shape id="Picture 206" o:spid="_x0000_s1168" type="#_x0000_t75" style="position:absolute;left:1520;top:1667;width:32434;height:22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">
                  <v:imagedata r:id="rId125" o:title="" croptop="4200f"/>
                </v:shape>
                <v:shape id="Text Box 207" o:spid="_x0000_s1169" type="#_x0000_t202" style="position:absolute;left:19781;top:5224;width:10383;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667F141B" w14:textId="6B94827B" w:rsidR="00EA1699" w:rsidRPr="00C473EC" w:rsidRDefault="00EA1699" w:rsidP="004B7D0E">
                        <w:pPr>
                          <w:pStyle w:val="Caption"/>
                          <w:jc w:val="left"/>
                        </w:pPr>
                        <w:r>
                          <w:t>Figure</w:t>
                        </w:r>
                        <w:r>
                          <w:rPr>
                            <w:rFonts w:hint="cs"/>
                            <w:rtl/>
                          </w:rPr>
                          <w:t xml:space="preserve"> </w:t>
                        </w:r>
                        <w:r>
                          <w:t>9</w:t>
                        </w:r>
                        <w:r w:rsidRPr="00FE29C0">
                          <w:t>-</w:t>
                        </w:r>
                        <w:r>
                          <w:rPr>
                            <w:rFonts w:hint="cs"/>
                            <w:rtl/>
                          </w:rPr>
                          <w:t>30</w:t>
                        </w:r>
                      </w:p>
                      <w:p w14:paraId="34333736" w14:textId="77777777" w:rsidR="00EA1699" w:rsidRDefault="00EA1699" w:rsidP="004B7D0E">
                        <w:pPr>
                          <w:rPr>
                            <w:lang w:bidi="ar-SA"/>
                          </w:rPr>
                        </w:pPr>
                      </w:p>
                    </w:txbxContent>
                  </v:textbox>
                </v:shape>
                <w10:wrap anchorx="margin"/>
              </v:group>
            </w:pict>
          </mc:Fallback>
        </mc:AlternateContent>
      </w:r>
    </w:p>
    <w:p w14:paraId="05EC8323" w14:textId="1E4E70E2" w:rsidR="004B7D0E" w:rsidRDefault="004B7D0E" w:rsidP="00490C43">
      <w:pPr>
        <w:spacing w:after="0" w:line="240" w:lineRule="auto"/>
        <w:rPr>
          <w:rtl/>
        </w:rPr>
      </w:pPr>
    </w:p>
    <w:p w14:paraId="1BA9C612" w14:textId="3B1D7BAC" w:rsidR="004B7D0E" w:rsidRDefault="004B7D0E" w:rsidP="00490C43">
      <w:pPr>
        <w:spacing w:after="0" w:line="240" w:lineRule="auto"/>
        <w:rPr>
          <w:rtl/>
        </w:rPr>
      </w:pPr>
    </w:p>
    <w:p w14:paraId="024C8EBE" w14:textId="72F55F39" w:rsidR="004B7D0E" w:rsidRDefault="004B7D0E" w:rsidP="00490C43">
      <w:pPr>
        <w:spacing w:after="0" w:line="240" w:lineRule="auto"/>
        <w:rPr>
          <w:rtl/>
        </w:rPr>
      </w:pPr>
    </w:p>
    <w:p w14:paraId="58A2F04A" w14:textId="0807A43C" w:rsidR="004B7D0E" w:rsidRDefault="004B7D0E" w:rsidP="00490C43">
      <w:pPr>
        <w:spacing w:after="0" w:line="240" w:lineRule="auto"/>
        <w:rPr>
          <w:rtl/>
        </w:rPr>
      </w:pPr>
    </w:p>
    <w:p w14:paraId="7359EDB9" w14:textId="6E58B5D8" w:rsidR="004B7D0E" w:rsidRDefault="004B7D0E" w:rsidP="00490C43">
      <w:pPr>
        <w:spacing w:after="0" w:line="240" w:lineRule="auto"/>
        <w:rPr>
          <w:rtl/>
        </w:rPr>
      </w:pPr>
    </w:p>
    <w:p w14:paraId="493782D4" w14:textId="71A2D27C" w:rsidR="004B7D0E" w:rsidRDefault="004B7D0E" w:rsidP="00490C43">
      <w:pPr>
        <w:spacing w:after="0" w:line="240" w:lineRule="auto"/>
        <w:rPr>
          <w:rtl/>
        </w:rPr>
      </w:pPr>
    </w:p>
    <w:p w14:paraId="0E71C63A" w14:textId="1B27BA77" w:rsidR="004B7D0E" w:rsidRDefault="004B7D0E" w:rsidP="00490C43">
      <w:pPr>
        <w:spacing w:after="0" w:line="240" w:lineRule="auto"/>
        <w:rPr>
          <w:rtl/>
        </w:rPr>
      </w:pPr>
    </w:p>
    <w:p w14:paraId="2FF3CE84" w14:textId="74483D4B" w:rsidR="004B7D0E" w:rsidRDefault="004B7D0E" w:rsidP="00490C43">
      <w:pPr>
        <w:spacing w:after="0" w:line="240" w:lineRule="auto"/>
        <w:rPr>
          <w:rtl/>
        </w:rPr>
      </w:pPr>
    </w:p>
    <w:p w14:paraId="2191A4E9" w14:textId="4DAB98CC" w:rsidR="004B7D0E" w:rsidRDefault="004B7D0E" w:rsidP="00490C43">
      <w:pPr>
        <w:spacing w:after="0" w:line="240" w:lineRule="auto"/>
        <w:rPr>
          <w:rtl/>
        </w:rPr>
      </w:pPr>
    </w:p>
    <w:p w14:paraId="49F0CB41" w14:textId="1749B86C" w:rsidR="004B7D0E" w:rsidRDefault="004B7D0E" w:rsidP="00490C43">
      <w:pPr>
        <w:spacing w:after="0" w:line="240" w:lineRule="auto"/>
        <w:rPr>
          <w:rtl/>
        </w:rPr>
      </w:pPr>
    </w:p>
    <w:p w14:paraId="7A092B77" w14:textId="77166ABF" w:rsidR="004B7D0E" w:rsidRDefault="004B7D0E" w:rsidP="00490C43">
      <w:pPr>
        <w:spacing w:after="0" w:line="240" w:lineRule="auto"/>
        <w:rPr>
          <w:rtl/>
        </w:rPr>
      </w:pPr>
    </w:p>
    <w:p w14:paraId="34DD8CB1" w14:textId="04F2BED1" w:rsidR="004B7D0E" w:rsidRDefault="00792D35" w:rsidP="00490C43">
      <w:pPr>
        <w:spacing w:after="0" w:line="240" w:lineRule="auto"/>
        <w:rPr>
          <w:rtl/>
        </w:rPr>
      </w:pPr>
      <w:r>
        <w:rPr>
          <w:rFonts w:hint="cs"/>
          <w:noProof/>
          <w:rtl/>
          <w:lang w:val="he-IL"/>
        </w:rPr>
        <w:lastRenderedPageBreak/>
        <mc:AlternateContent>
          <mc:Choice Requires="wpg">
            <w:drawing>
              <wp:anchor distT="0" distB="0" distL="114300" distR="114300" simplePos="0" relativeHeight="251681280" behindDoc="0" locked="0" layoutInCell="1" allowOverlap="1" wp14:anchorId="40C6DEDF" wp14:editId="1B9859C3">
                <wp:simplePos x="0" y="0"/>
                <wp:positionH relativeFrom="column">
                  <wp:posOffset>2688048</wp:posOffset>
                </wp:positionH>
                <wp:positionV relativeFrom="paragraph">
                  <wp:posOffset>-90170</wp:posOffset>
                </wp:positionV>
                <wp:extent cx="2829560" cy="2121535"/>
                <wp:effectExtent l="0" t="0" r="8890" b="0"/>
                <wp:wrapNone/>
                <wp:docPr id="155" name="Group 155"/>
                <wp:cNvGraphicFramePr/>
                <a:graphic xmlns:a="http://schemas.openxmlformats.org/drawingml/2006/main">
                  <a:graphicData uri="http://schemas.microsoft.com/office/word/2010/wordprocessingGroup">
                    <wpg:wgp>
                      <wpg:cNvGrpSpPr/>
                      <wpg:grpSpPr>
                        <a:xfrm>
                          <a:off x="0" y="0"/>
                          <a:ext cx="2829560" cy="2121535"/>
                          <a:chOff x="0" y="0"/>
                          <a:chExt cx="2829560" cy="2121535"/>
                        </a:xfrm>
                      </wpg:grpSpPr>
                      <pic:pic xmlns:pic="http://schemas.openxmlformats.org/drawingml/2006/picture">
                        <pic:nvPicPr>
                          <pic:cNvPr id="212" name="Picture 212"/>
                          <pic:cNvPicPr>
                            <a:picLocks noChangeAspect="1"/>
                          </pic:cNvPicPr>
                        </pic:nvPicPr>
                        <pic:blipFill>
                          <a:blip r:embed="rId126">
                            <a:extLst>
                              <a:ext uri="{28A0092B-C50C-407E-A947-70E740481C1C}">
                                <a14:useLocalDpi xmlns:a14="http://schemas.microsoft.com/office/drawing/2010/main" val="0"/>
                              </a:ext>
                            </a:extLst>
                          </a:blip>
                          <a:srcRect/>
                          <a:stretch/>
                        </pic:blipFill>
                        <pic:spPr>
                          <a:xfrm>
                            <a:off x="0" y="0"/>
                            <a:ext cx="2829560" cy="2121535"/>
                          </a:xfrm>
                          <a:prstGeom prst="rect">
                            <a:avLst/>
                          </a:prstGeom>
                        </pic:spPr>
                      </pic:pic>
                      <wps:wsp>
                        <wps:cNvPr id="213" name="Text Box 213"/>
                        <wps:cNvSpPr txBox="1"/>
                        <wps:spPr>
                          <a:xfrm>
                            <a:off x="1699404" y="474453"/>
                            <a:ext cx="919429" cy="340612"/>
                          </a:xfrm>
                          <a:prstGeom prst="rect">
                            <a:avLst/>
                          </a:prstGeom>
                          <a:noFill/>
                          <a:ln w="6350">
                            <a:noFill/>
                          </a:ln>
                        </wps:spPr>
                        <wps:txbx>
                          <w:txbxContent>
                            <w:p w14:paraId="0EEC78ED" w14:textId="4D7AA58E" w:rsidR="00EA1699" w:rsidRPr="00C473EC" w:rsidRDefault="00EA1699" w:rsidP="004B7D0E">
                              <w:pPr>
                                <w:pStyle w:val="Caption"/>
                                <w:jc w:val="left"/>
                              </w:pPr>
                              <w:r>
                                <w:t>Figure</w:t>
                              </w:r>
                              <w:r>
                                <w:rPr>
                                  <w:rFonts w:hint="cs"/>
                                  <w:rtl/>
                                </w:rPr>
                                <w:t xml:space="preserve"> </w:t>
                              </w:r>
                              <w:r>
                                <w:t>9</w:t>
                              </w:r>
                              <w:r w:rsidRPr="00FE29C0">
                                <w:t>-</w:t>
                              </w:r>
                              <w:r>
                                <w:rPr>
                                  <w:rFonts w:hint="cs"/>
                                  <w:rtl/>
                                </w:rPr>
                                <w:t>32</w:t>
                              </w:r>
                            </w:p>
                            <w:p w14:paraId="20E7C8FB"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C6DEDF" id="Group 155" o:spid="_x0000_s1170" style="position:absolute;left:0;text-align:left;margin-left:211.65pt;margin-top:-7.1pt;width:222.8pt;height:167.05pt;z-index:251681280" coordsize="28295,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">
                <v:shape id="Picture 212" o:spid="_x0000_s1171" type="#_x0000_t75" style="position:absolute;width:28295;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">
                  <v:imagedata r:id="rId127" o:title=""/>
                </v:shape>
                <v:shape id="Text Box 213" o:spid="_x0000_s1172" type="#_x0000_t202" style="position:absolute;left:16994;top:4744;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0EEC78ED" w14:textId="4D7AA58E" w:rsidR="00EA1699" w:rsidRPr="00C473EC" w:rsidRDefault="00EA1699" w:rsidP="004B7D0E">
                        <w:pPr>
                          <w:pStyle w:val="Caption"/>
                          <w:jc w:val="left"/>
                        </w:pPr>
                        <w:r>
                          <w:t>Figure</w:t>
                        </w:r>
                        <w:r>
                          <w:rPr>
                            <w:rFonts w:hint="cs"/>
                            <w:rtl/>
                          </w:rPr>
                          <w:t xml:space="preserve"> </w:t>
                        </w:r>
                        <w:r>
                          <w:t>9</w:t>
                        </w:r>
                        <w:r w:rsidRPr="00FE29C0">
                          <w:t>-</w:t>
                        </w:r>
                        <w:r>
                          <w:rPr>
                            <w:rFonts w:hint="cs"/>
                            <w:rtl/>
                          </w:rPr>
                          <w:t>32</w:t>
                        </w:r>
                      </w:p>
                      <w:p w14:paraId="20E7C8FB" w14:textId="77777777" w:rsidR="00EA1699" w:rsidRDefault="00EA1699" w:rsidP="004B7D0E">
                        <w:pPr>
                          <w:rPr>
                            <w:lang w:bidi="ar-SA"/>
                          </w:rPr>
                        </w:pPr>
                      </w:p>
                    </w:txbxContent>
                  </v:textbox>
                </v:shape>
              </v:group>
            </w:pict>
          </mc:Fallback>
        </mc:AlternateContent>
      </w:r>
      <w:r w:rsidR="00CF38AB">
        <w:rPr>
          <w:rtl/>
        </w:rPr>
        <w:tab/>
      </w:r>
      <w:r w:rsidR="00CF38AB">
        <w:rPr>
          <w:rtl/>
        </w:rPr>
        <w:tab/>
      </w:r>
    </w:p>
    <w:p w14:paraId="554E3580" w14:textId="4F22CBD6" w:rsidR="004B7D0E" w:rsidRDefault="00943C72" w:rsidP="00490C43">
      <w:pPr>
        <w:spacing w:after="0" w:line="240" w:lineRule="auto"/>
        <w:rPr>
          <w:rtl/>
        </w:rPr>
      </w:pPr>
      <w:r w:rsidRPr="004B7D0E">
        <w:rPr>
          <w:rFonts w:hint="cs"/>
          <w:noProof/>
          <w:rtl/>
          <w:lang w:val="he-IL"/>
        </w:rPr>
        <mc:AlternateContent>
          <mc:Choice Requires="wpg">
            <w:drawing>
              <wp:anchor distT="0" distB="0" distL="114300" distR="114300" simplePos="0" relativeHeight="251680256" behindDoc="0" locked="0" layoutInCell="1" allowOverlap="1" wp14:anchorId="0552901F" wp14:editId="3EB843B7">
                <wp:simplePos x="0" y="0"/>
                <wp:positionH relativeFrom="margin">
                  <wp:posOffset>0</wp:posOffset>
                </wp:positionH>
                <wp:positionV relativeFrom="paragraph">
                  <wp:posOffset>-268221</wp:posOffset>
                </wp:positionV>
                <wp:extent cx="2818130" cy="2113280"/>
                <wp:effectExtent l="0" t="0" r="1270" b="1270"/>
                <wp:wrapNone/>
                <wp:docPr id="208" name="Group 208"/>
                <wp:cNvGraphicFramePr/>
                <a:graphic xmlns:a="http://schemas.openxmlformats.org/drawingml/2006/main">
                  <a:graphicData uri="http://schemas.microsoft.com/office/word/2010/wordprocessingGroup">
                    <wpg:wgp>
                      <wpg:cNvGrpSpPr/>
                      <wpg:grpSpPr>
                        <a:xfrm>
                          <a:off x="0" y="0"/>
                          <a:ext cx="2818130" cy="2113280"/>
                          <a:chOff x="152098" y="10763"/>
                          <a:chExt cx="3181918" cy="2387727"/>
                        </a:xfrm>
                      </wpg:grpSpPr>
                      <pic:pic xmlns:pic="http://schemas.openxmlformats.org/drawingml/2006/picture">
                        <pic:nvPicPr>
                          <pic:cNvPr id="209" name="Picture 209"/>
                          <pic:cNvPicPr>
                            <a:picLocks noChangeAspect="1"/>
                          </pic:cNvPicPr>
                        </pic:nvPicPr>
                        <pic:blipFill>
                          <a:blip r:embed="rId128">
                            <a:extLst>
                              <a:ext uri="{28A0092B-C50C-407E-A947-70E740481C1C}">
                                <a14:useLocalDpi xmlns:a14="http://schemas.microsoft.com/office/drawing/2010/main" val="0"/>
                              </a:ext>
                            </a:extLst>
                          </a:blip>
                          <a:srcRect/>
                          <a:stretch/>
                        </pic:blipFill>
                        <pic:spPr>
                          <a:xfrm>
                            <a:off x="152098" y="10763"/>
                            <a:ext cx="3181918" cy="2387727"/>
                          </a:xfrm>
                          <a:prstGeom prst="rect">
                            <a:avLst/>
                          </a:prstGeom>
                        </pic:spPr>
                      </pic:pic>
                      <wps:wsp>
                        <wps:cNvPr id="210" name="Text Box 210"/>
                        <wps:cNvSpPr txBox="1"/>
                        <wps:spPr>
                          <a:xfrm>
                            <a:off x="1997655" y="512678"/>
                            <a:ext cx="1038225" cy="365463"/>
                          </a:xfrm>
                          <a:prstGeom prst="rect">
                            <a:avLst/>
                          </a:prstGeom>
                          <a:noFill/>
                          <a:ln w="6350">
                            <a:noFill/>
                          </a:ln>
                        </wps:spPr>
                        <wps:txbx>
                          <w:txbxContent>
                            <w:p w14:paraId="660BD78C" w14:textId="752E2621" w:rsidR="00EA1699" w:rsidRPr="00C473EC" w:rsidRDefault="00EA1699" w:rsidP="004B7D0E">
                              <w:pPr>
                                <w:pStyle w:val="Caption"/>
                                <w:jc w:val="left"/>
                              </w:pPr>
                              <w:r>
                                <w:t>Figure</w:t>
                              </w:r>
                              <w:r>
                                <w:rPr>
                                  <w:rFonts w:hint="cs"/>
                                  <w:rtl/>
                                </w:rPr>
                                <w:t xml:space="preserve"> </w:t>
                              </w:r>
                              <w:r>
                                <w:t>9</w:t>
                              </w:r>
                              <w:r w:rsidRPr="00FE29C0">
                                <w:t>-</w:t>
                              </w:r>
                              <w:r>
                                <w:rPr>
                                  <w:rFonts w:hint="cs"/>
                                  <w:rtl/>
                                </w:rPr>
                                <w:t>31</w:t>
                              </w:r>
                            </w:p>
                            <w:p w14:paraId="6F590ECB"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52901F" id="Group 208" o:spid="_x0000_s1173" style="position:absolute;left:0;text-align:left;margin-left:0;margin-top:-21.1pt;width:221.9pt;height:166.4pt;z-index:251680256;mso-position-horizontal-relative:margin;mso-width-relative:margin;mso-height-relative:margin" coordorigin="1520,107" coordsize="31819,23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">
                <v:shape id="Picture 209" o:spid="_x0000_s1174" type="#_x0000_t75" style="position:absolute;left:1520;top:107;width:31820;height:2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">
                  <v:imagedata r:id="rId129" o:title=""/>
                </v:shape>
                <v:shape id="Text Box 210" o:spid="_x0000_s1175" type="#_x0000_t202" style="position:absolute;left:19976;top:5126;width:10382;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660BD78C" w14:textId="752E2621" w:rsidR="00EA1699" w:rsidRPr="00C473EC" w:rsidRDefault="00EA1699" w:rsidP="004B7D0E">
                        <w:pPr>
                          <w:pStyle w:val="Caption"/>
                          <w:jc w:val="left"/>
                        </w:pPr>
                        <w:r>
                          <w:t>Figure</w:t>
                        </w:r>
                        <w:r>
                          <w:rPr>
                            <w:rFonts w:hint="cs"/>
                            <w:rtl/>
                          </w:rPr>
                          <w:t xml:space="preserve"> </w:t>
                        </w:r>
                        <w:r>
                          <w:t>9</w:t>
                        </w:r>
                        <w:r w:rsidRPr="00FE29C0">
                          <w:t>-</w:t>
                        </w:r>
                        <w:r>
                          <w:rPr>
                            <w:rFonts w:hint="cs"/>
                            <w:rtl/>
                          </w:rPr>
                          <w:t>31</w:t>
                        </w:r>
                      </w:p>
                      <w:p w14:paraId="6F590ECB" w14:textId="77777777" w:rsidR="00EA1699" w:rsidRDefault="00EA1699" w:rsidP="004B7D0E">
                        <w:pPr>
                          <w:rPr>
                            <w:lang w:bidi="ar-SA"/>
                          </w:rPr>
                        </w:pPr>
                      </w:p>
                    </w:txbxContent>
                  </v:textbox>
                </v:shape>
                <w10:wrap anchorx="margin"/>
              </v:group>
            </w:pict>
          </mc:Fallback>
        </mc:AlternateContent>
      </w:r>
    </w:p>
    <w:p w14:paraId="7655BBB8" w14:textId="383CE107" w:rsidR="004B7D0E" w:rsidRDefault="004B7D0E" w:rsidP="00490C43">
      <w:pPr>
        <w:spacing w:after="0" w:line="240" w:lineRule="auto"/>
        <w:rPr>
          <w:rtl/>
        </w:rPr>
      </w:pPr>
    </w:p>
    <w:p w14:paraId="43A5697A" w14:textId="1A5DC4C8" w:rsidR="004B7D0E" w:rsidRDefault="004B7D0E" w:rsidP="00490C43">
      <w:pPr>
        <w:spacing w:after="0" w:line="240" w:lineRule="auto"/>
        <w:rPr>
          <w:rtl/>
        </w:rPr>
      </w:pPr>
    </w:p>
    <w:p w14:paraId="1A52E11C" w14:textId="58F67DCD" w:rsidR="004B7D0E" w:rsidRDefault="004B7D0E" w:rsidP="00490C43">
      <w:pPr>
        <w:spacing w:after="0" w:line="240" w:lineRule="auto"/>
        <w:rPr>
          <w:rtl/>
        </w:rPr>
      </w:pPr>
    </w:p>
    <w:p w14:paraId="2D510226" w14:textId="17CC3F0E" w:rsidR="004B7D0E" w:rsidRDefault="004B7D0E" w:rsidP="00490C43">
      <w:pPr>
        <w:spacing w:after="0" w:line="240" w:lineRule="auto"/>
        <w:rPr>
          <w:rtl/>
        </w:rPr>
      </w:pPr>
    </w:p>
    <w:p w14:paraId="119BA7FF" w14:textId="1B88A60C" w:rsidR="004B7D0E" w:rsidRDefault="004B7D0E" w:rsidP="00490C43">
      <w:pPr>
        <w:spacing w:after="0" w:line="240" w:lineRule="auto"/>
        <w:rPr>
          <w:rtl/>
        </w:rPr>
      </w:pPr>
    </w:p>
    <w:p w14:paraId="6456EDFA" w14:textId="6E409EC4" w:rsidR="004B7D0E" w:rsidRDefault="004B7D0E" w:rsidP="00490C43">
      <w:pPr>
        <w:spacing w:after="0" w:line="240" w:lineRule="auto"/>
        <w:rPr>
          <w:rtl/>
        </w:rPr>
      </w:pPr>
    </w:p>
    <w:p w14:paraId="4017A4D0" w14:textId="74A1F80C" w:rsidR="004B7D0E" w:rsidRDefault="004B7D0E" w:rsidP="00490C43">
      <w:pPr>
        <w:spacing w:after="0" w:line="240" w:lineRule="auto"/>
        <w:rPr>
          <w:rtl/>
        </w:rPr>
      </w:pPr>
    </w:p>
    <w:p w14:paraId="094F4C37" w14:textId="1C8A6808" w:rsidR="004B7D0E" w:rsidRDefault="004B7D0E" w:rsidP="00490C43">
      <w:pPr>
        <w:spacing w:after="0" w:line="240" w:lineRule="auto"/>
        <w:rPr>
          <w:rtl/>
        </w:rPr>
      </w:pPr>
    </w:p>
    <w:p w14:paraId="724F22D7" w14:textId="77777777" w:rsidR="00233BF8" w:rsidRDefault="00233BF8" w:rsidP="00233BF8">
      <w:pPr>
        <w:spacing w:after="0" w:line="240" w:lineRule="auto"/>
        <w:ind w:left="720"/>
        <w:jc w:val="left"/>
        <w:rPr>
          <w:rtl/>
        </w:rPr>
      </w:pPr>
    </w:p>
    <w:p w14:paraId="11BF6FB0" w14:textId="035980A3" w:rsidR="004B7D0E" w:rsidRDefault="00CF38AB" w:rsidP="00233BF8">
      <w:pPr>
        <w:spacing w:after="0" w:line="240" w:lineRule="auto"/>
        <w:ind w:left="720"/>
        <w:jc w:val="left"/>
        <w:rPr>
          <w:rtl/>
        </w:rPr>
      </w:pPr>
      <w:r>
        <w:rPr>
          <w:rFonts w:hint="cs"/>
          <w:rtl/>
        </w:rPr>
        <w:t xml:space="preserve">באיורים 9-23 ועד 9-32, ניתן לראות </w:t>
      </w:r>
      <w:r w:rsidR="00D518AD">
        <w:rPr>
          <w:rFonts w:hint="cs"/>
          <w:rtl/>
        </w:rPr>
        <w:t xml:space="preserve">כי מקדמי הקורלציה התפלגו בין 0.007- ל- 0.15- בכל הגרפים, גם לפי ההגדרה אין לנו קורלציה, ותכונה זו נשמרה בשלושת </w:t>
      </w:r>
      <w:r w:rsidR="006434DA">
        <w:rPr>
          <w:rFonts w:hint="cs"/>
          <w:rtl/>
        </w:rPr>
        <w:t>ה-</w:t>
      </w:r>
      <w:r w:rsidR="006434DA">
        <w:t>Traces</w:t>
      </w:r>
      <w:r w:rsidR="00D518AD">
        <w:rPr>
          <w:rFonts w:hint="cs"/>
          <w:rtl/>
        </w:rPr>
        <w:t xml:space="preserve"> שלנו.</w:t>
      </w:r>
    </w:p>
    <w:p w14:paraId="3FDC1DD3" w14:textId="7A70F01B" w:rsidR="00C95EEF" w:rsidRDefault="00C95EEF" w:rsidP="00233BF8">
      <w:pPr>
        <w:spacing w:after="0" w:line="240" w:lineRule="auto"/>
        <w:ind w:left="720"/>
        <w:jc w:val="left"/>
        <w:rPr>
          <w:rtl/>
        </w:rPr>
      </w:pPr>
    </w:p>
    <w:p w14:paraId="59B82E73" w14:textId="7E39EA1B" w:rsidR="00C95EEF" w:rsidRPr="00943C72" w:rsidRDefault="006434DA" w:rsidP="00943C72">
      <w:pPr>
        <w:pStyle w:val="ListParagraph"/>
        <w:numPr>
          <w:ilvl w:val="0"/>
          <w:numId w:val="6"/>
        </w:numPr>
        <w:rPr>
          <w:sz w:val="28"/>
          <w:szCs w:val="28"/>
          <w:rtl/>
        </w:rPr>
      </w:pPr>
      <w:r w:rsidRPr="00943C72">
        <w:rPr>
          <w:sz w:val="28"/>
          <w:szCs w:val="28"/>
        </w:rPr>
        <w:t>Self-Similarity</w:t>
      </w:r>
    </w:p>
    <w:p w14:paraId="00AAD962" w14:textId="71F28BEC" w:rsidR="000C6DEE" w:rsidRPr="000C6DEE" w:rsidRDefault="000C6DEE" w:rsidP="000C6DEE">
      <w:pPr>
        <w:ind w:left="360"/>
        <w:rPr>
          <w:rtl/>
        </w:rPr>
      </w:pPr>
      <w:r>
        <w:rPr>
          <w:noProof/>
          <w:rtl/>
          <w:lang w:val="he-IL"/>
        </w:rPr>
        <mc:AlternateContent>
          <mc:Choice Requires="wpg">
            <w:drawing>
              <wp:anchor distT="0" distB="0" distL="114300" distR="114300" simplePos="0" relativeHeight="251683328" behindDoc="0" locked="0" layoutInCell="1" allowOverlap="1" wp14:anchorId="2DEB9032" wp14:editId="3E0A8DF6">
                <wp:simplePos x="0" y="0"/>
                <wp:positionH relativeFrom="margin">
                  <wp:posOffset>2882277</wp:posOffset>
                </wp:positionH>
                <wp:positionV relativeFrom="paragraph">
                  <wp:posOffset>246584</wp:posOffset>
                </wp:positionV>
                <wp:extent cx="2494915" cy="2061210"/>
                <wp:effectExtent l="0" t="0" r="635" b="0"/>
                <wp:wrapNone/>
                <wp:docPr id="157" name="Group 157"/>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158" name="Picture 158"/>
                          <pic:cNvPicPr>
                            <a:picLocks noChangeAspect="1"/>
                          </pic:cNvPicPr>
                        </pic:nvPicPr>
                        <pic:blipFill>
                          <a:blip r:embed="rId130">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159" name="Text Box 159"/>
                        <wps:cNvSpPr txBox="1"/>
                        <wps:spPr>
                          <a:xfrm>
                            <a:off x="1509623" y="1268083"/>
                            <a:ext cx="919429" cy="340612"/>
                          </a:xfrm>
                          <a:prstGeom prst="rect">
                            <a:avLst/>
                          </a:prstGeom>
                          <a:noFill/>
                          <a:ln w="6350">
                            <a:noFill/>
                          </a:ln>
                        </wps:spPr>
                        <wps:txbx>
                          <w:txbxContent>
                            <w:p w14:paraId="45CAA41E" w14:textId="4371A8CE" w:rsidR="00EA1699" w:rsidRPr="00C473EC" w:rsidRDefault="00EA1699" w:rsidP="000C6DEE">
                              <w:pPr>
                                <w:pStyle w:val="Caption"/>
                                <w:jc w:val="left"/>
                              </w:pPr>
                              <w:r>
                                <w:t>Figure</w:t>
                              </w:r>
                              <w:r>
                                <w:rPr>
                                  <w:rFonts w:hint="cs"/>
                                  <w:rtl/>
                                </w:rPr>
                                <w:t xml:space="preserve"> </w:t>
                              </w:r>
                              <w:r>
                                <w:t>9</w:t>
                              </w:r>
                              <w:r w:rsidRPr="00FE29C0">
                                <w:t>-</w:t>
                              </w:r>
                              <w:r>
                                <w:rPr>
                                  <w:rFonts w:hint="cs"/>
                                  <w:rtl/>
                                </w:rPr>
                                <w:t>33</w:t>
                              </w:r>
                            </w:p>
                            <w:p w14:paraId="0A06D9DC" w14:textId="77777777" w:rsidR="00EA1699" w:rsidRDefault="00EA1699" w:rsidP="000C6DE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EB9032" id="Group 157" o:spid="_x0000_s1176" style="position:absolute;left:0;text-align:left;margin-left:226.95pt;margin-top:19.4pt;width:196.45pt;height:162.3pt;z-index:251683328;mso-position-horizontal-relative:margin"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">
                <v:shape id="Picture 158" o:spid="_x0000_s1177"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">
                  <v:imagedata r:id="rId131" o:title="" cropleft="3021f" cropright="3021f"/>
                </v:shape>
                <v:shape id="Text Box 159" o:spid="_x0000_s1178"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45CAA41E" w14:textId="4371A8CE" w:rsidR="00EA1699" w:rsidRPr="00C473EC" w:rsidRDefault="00EA1699" w:rsidP="000C6DEE">
                        <w:pPr>
                          <w:pStyle w:val="Caption"/>
                          <w:jc w:val="left"/>
                        </w:pPr>
                        <w:r>
                          <w:t>Figure</w:t>
                        </w:r>
                        <w:r>
                          <w:rPr>
                            <w:rFonts w:hint="cs"/>
                            <w:rtl/>
                          </w:rPr>
                          <w:t xml:space="preserve"> </w:t>
                        </w:r>
                        <w:r>
                          <w:t>9</w:t>
                        </w:r>
                        <w:r w:rsidRPr="00FE29C0">
                          <w:t>-</w:t>
                        </w:r>
                        <w:r>
                          <w:rPr>
                            <w:rFonts w:hint="cs"/>
                            <w:rtl/>
                          </w:rPr>
                          <w:t>33</w:t>
                        </w:r>
                      </w:p>
                      <w:p w14:paraId="0A06D9DC" w14:textId="77777777" w:rsidR="00EA1699" w:rsidRDefault="00EA1699" w:rsidP="000C6DEE">
                        <w:pPr>
                          <w:rPr>
                            <w:lang w:bidi="ar-SA"/>
                          </w:rPr>
                        </w:pPr>
                      </w:p>
                    </w:txbxContent>
                  </v:textbox>
                </v:shape>
                <w10:wrap anchorx="margin"/>
              </v:group>
            </w:pict>
          </mc:Fallback>
        </mc:AlternateContent>
      </w:r>
      <w:r>
        <w:rPr>
          <w:noProof/>
          <w:rtl/>
          <w:lang w:val="he-IL"/>
        </w:rPr>
        <mc:AlternateContent>
          <mc:Choice Requires="wpg">
            <w:drawing>
              <wp:anchor distT="0" distB="0" distL="114300" distR="114300" simplePos="0" relativeHeight="251682304" behindDoc="0" locked="0" layoutInCell="1" allowOverlap="1" wp14:anchorId="0AB85B82" wp14:editId="35F4DEF9">
                <wp:simplePos x="0" y="0"/>
                <wp:positionH relativeFrom="column">
                  <wp:posOffset>0</wp:posOffset>
                </wp:positionH>
                <wp:positionV relativeFrom="paragraph">
                  <wp:posOffset>243097</wp:posOffset>
                </wp:positionV>
                <wp:extent cx="2494915" cy="2061210"/>
                <wp:effectExtent l="0" t="0" r="635" b="0"/>
                <wp:wrapNone/>
                <wp:docPr id="156" name="Group 156"/>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30" name="Picture 30"/>
                          <pic:cNvPicPr>
                            <a:picLocks noChangeAspect="1"/>
                          </pic:cNvPicPr>
                        </pic:nvPicPr>
                        <pic:blipFill rotWithShape="1">
                          <a:blip r:embed="rId132">
                            <a:extLst>
                              <a:ext uri="{28A0092B-C50C-407E-A947-70E740481C1C}">
                                <a14:useLocalDpi xmlns:a14="http://schemas.microsoft.com/office/drawing/2010/main" val="0"/>
                              </a:ext>
                            </a:extLst>
                          </a:blip>
                          <a:srcRect r="92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214" name="Text Box 214"/>
                        <wps:cNvSpPr txBox="1"/>
                        <wps:spPr>
                          <a:xfrm>
                            <a:off x="1509623" y="1268083"/>
                            <a:ext cx="919429" cy="340612"/>
                          </a:xfrm>
                          <a:prstGeom prst="rect">
                            <a:avLst/>
                          </a:prstGeom>
                          <a:noFill/>
                          <a:ln w="6350">
                            <a:noFill/>
                          </a:ln>
                        </wps:spPr>
                        <wps:txbx>
                          <w:txbxContent>
                            <w:p w14:paraId="2AACA49A" w14:textId="15914924" w:rsidR="00EA1699" w:rsidRPr="00C473EC" w:rsidRDefault="00EA1699" w:rsidP="004B7D0E">
                              <w:pPr>
                                <w:pStyle w:val="Caption"/>
                                <w:jc w:val="left"/>
                              </w:pPr>
                              <w:r>
                                <w:t>Figure</w:t>
                              </w:r>
                              <w:r>
                                <w:rPr>
                                  <w:rFonts w:hint="cs"/>
                                  <w:rtl/>
                                </w:rPr>
                                <w:t xml:space="preserve"> </w:t>
                              </w:r>
                              <w:r>
                                <w:t>9</w:t>
                              </w:r>
                              <w:r w:rsidRPr="00FE29C0">
                                <w:t>-</w:t>
                              </w:r>
                              <w:r>
                                <w:rPr>
                                  <w:rFonts w:hint="cs"/>
                                  <w:rtl/>
                                </w:rPr>
                                <w:t>33</w:t>
                              </w:r>
                            </w:p>
                            <w:p w14:paraId="3C337918" w14:textId="77777777" w:rsidR="00EA1699" w:rsidRDefault="00EA1699" w:rsidP="004B7D0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B85B82" id="Group 156" o:spid="_x0000_s1179" style="position:absolute;left:0;text-align:left;margin-left:0;margin-top:19.15pt;width:196.45pt;height:162.3pt;z-index:251682304"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">
                <v:shape id="Picture 30" o:spid="_x0000_s1180"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">
                  <v:imagedata r:id="rId133" o:title="" cropright="6036f"/>
                </v:shape>
                <v:shape id="Text Box 214" o:spid="_x0000_s1181"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2AACA49A" w14:textId="15914924" w:rsidR="00EA1699" w:rsidRPr="00C473EC" w:rsidRDefault="00EA1699" w:rsidP="004B7D0E">
                        <w:pPr>
                          <w:pStyle w:val="Caption"/>
                          <w:jc w:val="left"/>
                        </w:pPr>
                        <w:r>
                          <w:t>Figure</w:t>
                        </w:r>
                        <w:r>
                          <w:rPr>
                            <w:rFonts w:hint="cs"/>
                            <w:rtl/>
                          </w:rPr>
                          <w:t xml:space="preserve"> </w:t>
                        </w:r>
                        <w:r>
                          <w:t>9</w:t>
                        </w:r>
                        <w:r w:rsidRPr="00FE29C0">
                          <w:t>-</w:t>
                        </w:r>
                        <w:r>
                          <w:rPr>
                            <w:rFonts w:hint="cs"/>
                            <w:rtl/>
                          </w:rPr>
                          <w:t>33</w:t>
                        </w:r>
                      </w:p>
                      <w:p w14:paraId="3C337918" w14:textId="77777777" w:rsidR="00EA1699" w:rsidRDefault="00EA1699" w:rsidP="004B7D0E">
                        <w:pPr>
                          <w:rPr>
                            <w:lang w:bidi="ar-SA"/>
                          </w:rPr>
                        </w:pPr>
                      </w:p>
                    </w:txbxContent>
                  </v:textbox>
                </v:shape>
              </v:group>
            </w:pict>
          </mc:Fallback>
        </mc:AlternateContent>
      </w:r>
    </w:p>
    <w:p w14:paraId="59DD8821" w14:textId="3C5A5EC5" w:rsidR="004B7D0E" w:rsidRDefault="004B7D0E" w:rsidP="00490C43">
      <w:pPr>
        <w:spacing w:after="0" w:line="240" w:lineRule="auto"/>
        <w:rPr>
          <w:rtl/>
        </w:rPr>
      </w:pPr>
    </w:p>
    <w:p w14:paraId="1B5E37A4" w14:textId="08BC38DB" w:rsidR="004B7D0E" w:rsidRDefault="004B7D0E" w:rsidP="00490C43">
      <w:pPr>
        <w:spacing w:after="0" w:line="240" w:lineRule="auto"/>
        <w:rPr>
          <w:rtl/>
        </w:rPr>
      </w:pPr>
    </w:p>
    <w:p w14:paraId="172A8891" w14:textId="0988D87E" w:rsidR="004B7D0E" w:rsidRDefault="004B7D0E" w:rsidP="00490C43">
      <w:pPr>
        <w:spacing w:after="0" w:line="240" w:lineRule="auto"/>
        <w:rPr>
          <w:rtl/>
        </w:rPr>
      </w:pPr>
    </w:p>
    <w:p w14:paraId="24FCC214" w14:textId="1FFF43E2" w:rsidR="004B7D0E" w:rsidRDefault="004B7D0E" w:rsidP="00490C43">
      <w:pPr>
        <w:spacing w:after="0" w:line="240" w:lineRule="auto"/>
        <w:rPr>
          <w:rtl/>
        </w:rPr>
      </w:pPr>
    </w:p>
    <w:p w14:paraId="2B895D92" w14:textId="20D82BAE" w:rsidR="004B7D0E" w:rsidRDefault="004B7D0E" w:rsidP="00490C43">
      <w:pPr>
        <w:spacing w:after="0" w:line="240" w:lineRule="auto"/>
        <w:rPr>
          <w:rtl/>
        </w:rPr>
      </w:pPr>
    </w:p>
    <w:p w14:paraId="18EE2BCB" w14:textId="40A0D169" w:rsidR="004B7D0E" w:rsidRDefault="004B7D0E" w:rsidP="00490C43">
      <w:pPr>
        <w:spacing w:after="0" w:line="240" w:lineRule="auto"/>
        <w:rPr>
          <w:rtl/>
        </w:rPr>
      </w:pPr>
    </w:p>
    <w:p w14:paraId="60A20526" w14:textId="425A141C" w:rsidR="004B7D0E" w:rsidRDefault="004B7D0E" w:rsidP="00490C43">
      <w:pPr>
        <w:spacing w:after="0" w:line="240" w:lineRule="auto"/>
        <w:rPr>
          <w:rtl/>
        </w:rPr>
      </w:pPr>
    </w:p>
    <w:p w14:paraId="6D814889" w14:textId="225756FB" w:rsidR="004B7D0E" w:rsidRDefault="004B7D0E" w:rsidP="00490C43">
      <w:pPr>
        <w:spacing w:after="0" w:line="240" w:lineRule="auto"/>
        <w:rPr>
          <w:rtl/>
        </w:rPr>
      </w:pPr>
    </w:p>
    <w:p w14:paraId="146CFCB5" w14:textId="76EB160E" w:rsidR="004B7D0E" w:rsidRDefault="004B7D0E" w:rsidP="00490C43">
      <w:pPr>
        <w:spacing w:after="0" w:line="240" w:lineRule="auto"/>
        <w:rPr>
          <w:rtl/>
        </w:rPr>
      </w:pPr>
    </w:p>
    <w:p w14:paraId="67CA7197" w14:textId="4A24B788" w:rsidR="004B7D0E" w:rsidRDefault="004B7D0E" w:rsidP="00490C43">
      <w:pPr>
        <w:spacing w:after="0" w:line="240" w:lineRule="auto"/>
        <w:rPr>
          <w:rtl/>
        </w:rPr>
      </w:pPr>
    </w:p>
    <w:p w14:paraId="03156953" w14:textId="4EE265D4" w:rsidR="004B7D0E" w:rsidRDefault="004B7D0E" w:rsidP="00490C43">
      <w:pPr>
        <w:spacing w:after="0" w:line="240" w:lineRule="auto"/>
        <w:rPr>
          <w:rtl/>
        </w:rPr>
      </w:pPr>
    </w:p>
    <w:p w14:paraId="3EBC0673" w14:textId="205587B0" w:rsidR="004B7D0E" w:rsidRDefault="004B7D0E" w:rsidP="00490C43">
      <w:pPr>
        <w:spacing w:after="0" w:line="240" w:lineRule="auto"/>
        <w:rPr>
          <w:rtl/>
        </w:rPr>
      </w:pPr>
    </w:p>
    <w:p w14:paraId="770E23C7" w14:textId="1E63E238" w:rsidR="004B7D0E" w:rsidRDefault="000C6DEE" w:rsidP="00490C43">
      <w:pPr>
        <w:spacing w:after="0" w:line="240" w:lineRule="auto"/>
        <w:rPr>
          <w:rtl/>
        </w:rPr>
      </w:pPr>
      <w:r w:rsidRPr="000C6DEE">
        <w:rPr>
          <w:rFonts w:cs="Calibri Light"/>
          <w:noProof/>
          <w:rtl/>
        </w:rPr>
        <mc:AlternateContent>
          <mc:Choice Requires="wpg">
            <w:drawing>
              <wp:anchor distT="0" distB="0" distL="114300" distR="114300" simplePos="0" relativeHeight="251684352" behindDoc="0" locked="0" layoutInCell="1" allowOverlap="1" wp14:anchorId="7AA9D154" wp14:editId="0E1AD0AD">
                <wp:simplePos x="0" y="0"/>
                <wp:positionH relativeFrom="column">
                  <wp:posOffset>126203</wp:posOffset>
                </wp:positionH>
                <wp:positionV relativeFrom="paragraph">
                  <wp:posOffset>10160</wp:posOffset>
                </wp:positionV>
                <wp:extent cx="2494915" cy="2061210"/>
                <wp:effectExtent l="0" t="0" r="635" b="0"/>
                <wp:wrapNone/>
                <wp:docPr id="160" name="Group 160"/>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161" name="Picture 161"/>
                          <pic:cNvPicPr>
                            <a:picLocks noChangeAspect="1"/>
                          </pic:cNvPicPr>
                        </pic:nvPicPr>
                        <pic:blipFill>
                          <a:blip r:embed="rId134">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162" name="Text Box 162"/>
                        <wps:cNvSpPr txBox="1"/>
                        <wps:spPr>
                          <a:xfrm>
                            <a:off x="1509623" y="1268083"/>
                            <a:ext cx="919429" cy="340612"/>
                          </a:xfrm>
                          <a:prstGeom prst="rect">
                            <a:avLst/>
                          </a:prstGeom>
                          <a:noFill/>
                          <a:ln w="6350">
                            <a:noFill/>
                          </a:ln>
                        </wps:spPr>
                        <wps:txbx>
                          <w:txbxContent>
                            <w:p w14:paraId="2AA15EC0" w14:textId="2C10A4DC" w:rsidR="00EA1699" w:rsidRPr="00C473EC" w:rsidRDefault="00EA1699" w:rsidP="000C6DEE">
                              <w:pPr>
                                <w:pStyle w:val="Caption"/>
                                <w:jc w:val="left"/>
                              </w:pPr>
                              <w:r>
                                <w:t>Figure</w:t>
                              </w:r>
                              <w:r>
                                <w:rPr>
                                  <w:rFonts w:hint="cs"/>
                                  <w:rtl/>
                                </w:rPr>
                                <w:t xml:space="preserve"> </w:t>
                              </w:r>
                              <w:r>
                                <w:t>9</w:t>
                              </w:r>
                              <w:r w:rsidRPr="00FE29C0">
                                <w:t>-</w:t>
                              </w:r>
                              <w:r>
                                <w:rPr>
                                  <w:rFonts w:hint="cs"/>
                                  <w:rtl/>
                                </w:rPr>
                                <w:t>34</w:t>
                              </w:r>
                            </w:p>
                            <w:p w14:paraId="0BBCAD04" w14:textId="77777777" w:rsidR="00EA1699" w:rsidRDefault="00EA1699" w:rsidP="000C6DE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A9D154" id="Group 160" o:spid="_x0000_s1182" style="position:absolute;left:0;text-align:left;margin-left:9.95pt;margin-top:.8pt;width:196.45pt;height:162.3pt;z-index:251684352"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">
                <v:shape id="Picture 161" o:spid="_x0000_s1183"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">
                  <v:imagedata r:id="rId135" o:title="" cropleft="3021f" cropright="3021f"/>
                </v:shape>
                <v:shape id="Text Box 162" o:spid="_x0000_s1184"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2AA15EC0" w14:textId="2C10A4DC" w:rsidR="00EA1699" w:rsidRPr="00C473EC" w:rsidRDefault="00EA1699" w:rsidP="000C6DEE">
                        <w:pPr>
                          <w:pStyle w:val="Caption"/>
                          <w:jc w:val="left"/>
                        </w:pPr>
                        <w:r>
                          <w:t>Figure</w:t>
                        </w:r>
                        <w:r>
                          <w:rPr>
                            <w:rFonts w:hint="cs"/>
                            <w:rtl/>
                          </w:rPr>
                          <w:t xml:space="preserve"> </w:t>
                        </w:r>
                        <w:r>
                          <w:t>9</w:t>
                        </w:r>
                        <w:r w:rsidRPr="00FE29C0">
                          <w:t>-</w:t>
                        </w:r>
                        <w:r>
                          <w:rPr>
                            <w:rFonts w:hint="cs"/>
                            <w:rtl/>
                          </w:rPr>
                          <w:t>34</w:t>
                        </w:r>
                      </w:p>
                      <w:p w14:paraId="0BBCAD04" w14:textId="77777777" w:rsidR="00EA1699" w:rsidRDefault="00EA1699" w:rsidP="000C6DEE">
                        <w:pPr>
                          <w:rPr>
                            <w:lang w:bidi="ar-SA"/>
                          </w:rPr>
                        </w:pPr>
                      </w:p>
                    </w:txbxContent>
                  </v:textbox>
                </v:shape>
              </v:group>
            </w:pict>
          </mc:Fallback>
        </mc:AlternateContent>
      </w:r>
      <w:r w:rsidRPr="000C6DEE">
        <w:rPr>
          <w:rFonts w:cs="Calibri Light"/>
          <w:noProof/>
          <w:rtl/>
        </w:rPr>
        <mc:AlternateContent>
          <mc:Choice Requires="wpg">
            <w:drawing>
              <wp:anchor distT="0" distB="0" distL="114300" distR="114300" simplePos="0" relativeHeight="251685376" behindDoc="0" locked="0" layoutInCell="1" allowOverlap="1" wp14:anchorId="59F302B3" wp14:editId="35C424A3">
                <wp:simplePos x="0" y="0"/>
                <wp:positionH relativeFrom="margin">
                  <wp:posOffset>2886075</wp:posOffset>
                </wp:positionH>
                <wp:positionV relativeFrom="paragraph">
                  <wp:posOffset>13970</wp:posOffset>
                </wp:positionV>
                <wp:extent cx="2494915" cy="2061210"/>
                <wp:effectExtent l="0" t="0" r="635" b="0"/>
                <wp:wrapNone/>
                <wp:docPr id="163" name="Group 163"/>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164" name="Picture 164"/>
                          <pic:cNvPicPr>
                            <a:picLocks noChangeAspect="1"/>
                          </pic:cNvPicPr>
                        </pic:nvPicPr>
                        <pic:blipFill>
                          <a:blip r:embed="rId136">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165" name="Text Box 165"/>
                        <wps:cNvSpPr txBox="1"/>
                        <wps:spPr>
                          <a:xfrm>
                            <a:off x="1509623" y="1268083"/>
                            <a:ext cx="919429" cy="340612"/>
                          </a:xfrm>
                          <a:prstGeom prst="rect">
                            <a:avLst/>
                          </a:prstGeom>
                          <a:noFill/>
                          <a:ln w="6350">
                            <a:noFill/>
                          </a:ln>
                        </wps:spPr>
                        <wps:txbx>
                          <w:txbxContent>
                            <w:p w14:paraId="7F5D7F4B" w14:textId="7A65BD00" w:rsidR="00EA1699" w:rsidRPr="00C473EC" w:rsidRDefault="00EA1699" w:rsidP="000C6DEE">
                              <w:pPr>
                                <w:pStyle w:val="Caption"/>
                                <w:jc w:val="left"/>
                              </w:pPr>
                              <w:r>
                                <w:t>Figure</w:t>
                              </w:r>
                              <w:r>
                                <w:rPr>
                                  <w:rFonts w:hint="cs"/>
                                  <w:rtl/>
                                </w:rPr>
                                <w:t xml:space="preserve"> </w:t>
                              </w:r>
                              <w:r>
                                <w:t>9</w:t>
                              </w:r>
                              <w:r w:rsidRPr="00FE29C0">
                                <w:t>-</w:t>
                              </w:r>
                              <w:r>
                                <w:rPr>
                                  <w:rFonts w:hint="cs"/>
                                  <w:rtl/>
                                </w:rPr>
                                <w:t>35</w:t>
                              </w:r>
                            </w:p>
                            <w:p w14:paraId="40E94D0B" w14:textId="77777777" w:rsidR="00EA1699" w:rsidRDefault="00EA1699" w:rsidP="000C6DE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F302B3" id="Group 163" o:spid="_x0000_s1185" style="position:absolute;left:0;text-align:left;margin-left:227.25pt;margin-top:1.1pt;width:196.45pt;height:162.3pt;z-index:251685376;mso-position-horizontal-relative:margin"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">
                <v:shape id="Picture 164" o:spid="_x0000_s1186"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">
                  <v:imagedata r:id="rId137" o:title="" cropleft="3021f" cropright="3021f"/>
                </v:shape>
                <v:shape id="Text Box 165" o:spid="_x0000_s1187"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7F5D7F4B" w14:textId="7A65BD00" w:rsidR="00EA1699" w:rsidRPr="00C473EC" w:rsidRDefault="00EA1699" w:rsidP="000C6DEE">
                        <w:pPr>
                          <w:pStyle w:val="Caption"/>
                          <w:jc w:val="left"/>
                        </w:pPr>
                        <w:r>
                          <w:t>Figure</w:t>
                        </w:r>
                        <w:r>
                          <w:rPr>
                            <w:rFonts w:hint="cs"/>
                            <w:rtl/>
                          </w:rPr>
                          <w:t xml:space="preserve"> </w:t>
                        </w:r>
                        <w:r>
                          <w:t>9</w:t>
                        </w:r>
                        <w:r w:rsidRPr="00FE29C0">
                          <w:t>-</w:t>
                        </w:r>
                        <w:r>
                          <w:rPr>
                            <w:rFonts w:hint="cs"/>
                            <w:rtl/>
                          </w:rPr>
                          <w:t>35</w:t>
                        </w:r>
                      </w:p>
                      <w:p w14:paraId="40E94D0B" w14:textId="77777777" w:rsidR="00EA1699" w:rsidRDefault="00EA1699" w:rsidP="000C6DEE">
                        <w:pPr>
                          <w:rPr>
                            <w:lang w:bidi="ar-SA"/>
                          </w:rPr>
                        </w:pPr>
                      </w:p>
                    </w:txbxContent>
                  </v:textbox>
                </v:shape>
                <w10:wrap anchorx="margin"/>
              </v:group>
            </w:pict>
          </mc:Fallback>
        </mc:AlternateContent>
      </w:r>
    </w:p>
    <w:p w14:paraId="121C1EF5" w14:textId="48AB92F2" w:rsidR="004B7D0E" w:rsidRDefault="004B7D0E" w:rsidP="00490C43">
      <w:pPr>
        <w:spacing w:after="0" w:line="240" w:lineRule="auto"/>
        <w:rPr>
          <w:rtl/>
        </w:rPr>
      </w:pPr>
    </w:p>
    <w:p w14:paraId="1EDB30C7" w14:textId="1965FBE8" w:rsidR="004B7D0E" w:rsidRDefault="004B7D0E" w:rsidP="00490C43">
      <w:pPr>
        <w:spacing w:after="0" w:line="240" w:lineRule="auto"/>
        <w:rPr>
          <w:rtl/>
        </w:rPr>
      </w:pPr>
    </w:p>
    <w:p w14:paraId="2844BCD3" w14:textId="3398DA76" w:rsidR="004B7D0E" w:rsidRDefault="004B7D0E" w:rsidP="00490C43">
      <w:pPr>
        <w:spacing w:after="0" w:line="240" w:lineRule="auto"/>
        <w:rPr>
          <w:rtl/>
        </w:rPr>
      </w:pPr>
    </w:p>
    <w:p w14:paraId="0A01A2A8" w14:textId="77777777" w:rsidR="004B7D0E" w:rsidRDefault="004B7D0E" w:rsidP="00490C43">
      <w:pPr>
        <w:spacing w:after="0" w:line="240" w:lineRule="auto"/>
        <w:rPr>
          <w:rtl/>
        </w:rPr>
      </w:pPr>
    </w:p>
    <w:p w14:paraId="7CB41AE6" w14:textId="06248DF6" w:rsidR="004B7D0E" w:rsidRDefault="004B7D0E" w:rsidP="00490C43">
      <w:pPr>
        <w:spacing w:after="0" w:line="240" w:lineRule="auto"/>
        <w:rPr>
          <w:rtl/>
        </w:rPr>
      </w:pPr>
    </w:p>
    <w:p w14:paraId="6A81CFED" w14:textId="753B635F" w:rsidR="004B7D0E" w:rsidRDefault="004B7D0E" w:rsidP="00490C43">
      <w:pPr>
        <w:spacing w:after="0" w:line="240" w:lineRule="auto"/>
        <w:rPr>
          <w:rtl/>
        </w:rPr>
      </w:pPr>
    </w:p>
    <w:p w14:paraId="2A01D1D9" w14:textId="1EECA40C" w:rsidR="004B7D0E" w:rsidRDefault="004B7D0E" w:rsidP="00490C43">
      <w:pPr>
        <w:spacing w:after="0" w:line="240" w:lineRule="auto"/>
        <w:rPr>
          <w:rtl/>
        </w:rPr>
      </w:pPr>
    </w:p>
    <w:p w14:paraId="775E2D88" w14:textId="7305BE0D" w:rsidR="004B7D0E" w:rsidRDefault="004B7D0E" w:rsidP="00490C43">
      <w:pPr>
        <w:spacing w:after="0" w:line="240" w:lineRule="auto"/>
        <w:rPr>
          <w:rtl/>
        </w:rPr>
      </w:pPr>
    </w:p>
    <w:p w14:paraId="3E58FE78" w14:textId="5035C490" w:rsidR="004B7D0E" w:rsidRDefault="004B7D0E" w:rsidP="00490C43">
      <w:pPr>
        <w:spacing w:after="0" w:line="240" w:lineRule="auto"/>
        <w:rPr>
          <w:rtl/>
        </w:rPr>
      </w:pPr>
    </w:p>
    <w:p w14:paraId="33A773BD" w14:textId="46D75BED" w:rsidR="004B7D0E" w:rsidRDefault="004B7D0E" w:rsidP="00490C43">
      <w:pPr>
        <w:spacing w:after="0" w:line="240" w:lineRule="auto"/>
        <w:rPr>
          <w:rtl/>
        </w:rPr>
      </w:pPr>
    </w:p>
    <w:p w14:paraId="0D0974B3" w14:textId="48FBDD73" w:rsidR="004B7D0E" w:rsidRDefault="004B7D0E" w:rsidP="00490C43">
      <w:pPr>
        <w:spacing w:after="0" w:line="240" w:lineRule="auto"/>
        <w:rPr>
          <w:rtl/>
        </w:rPr>
      </w:pPr>
    </w:p>
    <w:p w14:paraId="184AB5BB" w14:textId="4CB227F4" w:rsidR="004B7D0E" w:rsidRDefault="004B7D0E" w:rsidP="00490C43">
      <w:pPr>
        <w:spacing w:after="0" w:line="240" w:lineRule="auto"/>
        <w:rPr>
          <w:rtl/>
        </w:rPr>
      </w:pPr>
    </w:p>
    <w:p w14:paraId="49566370" w14:textId="64DBA2DB" w:rsidR="004B7D0E" w:rsidRDefault="004B7D0E" w:rsidP="00490C43">
      <w:pPr>
        <w:spacing w:after="0" w:line="240" w:lineRule="auto"/>
        <w:rPr>
          <w:rtl/>
        </w:rPr>
      </w:pPr>
    </w:p>
    <w:p w14:paraId="13D5E1FA" w14:textId="03ACECD4" w:rsidR="004B7D0E" w:rsidRDefault="004B7D0E" w:rsidP="00490C43">
      <w:pPr>
        <w:spacing w:after="0" w:line="240" w:lineRule="auto"/>
        <w:rPr>
          <w:rtl/>
        </w:rPr>
      </w:pPr>
    </w:p>
    <w:p w14:paraId="48C312D5" w14:textId="40352789" w:rsidR="004B7D0E" w:rsidRDefault="004B7D0E" w:rsidP="00490C43">
      <w:pPr>
        <w:spacing w:after="0" w:line="240" w:lineRule="auto"/>
        <w:rPr>
          <w:rtl/>
        </w:rPr>
      </w:pPr>
    </w:p>
    <w:p w14:paraId="31FBB52C" w14:textId="3BBC865B" w:rsidR="004B7D0E" w:rsidRDefault="004B7D0E" w:rsidP="00490C43">
      <w:pPr>
        <w:spacing w:after="0" w:line="240" w:lineRule="auto"/>
        <w:rPr>
          <w:rtl/>
        </w:rPr>
      </w:pPr>
    </w:p>
    <w:p w14:paraId="72C314A2" w14:textId="1DF83722" w:rsidR="004B7D0E" w:rsidRDefault="004B7D0E" w:rsidP="00490C43">
      <w:pPr>
        <w:spacing w:after="0" w:line="240" w:lineRule="auto"/>
        <w:rPr>
          <w:rtl/>
        </w:rPr>
      </w:pPr>
    </w:p>
    <w:p w14:paraId="08D3DAB9" w14:textId="1AF30037" w:rsidR="004B7D0E" w:rsidRDefault="000C6DEE" w:rsidP="00490C43">
      <w:pPr>
        <w:spacing w:after="0" w:line="240" w:lineRule="auto"/>
        <w:rPr>
          <w:rtl/>
        </w:rPr>
      </w:pPr>
      <w:r w:rsidRPr="000C6DEE">
        <w:rPr>
          <w:rFonts w:cs="Calibri Light"/>
          <w:noProof/>
          <w:rtl/>
        </w:rPr>
        <w:lastRenderedPageBreak/>
        <mc:AlternateContent>
          <mc:Choice Requires="wpg">
            <w:drawing>
              <wp:anchor distT="0" distB="0" distL="114300" distR="114300" simplePos="0" relativeHeight="251688448" behindDoc="0" locked="0" layoutInCell="1" allowOverlap="1" wp14:anchorId="3AB9F117" wp14:editId="40BE4600">
                <wp:simplePos x="0" y="0"/>
                <wp:positionH relativeFrom="column">
                  <wp:posOffset>129540</wp:posOffset>
                </wp:positionH>
                <wp:positionV relativeFrom="paragraph">
                  <wp:posOffset>2302510</wp:posOffset>
                </wp:positionV>
                <wp:extent cx="2494915" cy="2061210"/>
                <wp:effectExtent l="0" t="0" r="635" b="0"/>
                <wp:wrapNone/>
                <wp:docPr id="172" name="Group 172"/>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173" name="Picture 173"/>
                          <pic:cNvPicPr>
                            <a:picLocks noChangeAspect="1"/>
                          </pic:cNvPicPr>
                        </pic:nvPicPr>
                        <pic:blipFill>
                          <a:blip r:embed="rId138">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174" name="Text Box 174"/>
                        <wps:cNvSpPr txBox="1"/>
                        <wps:spPr>
                          <a:xfrm>
                            <a:off x="1509623" y="1268083"/>
                            <a:ext cx="919429" cy="340612"/>
                          </a:xfrm>
                          <a:prstGeom prst="rect">
                            <a:avLst/>
                          </a:prstGeom>
                          <a:noFill/>
                          <a:ln w="6350">
                            <a:noFill/>
                          </a:ln>
                        </wps:spPr>
                        <wps:txbx>
                          <w:txbxContent>
                            <w:p w14:paraId="579778CA" w14:textId="715DE2F4" w:rsidR="00EA1699" w:rsidRPr="00C473EC" w:rsidRDefault="00EA1699" w:rsidP="000C6DEE">
                              <w:pPr>
                                <w:pStyle w:val="Caption"/>
                                <w:jc w:val="left"/>
                              </w:pPr>
                              <w:r>
                                <w:t>Figure</w:t>
                              </w:r>
                              <w:r>
                                <w:rPr>
                                  <w:rFonts w:hint="cs"/>
                                  <w:rtl/>
                                </w:rPr>
                                <w:t xml:space="preserve"> </w:t>
                              </w:r>
                              <w:r>
                                <w:t>9</w:t>
                              </w:r>
                              <w:r w:rsidRPr="00FE29C0">
                                <w:t>-</w:t>
                              </w:r>
                              <w:r>
                                <w:rPr>
                                  <w:rFonts w:hint="cs"/>
                                  <w:rtl/>
                                </w:rPr>
                                <w:t>38</w:t>
                              </w:r>
                            </w:p>
                            <w:p w14:paraId="6901D138" w14:textId="77777777" w:rsidR="00EA1699" w:rsidRDefault="00EA1699" w:rsidP="000C6DE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AB9F117" id="Group 172" o:spid="_x0000_s1188" style="position:absolute;left:0;text-align:left;margin-left:10.2pt;margin-top:181.3pt;width:196.45pt;height:162.3pt;z-index:251688448"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">
                <v:shape id="Picture 173" o:spid="_x0000_s1189"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">
                  <v:imagedata r:id="rId139" o:title="" cropleft="3021f" cropright="3021f"/>
                </v:shape>
                <v:shape id="Text Box 174" o:spid="_x0000_s1190"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579778CA" w14:textId="715DE2F4" w:rsidR="00EA1699" w:rsidRPr="00C473EC" w:rsidRDefault="00EA1699" w:rsidP="000C6DEE">
                        <w:pPr>
                          <w:pStyle w:val="Caption"/>
                          <w:jc w:val="left"/>
                        </w:pPr>
                        <w:r>
                          <w:t>Figure</w:t>
                        </w:r>
                        <w:r>
                          <w:rPr>
                            <w:rFonts w:hint="cs"/>
                            <w:rtl/>
                          </w:rPr>
                          <w:t xml:space="preserve"> </w:t>
                        </w:r>
                        <w:r>
                          <w:t>9</w:t>
                        </w:r>
                        <w:r w:rsidRPr="00FE29C0">
                          <w:t>-</w:t>
                        </w:r>
                        <w:r>
                          <w:rPr>
                            <w:rFonts w:hint="cs"/>
                            <w:rtl/>
                          </w:rPr>
                          <w:t>38</w:t>
                        </w:r>
                      </w:p>
                      <w:p w14:paraId="6901D138" w14:textId="77777777" w:rsidR="00EA1699" w:rsidRDefault="00EA1699" w:rsidP="000C6DEE">
                        <w:pPr>
                          <w:rPr>
                            <w:lang w:bidi="ar-SA"/>
                          </w:rPr>
                        </w:pPr>
                      </w:p>
                    </w:txbxContent>
                  </v:textbox>
                </v:shape>
              </v:group>
            </w:pict>
          </mc:Fallback>
        </mc:AlternateContent>
      </w:r>
      <w:r w:rsidRPr="000C6DEE">
        <w:rPr>
          <w:rFonts w:cs="Calibri Light"/>
          <w:noProof/>
          <w:rtl/>
        </w:rPr>
        <mc:AlternateContent>
          <mc:Choice Requires="wpg">
            <w:drawing>
              <wp:anchor distT="0" distB="0" distL="114300" distR="114300" simplePos="0" relativeHeight="251689472" behindDoc="0" locked="0" layoutInCell="1" allowOverlap="1" wp14:anchorId="0A64852C" wp14:editId="5E903E19">
                <wp:simplePos x="0" y="0"/>
                <wp:positionH relativeFrom="margin">
                  <wp:posOffset>2889885</wp:posOffset>
                </wp:positionH>
                <wp:positionV relativeFrom="paragraph">
                  <wp:posOffset>2306320</wp:posOffset>
                </wp:positionV>
                <wp:extent cx="2494915" cy="2061210"/>
                <wp:effectExtent l="0" t="0" r="635" b="0"/>
                <wp:wrapNone/>
                <wp:docPr id="175" name="Group 175"/>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176" name="Picture 176"/>
                          <pic:cNvPicPr>
                            <a:picLocks noChangeAspect="1"/>
                          </pic:cNvPicPr>
                        </pic:nvPicPr>
                        <pic:blipFill>
                          <a:blip r:embed="rId140">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177" name="Text Box 177"/>
                        <wps:cNvSpPr txBox="1"/>
                        <wps:spPr>
                          <a:xfrm>
                            <a:off x="1509623" y="1268083"/>
                            <a:ext cx="919429" cy="340612"/>
                          </a:xfrm>
                          <a:prstGeom prst="rect">
                            <a:avLst/>
                          </a:prstGeom>
                          <a:noFill/>
                          <a:ln w="6350">
                            <a:noFill/>
                          </a:ln>
                        </wps:spPr>
                        <wps:txbx>
                          <w:txbxContent>
                            <w:p w14:paraId="566B05B0" w14:textId="39D88FF2" w:rsidR="00EA1699" w:rsidRPr="00C473EC" w:rsidRDefault="00EA1699" w:rsidP="000C6DEE">
                              <w:pPr>
                                <w:pStyle w:val="Caption"/>
                                <w:jc w:val="left"/>
                              </w:pPr>
                              <w:r>
                                <w:t>Figure</w:t>
                              </w:r>
                              <w:r>
                                <w:rPr>
                                  <w:rFonts w:hint="cs"/>
                                  <w:rtl/>
                                </w:rPr>
                                <w:t xml:space="preserve"> </w:t>
                              </w:r>
                              <w:r>
                                <w:t>9</w:t>
                              </w:r>
                              <w:r w:rsidRPr="00FE29C0">
                                <w:t>-</w:t>
                              </w:r>
                              <w:r>
                                <w:rPr>
                                  <w:rFonts w:hint="cs"/>
                                  <w:rtl/>
                                </w:rPr>
                                <w:t>39</w:t>
                              </w:r>
                            </w:p>
                            <w:p w14:paraId="62C60E12" w14:textId="77777777" w:rsidR="00EA1699" w:rsidRDefault="00EA1699" w:rsidP="000C6DE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64852C" id="Group 175" o:spid="_x0000_s1191" style="position:absolute;left:0;text-align:left;margin-left:227.55pt;margin-top:181.6pt;width:196.45pt;height:162.3pt;z-index:251689472;mso-position-horizontal-relative:margin"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">
                <v:shape id="Picture 176" o:spid="_x0000_s1192"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">
                  <v:imagedata r:id="rId141" o:title="" cropleft="3021f" cropright="3021f"/>
                </v:shape>
                <v:shape id="Text Box 177" o:spid="_x0000_s1193"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566B05B0" w14:textId="39D88FF2" w:rsidR="00EA1699" w:rsidRPr="00C473EC" w:rsidRDefault="00EA1699" w:rsidP="000C6DEE">
                        <w:pPr>
                          <w:pStyle w:val="Caption"/>
                          <w:jc w:val="left"/>
                        </w:pPr>
                        <w:r>
                          <w:t>Figure</w:t>
                        </w:r>
                        <w:r>
                          <w:rPr>
                            <w:rFonts w:hint="cs"/>
                            <w:rtl/>
                          </w:rPr>
                          <w:t xml:space="preserve"> </w:t>
                        </w:r>
                        <w:r>
                          <w:t>9</w:t>
                        </w:r>
                        <w:r w:rsidRPr="00FE29C0">
                          <w:t>-</w:t>
                        </w:r>
                        <w:r>
                          <w:rPr>
                            <w:rFonts w:hint="cs"/>
                            <w:rtl/>
                          </w:rPr>
                          <w:t>39</w:t>
                        </w:r>
                      </w:p>
                      <w:p w14:paraId="62C60E12" w14:textId="77777777" w:rsidR="00EA1699" w:rsidRDefault="00EA1699" w:rsidP="000C6DEE">
                        <w:pPr>
                          <w:rPr>
                            <w:lang w:bidi="ar-SA"/>
                          </w:rPr>
                        </w:pPr>
                      </w:p>
                    </w:txbxContent>
                  </v:textbox>
                </v:shape>
                <w10:wrap anchorx="margin"/>
              </v:group>
            </w:pict>
          </mc:Fallback>
        </mc:AlternateContent>
      </w:r>
    </w:p>
    <w:p w14:paraId="73DBE01E" w14:textId="2A3B66C1" w:rsidR="004B7D0E" w:rsidRDefault="00B6205E" w:rsidP="00490C43">
      <w:pPr>
        <w:spacing w:after="0" w:line="240" w:lineRule="auto"/>
        <w:rPr>
          <w:rtl/>
        </w:rPr>
      </w:pPr>
      <w:r w:rsidRPr="000C6DEE">
        <w:rPr>
          <w:rFonts w:cs="Calibri Light"/>
          <w:noProof/>
          <w:rtl/>
        </w:rPr>
        <mc:AlternateContent>
          <mc:Choice Requires="wpg">
            <w:drawing>
              <wp:anchor distT="0" distB="0" distL="114300" distR="114300" simplePos="0" relativeHeight="251686400" behindDoc="0" locked="0" layoutInCell="1" allowOverlap="1" wp14:anchorId="4399B269" wp14:editId="5EAB2597">
                <wp:simplePos x="0" y="0"/>
                <wp:positionH relativeFrom="column">
                  <wp:posOffset>60960</wp:posOffset>
                </wp:positionH>
                <wp:positionV relativeFrom="paragraph">
                  <wp:posOffset>-444896</wp:posOffset>
                </wp:positionV>
                <wp:extent cx="2494915" cy="2061210"/>
                <wp:effectExtent l="0" t="0" r="635" b="0"/>
                <wp:wrapNone/>
                <wp:docPr id="166" name="Group 166"/>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167" name="Picture 167"/>
                          <pic:cNvPicPr>
                            <a:picLocks noChangeAspect="1"/>
                          </pic:cNvPicPr>
                        </pic:nvPicPr>
                        <pic:blipFill>
                          <a:blip r:embed="rId142">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168" name="Text Box 168"/>
                        <wps:cNvSpPr txBox="1"/>
                        <wps:spPr>
                          <a:xfrm>
                            <a:off x="1509623" y="1268083"/>
                            <a:ext cx="919429" cy="340612"/>
                          </a:xfrm>
                          <a:prstGeom prst="rect">
                            <a:avLst/>
                          </a:prstGeom>
                          <a:noFill/>
                          <a:ln w="6350">
                            <a:noFill/>
                          </a:ln>
                        </wps:spPr>
                        <wps:txbx>
                          <w:txbxContent>
                            <w:p w14:paraId="7070DAC0" w14:textId="4B8967BF" w:rsidR="00EA1699" w:rsidRPr="00C473EC" w:rsidRDefault="00EA1699" w:rsidP="000C6DEE">
                              <w:pPr>
                                <w:pStyle w:val="Caption"/>
                                <w:jc w:val="left"/>
                              </w:pPr>
                              <w:r>
                                <w:t>Figure</w:t>
                              </w:r>
                              <w:r>
                                <w:rPr>
                                  <w:rFonts w:hint="cs"/>
                                  <w:rtl/>
                                </w:rPr>
                                <w:t xml:space="preserve"> </w:t>
                              </w:r>
                              <w:r>
                                <w:t>9</w:t>
                              </w:r>
                              <w:r w:rsidRPr="00FE29C0">
                                <w:t>-</w:t>
                              </w:r>
                              <w:r>
                                <w:rPr>
                                  <w:rFonts w:hint="cs"/>
                                  <w:rtl/>
                                </w:rPr>
                                <w:t>36</w:t>
                              </w:r>
                            </w:p>
                            <w:p w14:paraId="3484E06D" w14:textId="77777777" w:rsidR="00EA1699" w:rsidRDefault="00EA1699" w:rsidP="000C6DE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399B269" id="Group 166" o:spid="_x0000_s1194" style="position:absolute;left:0;text-align:left;margin-left:4.8pt;margin-top:-35.05pt;width:196.45pt;height:162.3pt;z-index:251686400"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">
                <v:shape id="Picture 167" o:spid="_x0000_s1195"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">
                  <v:imagedata r:id="rId143" o:title="" cropleft="3021f" cropright="3021f"/>
                </v:shape>
                <v:shape id="Text Box 168" o:spid="_x0000_s1196"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7070DAC0" w14:textId="4B8967BF" w:rsidR="00EA1699" w:rsidRPr="00C473EC" w:rsidRDefault="00EA1699" w:rsidP="000C6DEE">
                        <w:pPr>
                          <w:pStyle w:val="Caption"/>
                          <w:jc w:val="left"/>
                        </w:pPr>
                        <w:r>
                          <w:t>Figure</w:t>
                        </w:r>
                        <w:r>
                          <w:rPr>
                            <w:rFonts w:hint="cs"/>
                            <w:rtl/>
                          </w:rPr>
                          <w:t xml:space="preserve"> </w:t>
                        </w:r>
                        <w:r>
                          <w:t>9</w:t>
                        </w:r>
                        <w:r w:rsidRPr="00FE29C0">
                          <w:t>-</w:t>
                        </w:r>
                        <w:r>
                          <w:rPr>
                            <w:rFonts w:hint="cs"/>
                            <w:rtl/>
                          </w:rPr>
                          <w:t>36</w:t>
                        </w:r>
                      </w:p>
                      <w:p w14:paraId="3484E06D" w14:textId="77777777" w:rsidR="00EA1699" w:rsidRDefault="00EA1699" w:rsidP="000C6DEE">
                        <w:pPr>
                          <w:rPr>
                            <w:lang w:bidi="ar-SA"/>
                          </w:rPr>
                        </w:pPr>
                      </w:p>
                    </w:txbxContent>
                  </v:textbox>
                </v:shape>
              </v:group>
            </w:pict>
          </mc:Fallback>
        </mc:AlternateContent>
      </w:r>
      <w:r w:rsidRPr="000C6DEE">
        <w:rPr>
          <w:rFonts w:cs="Calibri Light"/>
          <w:noProof/>
          <w:rtl/>
        </w:rPr>
        <mc:AlternateContent>
          <mc:Choice Requires="wpg">
            <w:drawing>
              <wp:anchor distT="0" distB="0" distL="114300" distR="114300" simplePos="0" relativeHeight="251687424" behindDoc="0" locked="0" layoutInCell="1" allowOverlap="1" wp14:anchorId="0A73931F" wp14:editId="66CDE9E5">
                <wp:simplePos x="0" y="0"/>
                <wp:positionH relativeFrom="margin">
                  <wp:posOffset>2912337</wp:posOffset>
                </wp:positionH>
                <wp:positionV relativeFrom="paragraph">
                  <wp:posOffset>-442031</wp:posOffset>
                </wp:positionV>
                <wp:extent cx="2494915" cy="2061210"/>
                <wp:effectExtent l="0" t="0" r="635" b="0"/>
                <wp:wrapNone/>
                <wp:docPr id="169" name="Group 169"/>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170" name="Picture 170"/>
                          <pic:cNvPicPr>
                            <a:picLocks noChangeAspect="1"/>
                          </pic:cNvPicPr>
                        </pic:nvPicPr>
                        <pic:blipFill>
                          <a:blip r:embed="rId144">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171" name="Text Box 171"/>
                        <wps:cNvSpPr txBox="1"/>
                        <wps:spPr>
                          <a:xfrm>
                            <a:off x="1509623" y="1268083"/>
                            <a:ext cx="919429" cy="340612"/>
                          </a:xfrm>
                          <a:prstGeom prst="rect">
                            <a:avLst/>
                          </a:prstGeom>
                          <a:noFill/>
                          <a:ln w="6350">
                            <a:noFill/>
                          </a:ln>
                        </wps:spPr>
                        <wps:txbx>
                          <w:txbxContent>
                            <w:p w14:paraId="3DFB5DA8" w14:textId="01AFACEB" w:rsidR="00EA1699" w:rsidRPr="00C473EC" w:rsidRDefault="00EA1699" w:rsidP="000C6DEE">
                              <w:pPr>
                                <w:pStyle w:val="Caption"/>
                                <w:jc w:val="left"/>
                              </w:pPr>
                              <w:r>
                                <w:t>Figure</w:t>
                              </w:r>
                              <w:r>
                                <w:rPr>
                                  <w:rFonts w:hint="cs"/>
                                  <w:rtl/>
                                </w:rPr>
                                <w:t xml:space="preserve"> </w:t>
                              </w:r>
                              <w:r>
                                <w:t>9</w:t>
                              </w:r>
                              <w:r w:rsidRPr="00FE29C0">
                                <w:t>-</w:t>
                              </w:r>
                              <w:r>
                                <w:rPr>
                                  <w:rFonts w:hint="cs"/>
                                  <w:rtl/>
                                </w:rPr>
                                <w:t>37</w:t>
                              </w:r>
                            </w:p>
                            <w:p w14:paraId="6F44BD96" w14:textId="77777777" w:rsidR="00EA1699" w:rsidRDefault="00EA1699" w:rsidP="000C6DE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73931F" id="Group 169" o:spid="_x0000_s1197" style="position:absolute;left:0;text-align:left;margin-left:229.3pt;margin-top:-34.8pt;width:196.45pt;height:162.3pt;z-index:251687424;mso-position-horizontal-relative:margin"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">
                <v:shape id="Picture 170" o:spid="_x0000_s1198"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">
                  <v:imagedata r:id="rId145" o:title="" cropleft="3021f" cropright="3021f"/>
                </v:shape>
                <v:shape id="Text Box 171" o:spid="_x0000_s1199"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3DFB5DA8" w14:textId="01AFACEB" w:rsidR="00EA1699" w:rsidRPr="00C473EC" w:rsidRDefault="00EA1699" w:rsidP="000C6DEE">
                        <w:pPr>
                          <w:pStyle w:val="Caption"/>
                          <w:jc w:val="left"/>
                        </w:pPr>
                        <w:r>
                          <w:t>Figure</w:t>
                        </w:r>
                        <w:r>
                          <w:rPr>
                            <w:rFonts w:hint="cs"/>
                            <w:rtl/>
                          </w:rPr>
                          <w:t xml:space="preserve"> </w:t>
                        </w:r>
                        <w:r>
                          <w:t>9</w:t>
                        </w:r>
                        <w:r w:rsidRPr="00FE29C0">
                          <w:t>-</w:t>
                        </w:r>
                        <w:r>
                          <w:rPr>
                            <w:rFonts w:hint="cs"/>
                            <w:rtl/>
                          </w:rPr>
                          <w:t>37</w:t>
                        </w:r>
                      </w:p>
                      <w:p w14:paraId="6F44BD96" w14:textId="77777777" w:rsidR="00EA1699" w:rsidRDefault="00EA1699" w:rsidP="000C6DEE">
                        <w:pPr>
                          <w:rPr>
                            <w:lang w:bidi="ar-SA"/>
                          </w:rPr>
                        </w:pPr>
                      </w:p>
                    </w:txbxContent>
                  </v:textbox>
                </v:shape>
                <w10:wrap anchorx="margin"/>
              </v:group>
            </w:pict>
          </mc:Fallback>
        </mc:AlternateContent>
      </w:r>
    </w:p>
    <w:p w14:paraId="718005D9" w14:textId="77777777" w:rsidR="004B7D0E" w:rsidRDefault="004B7D0E" w:rsidP="00490C43">
      <w:pPr>
        <w:spacing w:after="0" w:line="240" w:lineRule="auto"/>
        <w:rPr>
          <w:rtl/>
        </w:rPr>
      </w:pPr>
    </w:p>
    <w:p w14:paraId="49E964D0" w14:textId="241886C3" w:rsidR="004B7D0E" w:rsidRDefault="004B7D0E" w:rsidP="00490C43">
      <w:pPr>
        <w:spacing w:after="0" w:line="240" w:lineRule="auto"/>
        <w:rPr>
          <w:rtl/>
        </w:rPr>
      </w:pPr>
    </w:p>
    <w:p w14:paraId="4ABDABA3" w14:textId="05458C9E" w:rsidR="004B7D0E" w:rsidRDefault="004B7D0E" w:rsidP="00490C43">
      <w:pPr>
        <w:spacing w:after="0" w:line="240" w:lineRule="auto"/>
        <w:rPr>
          <w:rtl/>
        </w:rPr>
      </w:pPr>
    </w:p>
    <w:p w14:paraId="5748618D" w14:textId="20F8F07E" w:rsidR="004B7D0E" w:rsidRDefault="004B7D0E" w:rsidP="00490C43">
      <w:pPr>
        <w:spacing w:after="0" w:line="240" w:lineRule="auto"/>
        <w:rPr>
          <w:rtl/>
        </w:rPr>
      </w:pPr>
    </w:p>
    <w:p w14:paraId="7722081F" w14:textId="77777777" w:rsidR="004B7D0E" w:rsidRDefault="004B7D0E" w:rsidP="00490C43">
      <w:pPr>
        <w:spacing w:after="0" w:line="240" w:lineRule="auto"/>
        <w:rPr>
          <w:rtl/>
        </w:rPr>
      </w:pPr>
    </w:p>
    <w:p w14:paraId="1D9D9561" w14:textId="53EE4CAB" w:rsidR="007520C9" w:rsidRDefault="007520C9" w:rsidP="00490C43">
      <w:pPr>
        <w:spacing w:after="0" w:line="240" w:lineRule="auto"/>
        <w:rPr>
          <w:rtl/>
        </w:rPr>
      </w:pPr>
    </w:p>
    <w:p w14:paraId="6676D255" w14:textId="7A453D61" w:rsidR="004B7D0E" w:rsidRDefault="004B7D0E" w:rsidP="00490C43">
      <w:pPr>
        <w:spacing w:after="0" w:line="240" w:lineRule="auto"/>
        <w:rPr>
          <w:rtl/>
        </w:rPr>
      </w:pPr>
    </w:p>
    <w:p w14:paraId="4D50B942" w14:textId="59F8551E" w:rsidR="004B7D0E" w:rsidRDefault="004B7D0E" w:rsidP="00490C43">
      <w:pPr>
        <w:spacing w:after="0" w:line="240" w:lineRule="auto"/>
        <w:rPr>
          <w:rtl/>
        </w:rPr>
      </w:pPr>
    </w:p>
    <w:p w14:paraId="7116D70F" w14:textId="523A8412" w:rsidR="004B7D0E" w:rsidRDefault="004B7D0E" w:rsidP="00490C43">
      <w:pPr>
        <w:spacing w:after="0" w:line="240" w:lineRule="auto"/>
        <w:rPr>
          <w:rtl/>
        </w:rPr>
      </w:pPr>
    </w:p>
    <w:p w14:paraId="423DDB3A" w14:textId="065DC133" w:rsidR="004B7D0E" w:rsidRDefault="004B7D0E" w:rsidP="00490C43">
      <w:pPr>
        <w:spacing w:after="0" w:line="240" w:lineRule="auto"/>
        <w:rPr>
          <w:rtl/>
        </w:rPr>
      </w:pPr>
    </w:p>
    <w:p w14:paraId="37852865" w14:textId="3FFBB425" w:rsidR="004B7D0E" w:rsidRDefault="004B7D0E" w:rsidP="00490C43">
      <w:pPr>
        <w:spacing w:after="0" w:line="240" w:lineRule="auto"/>
        <w:rPr>
          <w:rtl/>
        </w:rPr>
      </w:pPr>
    </w:p>
    <w:p w14:paraId="51AAC073" w14:textId="29E98BC5" w:rsidR="004B7D0E" w:rsidRDefault="00B6205E" w:rsidP="00490C43">
      <w:pPr>
        <w:spacing w:after="0" w:line="240" w:lineRule="auto"/>
        <w:rPr>
          <w:rtl/>
        </w:rPr>
      </w:pPr>
      <w:r w:rsidRPr="00B6205E">
        <w:rPr>
          <w:rFonts w:cs="Calibri Light"/>
          <w:noProof/>
          <w:rtl/>
        </w:rPr>
        <mc:AlternateContent>
          <mc:Choice Requires="wpg">
            <w:drawing>
              <wp:anchor distT="0" distB="0" distL="114300" distR="114300" simplePos="0" relativeHeight="251719168" behindDoc="0" locked="0" layoutInCell="1" allowOverlap="1" wp14:anchorId="5B0BFF5C" wp14:editId="0492E072">
                <wp:simplePos x="0" y="0"/>
                <wp:positionH relativeFrom="margin">
                  <wp:posOffset>2891155</wp:posOffset>
                </wp:positionH>
                <wp:positionV relativeFrom="paragraph">
                  <wp:posOffset>17145</wp:posOffset>
                </wp:positionV>
                <wp:extent cx="2494915" cy="2061210"/>
                <wp:effectExtent l="0" t="0" r="635" b="0"/>
                <wp:wrapNone/>
                <wp:docPr id="234" name="Group 234"/>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235" name="Picture 235"/>
                          <pic:cNvPicPr>
                            <a:picLocks noChangeAspect="1"/>
                          </pic:cNvPicPr>
                        </pic:nvPicPr>
                        <pic:blipFill>
                          <a:blip r:embed="rId140">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236" name="Text Box 236"/>
                        <wps:cNvSpPr txBox="1"/>
                        <wps:spPr>
                          <a:xfrm>
                            <a:off x="1509623" y="1268083"/>
                            <a:ext cx="919429" cy="340612"/>
                          </a:xfrm>
                          <a:prstGeom prst="rect">
                            <a:avLst/>
                          </a:prstGeom>
                          <a:noFill/>
                          <a:ln w="6350">
                            <a:noFill/>
                          </a:ln>
                        </wps:spPr>
                        <wps:txbx>
                          <w:txbxContent>
                            <w:p w14:paraId="679293C9" w14:textId="77777777" w:rsidR="00EA1699" w:rsidRPr="00C473EC" w:rsidRDefault="00EA1699" w:rsidP="00B6205E">
                              <w:pPr>
                                <w:pStyle w:val="Caption"/>
                                <w:jc w:val="left"/>
                              </w:pPr>
                              <w:r>
                                <w:t>Figure9</w:t>
                              </w:r>
                              <w:r w:rsidRPr="00FE29C0">
                                <w:t>-</w:t>
                              </w:r>
                              <w:r>
                                <w:rPr>
                                  <w:rFonts w:hint="cs"/>
                                  <w:rtl/>
                                </w:rPr>
                                <w:t>39</w:t>
                              </w:r>
                            </w:p>
                            <w:p w14:paraId="7D3C6447" w14:textId="77777777" w:rsidR="00EA1699" w:rsidRDefault="00EA1699" w:rsidP="00B6205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0BFF5C" id="Group 234" o:spid="_x0000_s1200" style="position:absolute;left:0;text-align:left;margin-left:227.65pt;margin-top:1.35pt;width:196.45pt;height:162.3pt;z-index:251719168;mso-position-horizontal-relative:margin"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">
                <v:shape id="Picture 235" o:spid="_x0000_s1201"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">
                  <v:imagedata r:id="rId141" o:title="" cropleft="3021f" cropright="3021f"/>
                </v:shape>
                <v:shape id="Text Box 236" o:spid="_x0000_s1202"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679293C9" w14:textId="77777777" w:rsidR="00EA1699" w:rsidRPr="00C473EC" w:rsidRDefault="00EA1699" w:rsidP="00B6205E">
                        <w:pPr>
                          <w:pStyle w:val="Caption"/>
                          <w:jc w:val="left"/>
                        </w:pPr>
                        <w:r>
                          <w:t>Figure9</w:t>
                        </w:r>
                        <w:r w:rsidRPr="00FE29C0">
                          <w:t>-</w:t>
                        </w:r>
                        <w:r>
                          <w:rPr>
                            <w:rFonts w:hint="cs"/>
                            <w:rtl/>
                          </w:rPr>
                          <w:t>39</w:t>
                        </w:r>
                      </w:p>
                      <w:p w14:paraId="7D3C6447" w14:textId="77777777" w:rsidR="00EA1699" w:rsidRDefault="00EA1699" w:rsidP="00B6205E">
                        <w:pPr>
                          <w:rPr>
                            <w:lang w:bidi="ar-SA"/>
                          </w:rPr>
                        </w:pPr>
                      </w:p>
                    </w:txbxContent>
                  </v:textbox>
                </v:shape>
                <w10:wrap anchorx="margin"/>
              </v:group>
            </w:pict>
          </mc:Fallback>
        </mc:AlternateContent>
      </w:r>
      <w:r w:rsidRPr="00B6205E">
        <w:rPr>
          <w:rFonts w:cs="Calibri Light"/>
          <w:noProof/>
          <w:rtl/>
        </w:rPr>
        <mc:AlternateContent>
          <mc:Choice Requires="wpg">
            <w:drawing>
              <wp:anchor distT="0" distB="0" distL="114300" distR="114300" simplePos="0" relativeHeight="251718144" behindDoc="0" locked="0" layoutInCell="1" allowOverlap="1" wp14:anchorId="082C56BC" wp14:editId="11B91842">
                <wp:simplePos x="0" y="0"/>
                <wp:positionH relativeFrom="column">
                  <wp:posOffset>130810</wp:posOffset>
                </wp:positionH>
                <wp:positionV relativeFrom="paragraph">
                  <wp:posOffset>22273</wp:posOffset>
                </wp:positionV>
                <wp:extent cx="2494915" cy="2061210"/>
                <wp:effectExtent l="0" t="0" r="635" b="0"/>
                <wp:wrapNone/>
                <wp:docPr id="228" name="Group 228"/>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229" name="Picture 229"/>
                          <pic:cNvPicPr>
                            <a:picLocks noChangeAspect="1"/>
                          </pic:cNvPicPr>
                        </pic:nvPicPr>
                        <pic:blipFill>
                          <a:blip r:embed="rId138">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230" name="Text Box 230"/>
                        <wps:cNvSpPr txBox="1"/>
                        <wps:spPr>
                          <a:xfrm>
                            <a:off x="1509623" y="1268083"/>
                            <a:ext cx="919429" cy="340612"/>
                          </a:xfrm>
                          <a:prstGeom prst="rect">
                            <a:avLst/>
                          </a:prstGeom>
                          <a:noFill/>
                          <a:ln w="6350">
                            <a:noFill/>
                          </a:ln>
                        </wps:spPr>
                        <wps:txbx>
                          <w:txbxContent>
                            <w:p w14:paraId="4E5C5414" w14:textId="77777777" w:rsidR="00EA1699" w:rsidRPr="00C473EC" w:rsidRDefault="00EA1699" w:rsidP="00B6205E">
                              <w:pPr>
                                <w:pStyle w:val="Caption"/>
                                <w:jc w:val="left"/>
                              </w:pPr>
                              <w:r>
                                <w:t>Figure9</w:t>
                              </w:r>
                              <w:r w:rsidRPr="00FE29C0">
                                <w:t>-</w:t>
                              </w:r>
                              <w:r>
                                <w:rPr>
                                  <w:rFonts w:hint="cs"/>
                                  <w:rtl/>
                                </w:rPr>
                                <w:t>38</w:t>
                              </w:r>
                            </w:p>
                            <w:p w14:paraId="471250F7" w14:textId="77777777" w:rsidR="00EA1699" w:rsidRDefault="00EA1699" w:rsidP="00B6205E">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2C56BC" id="Group 228" o:spid="_x0000_s1203" style="position:absolute;left:0;text-align:left;margin-left:10.3pt;margin-top:1.75pt;width:196.45pt;height:162.3pt;z-index:251718144"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">
                <v:shape id="Picture 229" o:spid="_x0000_s1204"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">
                  <v:imagedata r:id="rId139" o:title="" cropleft="3021f" cropright="3021f"/>
                </v:shape>
                <v:shape id="Text Box 230" o:spid="_x0000_s1205"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14:paraId="4E5C5414" w14:textId="77777777" w:rsidR="00EA1699" w:rsidRPr="00C473EC" w:rsidRDefault="00EA1699" w:rsidP="00B6205E">
                        <w:pPr>
                          <w:pStyle w:val="Caption"/>
                          <w:jc w:val="left"/>
                        </w:pPr>
                        <w:r>
                          <w:t>Figure9</w:t>
                        </w:r>
                        <w:r w:rsidRPr="00FE29C0">
                          <w:t>-</w:t>
                        </w:r>
                        <w:r>
                          <w:rPr>
                            <w:rFonts w:hint="cs"/>
                            <w:rtl/>
                          </w:rPr>
                          <w:t>38</w:t>
                        </w:r>
                      </w:p>
                      <w:p w14:paraId="471250F7" w14:textId="77777777" w:rsidR="00EA1699" w:rsidRDefault="00EA1699" w:rsidP="00B6205E">
                        <w:pPr>
                          <w:rPr>
                            <w:lang w:bidi="ar-SA"/>
                          </w:rPr>
                        </w:pPr>
                      </w:p>
                    </w:txbxContent>
                  </v:textbox>
                </v:shape>
              </v:group>
            </w:pict>
          </mc:Fallback>
        </mc:AlternateContent>
      </w:r>
    </w:p>
    <w:p w14:paraId="1918FF39" w14:textId="6F3BECBB" w:rsidR="004B7D0E" w:rsidRDefault="004B7D0E" w:rsidP="00490C43">
      <w:pPr>
        <w:spacing w:after="0" w:line="240" w:lineRule="auto"/>
        <w:rPr>
          <w:rtl/>
        </w:rPr>
      </w:pPr>
    </w:p>
    <w:p w14:paraId="1D893438" w14:textId="2D350810" w:rsidR="004B7D0E" w:rsidRDefault="004B7D0E" w:rsidP="00490C43">
      <w:pPr>
        <w:spacing w:after="0" w:line="240" w:lineRule="auto"/>
        <w:rPr>
          <w:rtl/>
        </w:rPr>
      </w:pPr>
    </w:p>
    <w:p w14:paraId="390B1B5D" w14:textId="5BA36E01" w:rsidR="004B7D0E" w:rsidRDefault="004B7D0E" w:rsidP="00490C43">
      <w:pPr>
        <w:spacing w:after="0" w:line="240" w:lineRule="auto"/>
        <w:rPr>
          <w:rtl/>
        </w:rPr>
      </w:pPr>
    </w:p>
    <w:p w14:paraId="69FFBDFC" w14:textId="13285E11" w:rsidR="00B6205E" w:rsidRDefault="00B6205E" w:rsidP="00490C43">
      <w:pPr>
        <w:spacing w:after="0" w:line="240" w:lineRule="auto"/>
        <w:rPr>
          <w:rtl/>
        </w:rPr>
      </w:pPr>
    </w:p>
    <w:p w14:paraId="0EAD6CC6" w14:textId="2E329D0E" w:rsidR="00B6205E" w:rsidRDefault="00B6205E" w:rsidP="00490C43">
      <w:pPr>
        <w:spacing w:after="0" w:line="240" w:lineRule="auto"/>
        <w:rPr>
          <w:rtl/>
        </w:rPr>
      </w:pPr>
    </w:p>
    <w:p w14:paraId="66BFF39B" w14:textId="6CF1731F" w:rsidR="00B6205E" w:rsidRDefault="00B6205E" w:rsidP="00490C43">
      <w:pPr>
        <w:spacing w:after="0" w:line="240" w:lineRule="auto"/>
        <w:rPr>
          <w:rtl/>
        </w:rPr>
      </w:pPr>
    </w:p>
    <w:p w14:paraId="05DA6919" w14:textId="26FE88E0" w:rsidR="00B6205E" w:rsidRDefault="00B6205E" w:rsidP="00490C43">
      <w:pPr>
        <w:spacing w:after="0" w:line="240" w:lineRule="auto"/>
        <w:rPr>
          <w:rtl/>
        </w:rPr>
      </w:pPr>
    </w:p>
    <w:p w14:paraId="17FD81A7" w14:textId="77777777" w:rsidR="00B6205E" w:rsidRDefault="00B6205E" w:rsidP="00490C43">
      <w:pPr>
        <w:spacing w:after="0" w:line="240" w:lineRule="auto"/>
        <w:rPr>
          <w:rtl/>
        </w:rPr>
      </w:pPr>
    </w:p>
    <w:p w14:paraId="10FDD10C" w14:textId="237730C6" w:rsidR="004B7D0E" w:rsidRDefault="004B7D0E" w:rsidP="00490C43">
      <w:pPr>
        <w:spacing w:after="0" w:line="240" w:lineRule="auto"/>
        <w:rPr>
          <w:rtl/>
        </w:rPr>
      </w:pPr>
    </w:p>
    <w:p w14:paraId="424283FF" w14:textId="0ADB5B5B" w:rsidR="004B7D0E" w:rsidRDefault="004B7D0E" w:rsidP="00490C43">
      <w:pPr>
        <w:spacing w:after="0" w:line="240" w:lineRule="auto"/>
        <w:rPr>
          <w:rtl/>
        </w:rPr>
      </w:pPr>
    </w:p>
    <w:p w14:paraId="002F3994" w14:textId="71DCB8D9" w:rsidR="004B7D0E" w:rsidRDefault="004B7D0E" w:rsidP="00490C43">
      <w:pPr>
        <w:spacing w:after="0" w:line="240" w:lineRule="auto"/>
        <w:rPr>
          <w:rtl/>
        </w:rPr>
      </w:pPr>
    </w:p>
    <w:p w14:paraId="3B12BB2C" w14:textId="18982982" w:rsidR="004B7D0E" w:rsidRDefault="004B7D0E" w:rsidP="00490C43">
      <w:pPr>
        <w:spacing w:after="0" w:line="240" w:lineRule="auto"/>
        <w:rPr>
          <w:rtl/>
        </w:rPr>
      </w:pPr>
    </w:p>
    <w:p w14:paraId="7C65A909" w14:textId="6D026E35" w:rsidR="004B7D0E" w:rsidRDefault="00AB5A40" w:rsidP="00490C43">
      <w:pPr>
        <w:spacing w:after="0" w:line="240" w:lineRule="auto"/>
        <w:rPr>
          <w:rtl/>
        </w:rPr>
      </w:pPr>
      <w:r w:rsidRPr="00AB5A40">
        <w:rPr>
          <w:rFonts w:cs="Calibri Light"/>
          <w:noProof/>
          <w:rtl/>
        </w:rPr>
        <mc:AlternateContent>
          <mc:Choice Requires="wpg">
            <w:drawing>
              <wp:anchor distT="0" distB="0" distL="114300" distR="114300" simplePos="0" relativeHeight="251691520" behindDoc="0" locked="0" layoutInCell="1" allowOverlap="1" wp14:anchorId="509E842C" wp14:editId="04E46137">
                <wp:simplePos x="0" y="0"/>
                <wp:positionH relativeFrom="margin">
                  <wp:posOffset>2902585</wp:posOffset>
                </wp:positionH>
                <wp:positionV relativeFrom="paragraph">
                  <wp:posOffset>13970</wp:posOffset>
                </wp:positionV>
                <wp:extent cx="2494915" cy="2061210"/>
                <wp:effectExtent l="0" t="0" r="635" b="0"/>
                <wp:wrapNone/>
                <wp:docPr id="224" name="Group 224"/>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225" name="Picture 225"/>
                          <pic:cNvPicPr>
                            <a:picLocks noChangeAspect="1"/>
                          </pic:cNvPicPr>
                        </pic:nvPicPr>
                        <pic:blipFill>
                          <a:blip r:embed="rId146">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226" name="Text Box 226"/>
                        <wps:cNvSpPr txBox="1"/>
                        <wps:spPr>
                          <a:xfrm>
                            <a:off x="1509623" y="1268083"/>
                            <a:ext cx="919429" cy="340612"/>
                          </a:xfrm>
                          <a:prstGeom prst="rect">
                            <a:avLst/>
                          </a:prstGeom>
                          <a:noFill/>
                          <a:ln w="6350">
                            <a:noFill/>
                          </a:ln>
                        </wps:spPr>
                        <wps:txbx>
                          <w:txbxContent>
                            <w:p w14:paraId="52CF499D" w14:textId="44170092" w:rsidR="00EA1699" w:rsidRPr="00C473EC" w:rsidRDefault="00EA1699" w:rsidP="00AB5A40">
                              <w:pPr>
                                <w:pStyle w:val="Caption"/>
                                <w:jc w:val="left"/>
                              </w:pPr>
                              <w:r>
                                <w:t>Figure</w:t>
                              </w:r>
                              <w:r>
                                <w:rPr>
                                  <w:rFonts w:hint="cs"/>
                                  <w:rtl/>
                                </w:rPr>
                                <w:t xml:space="preserve"> </w:t>
                              </w:r>
                              <w:r>
                                <w:t>9</w:t>
                              </w:r>
                              <w:r w:rsidRPr="00FE29C0">
                                <w:t>-</w:t>
                              </w:r>
                              <w:r>
                                <w:rPr>
                                  <w:rFonts w:hint="cs"/>
                                  <w:rtl/>
                                </w:rPr>
                                <w:t>41</w:t>
                              </w:r>
                            </w:p>
                            <w:p w14:paraId="7547DBAE" w14:textId="77777777" w:rsidR="00EA1699" w:rsidRDefault="00EA1699" w:rsidP="00AB5A40">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9E842C" id="Group 224" o:spid="_x0000_s1206" style="position:absolute;left:0;text-align:left;margin-left:228.55pt;margin-top:1.1pt;width:196.45pt;height:162.3pt;z-index:251691520;mso-position-horizontal-relative:margin"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">
                <v:shape id="Picture 225" o:spid="_x0000_s1207"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">
                  <v:imagedata r:id="rId147" o:title="" cropleft="3021f" cropright="3021f"/>
                </v:shape>
                <v:shape id="Text Box 226" o:spid="_x0000_s1208"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14:paraId="52CF499D" w14:textId="44170092" w:rsidR="00EA1699" w:rsidRPr="00C473EC" w:rsidRDefault="00EA1699" w:rsidP="00AB5A40">
                        <w:pPr>
                          <w:pStyle w:val="Caption"/>
                          <w:jc w:val="left"/>
                        </w:pPr>
                        <w:r>
                          <w:t>Figure</w:t>
                        </w:r>
                        <w:r>
                          <w:rPr>
                            <w:rFonts w:hint="cs"/>
                            <w:rtl/>
                          </w:rPr>
                          <w:t xml:space="preserve"> </w:t>
                        </w:r>
                        <w:r>
                          <w:t>9</w:t>
                        </w:r>
                        <w:r w:rsidRPr="00FE29C0">
                          <w:t>-</w:t>
                        </w:r>
                        <w:r>
                          <w:rPr>
                            <w:rFonts w:hint="cs"/>
                            <w:rtl/>
                          </w:rPr>
                          <w:t>41</w:t>
                        </w:r>
                      </w:p>
                      <w:p w14:paraId="7547DBAE" w14:textId="77777777" w:rsidR="00EA1699" w:rsidRDefault="00EA1699" w:rsidP="00AB5A40">
                        <w:pPr>
                          <w:rPr>
                            <w:lang w:bidi="ar-SA"/>
                          </w:rPr>
                        </w:pPr>
                      </w:p>
                    </w:txbxContent>
                  </v:textbox>
                </v:shape>
                <w10:wrap anchorx="margin"/>
              </v:group>
            </w:pict>
          </mc:Fallback>
        </mc:AlternateContent>
      </w:r>
      <w:r w:rsidRPr="00AB5A40">
        <w:rPr>
          <w:rFonts w:cs="Calibri Light"/>
          <w:noProof/>
          <w:rtl/>
        </w:rPr>
        <mc:AlternateContent>
          <mc:Choice Requires="wpg">
            <w:drawing>
              <wp:anchor distT="0" distB="0" distL="114300" distR="114300" simplePos="0" relativeHeight="251690496" behindDoc="0" locked="0" layoutInCell="1" allowOverlap="1" wp14:anchorId="4CB628C5" wp14:editId="48722829">
                <wp:simplePos x="0" y="0"/>
                <wp:positionH relativeFrom="column">
                  <wp:posOffset>142521</wp:posOffset>
                </wp:positionH>
                <wp:positionV relativeFrom="paragraph">
                  <wp:posOffset>10632</wp:posOffset>
                </wp:positionV>
                <wp:extent cx="2494915" cy="2061210"/>
                <wp:effectExtent l="0" t="0" r="635" b="0"/>
                <wp:wrapNone/>
                <wp:docPr id="221" name="Group 221"/>
                <wp:cNvGraphicFramePr/>
                <a:graphic xmlns:a="http://schemas.openxmlformats.org/drawingml/2006/main">
                  <a:graphicData uri="http://schemas.microsoft.com/office/word/2010/wordprocessingGroup">
                    <wpg:wgp>
                      <wpg:cNvGrpSpPr/>
                      <wpg:grpSpPr>
                        <a:xfrm>
                          <a:off x="0" y="0"/>
                          <a:ext cx="2494915" cy="2061210"/>
                          <a:chOff x="0" y="0"/>
                          <a:chExt cx="2494915" cy="2061210"/>
                        </a:xfrm>
                      </wpg:grpSpPr>
                      <pic:pic xmlns:pic="http://schemas.openxmlformats.org/drawingml/2006/picture">
                        <pic:nvPicPr>
                          <pic:cNvPr id="222" name="Picture 222"/>
                          <pic:cNvPicPr>
                            <a:picLocks noChangeAspect="1"/>
                          </pic:cNvPicPr>
                        </pic:nvPicPr>
                        <pic:blipFill>
                          <a:blip r:embed="rId148">
                            <a:extLst>
                              <a:ext uri="{28A0092B-C50C-407E-A947-70E740481C1C}">
                                <a14:useLocalDpi xmlns:a14="http://schemas.microsoft.com/office/drawing/2010/main" val="0"/>
                              </a:ext>
                            </a:extLst>
                          </a:blip>
                          <a:srcRect l="4610" r="4610"/>
                          <a:stretch/>
                        </pic:blipFill>
                        <pic:spPr bwMode="auto">
                          <a:xfrm>
                            <a:off x="0" y="0"/>
                            <a:ext cx="2494915" cy="2061210"/>
                          </a:xfrm>
                          <a:prstGeom prst="rect">
                            <a:avLst/>
                          </a:prstGeom>
                          <a:noFill/>
                          <a:ln>
                            <a:noFill/>
                          </a:ln>
                          <a:extLst>
                            <a:ext uri="{53640926-AAD7-44D8-BBD7-CCE9431645EC}">
                              <a14:shadowObscured xmlns:a14="http://schemas.microsoft.com/office/drawing/2010/main"/>
                            </a:ext>
                          </a:extLst>
                        </pic:spPr>
                      </pic:pic>
                      <wps:wsp>
                        <wps:cNvPr id="223" name="Text Box 223"/>
                        <wps:cNvSpPr txBox="1"/>
                        <wps:spPr>
                          <a:xfrm>
                            <a:off x="1509623" y="1268083"/>
                            <a:ext cx="919429" cy="340612"/>
                          </a:xfrm>
                          <a:prstGeom prst="rect">
                            <a:avLst/>
                          </a:prstGeom>
                          <a:noFill/>
                          <a:ln w="6350">
                            <a:noFill/>
                          </a:ln>
                        </wps:spPr>
                        <wps:txbx>
                          <w:txbxContent>
                            <w:p w14:paraId="1E16F11C" w14:textId="417DA9B8" w:rsidR="00EA1699" w:rsidRPr="00C473EC" w:rsidRDefault="00EA1699" w:rsidP="00AB5A40">
                              <w:pPr>
                                <w:pStyle w:val="Caption"/>
                                <w:jc w:val="left"/>
                              </w:pPr>
                              <w:r>
                                <w:t>Figure</w:t>
                              </w:r>
                              <w:r>
                                <w:rPr>
                                  <w:rFonts w:hint="cs"/>
                                  <w:rtl/>
                                </w:rPr>
                                <w:t xml:space="preserve"> </w:t>
                              </w:r>
                              <w:r>
                                <w:t>9</w:t>
                              </w:r>
                              <w:r w:rsidRPr="00FE29C0">
                                <w:t>-</w:t>
                              </w:r>
                              <w:r>
                                <w:rPr>
                                  <w:rFonts w:hint="cs"/>
                                  <w:rtl/>
                                </w:rPr>
                                <w:t>40</w:t>
                              </w:r>
                            </w:p>
                            <w:p w14:paraId="712C7D49" w14:textId="77777777" w:rsidR="00EA1699" w:rsidRDefault="00EA1699" w:rsidP="00AB5A40">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B628C5" id="Group 221" o:spid="_x0000_s1209" style="position:absolute;left:0;text-align:left;margin-left:11.2pt;margin-top:.85pt;width:196.45pt;height:162.3pt;z-index:251690496" coordsize="24949,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">
                <v:shape id="Picture 222" o:spid="_x0000_s1210" type="#_x0000_t75" style="position:absolute;width:24949;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">
                  <v:imagedata r:id="rId149" o:title="" cropleft="3021f" cropright="3021f"/>
                </v:shape>
                <v:shape id="Text Box 223" o:spid="_x0000_s1211" type="#_x0000_t202" style="position:absolute;left:15096;top:12680;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loxQAAANwAAAAPAAAAZHJzL2Rvd25yZXYueG1sRI9Pi8Iw&#10;FMTvC/sdwlvwtqZWFO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AJ1qloxQAAANwAAAAP&#10;AAAAAAAAAAAAAAAAAAcCAABkcnMvZG93bnJldi54bWxQSwUGAAAAAAMAAwC3AAAA+QIAAAAA&#10;" filled="f" stroked="f" strokeweight=".5pt">
                  <v:textbox>
                    <w:txbxContent>
                      <w:p w14:paraId="1E16F11C" w14:textId="417DA9B8" w:rsidR="00EA1699" w:rsidRPr="00C473EC" w:rsidRDefault="00EA1699" w:rsidP="00AB5A40">
                        <w:pPr>
                          <w:pStyle w:val="Caption"/>
                          <w:jc w:val="left"/>
                        </w:pPr>
                        <w:r>
                          <w:t>Figure</w:t>
                        </w:r>
                        <w:r>
                          <w:rPr>
                            <w:rFonts w:hint="cs"/>
                            <w:rtl/>
                          </w:rPr>
                          <w:t xml:space="preserve"> </w:t>
                        </w:r>
                        <w:r>
                          <w:t>9</w:t>
                        </w:r>
                        <w:r w:rsidRPr="00FE29C0">
                          <w:t>-</w:t>
                        </w:r>
                        <w:r>
                          <w:rPr>
                            <w:rFonts w:hint="cs"/>
                            <w:rtl/>
                          </w:rPr>
                          <w:t>40</w:t>
                        </w:r>
                      </w:p>
                      <w:p w14:paraId="712C7D49" w14:textId="77777777" w:rsidR="00EA1699" w:rsidRDefault="00EA1699" w:rsidP="00AB5A40">
                        <w:pPr>
                          <w:rPr>
                            <w:lang w:bidi="ar-SA"/>
                          </w:rPr>
                        </w:pPr>
                      </w:p>
                    </w:txbxContent>
                  </v:textbox>
                </v:shape>
              </v:group>
            </w:pict>
          </mc:Fallback>
        </mc:AlternateContent>
      </w:r>
    </w:p>
    <w:p w14:paraId="54533A9F" w14:textId="019096F3" w:rsidR="004B7D0E" w:rsidRDefault="004B7D0E" w:rsidP="00490C43">
      <w:pPr>
        <w:spacing w:after="0" w:line="240" w:lineRule="auto"/>
        <w:rPr>
          <w:rtl/>
        </w:rPr>
      </w:pPr>
    </w:p>
    <w:p w14:paraId="0B179CED" w14:textId="0636F158" w:rsidR="004B7D0E" w:rsidRDefault="004B7D0E" w:rsidP="00490C43">
      <w:pPr>
        <w:spacing w:after="0" w:line="240" w:lineRule="auto"/>
        <w:rPr>
          <w:rtl/>
        </w:rPr>
      </w:pPr>
    </w:p>
    <w:p w14:paraId="5405DA5C" w14:textId="041A1C3B" w:rsidR="004B7D0E" w:rsidRDefault="004B7D0E" w:rsidP="00490C43">
      <w:pPr>
        <w:spacing w:after="0" w:line="240" w:lineRule="auto"/>
        <w:rPr>
          <w:rtl/>
        </w:rPr>
      </w:pPr>
    </w:p>
    <w:p w14:paraId="40419ED6" w14:textId="3B621838" w:rsidR="004B7D0E" w:rsidRDefault="004B7D0E" w:rsidP="00490C43">
      <w:pPr>
        <w:spacing w:after="0" w:line="240" w:lineRule="auto"/>
        <w:rPr>
          <w:rtl/>
        </w:rPr>
      </w:pPr>
    </w:p>
    <w:p w14:paraId="659A485C" w14:textId="520E682A" w:rsidR="004B7D0E" w:rsidRDefault="004B7D0E" w:rsidP="00490C43">
      <w:pPr>
        <w:spacing w:after="0" w:line="240" w:lineRule="auto"/>
        <w:rPr>
          <w:rtl/>
        </w:rPr>
      </w:pPr>
    </w:p>
    <w:p w14:paraId="0DBF06E0" w14:textId="0C075587" w:rsidR="004B7D0E" w:rsidRDefault="004B7D0E" w:rsidP="00490C43">
      <w:pPr>
        <w:spacing w:after="0" w:line="240" w:lineRule="auto"/>
        <w:rPr>
          <w:rtl/>
        </w:rPr>
      </w:pPr>
    </w:p>
    <w:p w14:paraId="1068D6B7" w14:textId="17091A4A" w:rsidR="004B7D0E" w:rsidRDefault="004B7D0E" w:rsidP="00490C43">
      <w:pPr>
        <w:spacing w:after="0" w:line="240" w:lineRule="auto"/>
        <w:rPr>
          <w:rtl/>
        </w:rPr>
      </w:pPr>
    </w:p>
    <w:p w14:paraId="5342425A" w14:textId="29D3EC84" w:rsidR="004B7D0E" w:rsidRDefault="004B7D0E" w:rsidP="00490C43">
      <w:pPr>
        <w:spacing w:after="0" w:line="240" w:lineRule="auto"/>
        <w:rPr>
          <w:rtl/>
        </w:rPr>
      </w:pPr>
    </w:p>
    <w:p w14:paraId="42253C13" w14:textId="77777777" w:rsidR="004B7D0E" w:rsidRDefault="004B7D0E" w:rsidP="00490C43">
      <w:pPr>
        <w:spacing w:after="0" w:line="240" w:lineRule="auto"/>
        <w:rPr>
          <w:rtl/>
        </w:rPr>
      </w:pPr>
    </w:p>
    <w:p w14:paraId="5F1480A8" w14:textId="2748E884" w:rsidR="004B7D0E" w:rsidRDefault="004B7D0E" w:rsidP="00490C43">
      <w:pPr>
        <w:spacing w:after="0" w:line="240" w:lineRule="auto"/>
        <w:rPr>
          <w:rtl/>
        </w:rPr>
      </w:pPr>
    </w:p>
    <w:p w14:paraId="330CDC02" w14:textId="6060C71F" w:rsidR="004B7D0E" w:rsidRDefault="004B7D0E" w:rsidP="00490C43">
      <w:pPr>
        <w:spacing w:after="0" w:line="240" w:lineRule="auto"/>
        <w:rPr>
          <w:rtl/>
        </w:rPr>
      </w:pPr>
    </w:p>
    <w:p w14:paraId="7BC3E6F2" w14:textId="257FC754" w:rsidR="004B7D0E" w:rsidRDefault="004B7D0E" w:rsidP="00490C43">
      <w:pPr>
        <w:spacing w:after="0" w:line="240" w:lineRule="auto"/>
        <w:rPr>
          <w:rtl/>
        </w:rPr>
      </w:pPr>
    </w:p>
    <w:p w14:paraId="320EAD45" w14:textId="3C9D83BB" w:rsidR="004B7D0E" w:rsidRDefault="004B7D0E" w:rsidP="00490C43">
      <w:pPr>
        <w:spacing w:after="0" w:line="240" w:lineRule="auto"/>
        <w:rPr>
          <w:rtl/>
        </w:rPr>
      </w:pPr>
    </w:p>
    <w:p w14:paraId="01D3774D" w14:textId="76776CC2" w:rsidR="004B7D0E" w:rsidRDefault="00AB5A40" w:rsidP="006434DA">
      <w:pPr>
        <w:spacing w:after="0" w:line="240" w:lineRule="auto"/>
        <w:jc w:val="left"/>
      </w:pPr>
      <w:r>
        <w:rPr>
          <w:rFonts w:hint="cs"/>
          <w:rtl/>
        </w:rPr>
        <w:t xml:space="preserve">ניתן לראות כי בשלושת </w:t>
      </w:r>
      <w:r w:rsidR="006434DA">
        <w:rPr>
          <w:rFonts w:hint="cs"/>
          <w:rtl/>
        </w:rPr>
        <w:t>ה-</w:t>
      </w:r>
      <w:r w:rsidR="006434DA">
        <w:t>Traces</w:t>
      </w:r>
      <w:r>
        <w:rPr>
          <w:rFonts w:hint="cs"/>
          <w:rtl/>
        </w:rPr>
        <w:t xml:space="preserve">, בכל רמות העומס, שמרנו על גרף די דומה, עם טווח הדוק של ה- </w:t>
      </w:r>
      <w:r w:rsidR="006434DA">
        <w:t>Hurst Exponent</w:t>
      </w:r>
      <w:r>
        <w:rPr>
          <w:rFonts w:hint="cs"/>
        </w:rPr>
        <w:t xml:space="preserve"> </w:t>
      </w:r>
      <w:r w:rsidR="006434DA">
        <w:rPr>
          <w:rFonts w:hint="cs"/>
          <w:rtl/>
        </w:rPr>
        <w:t xml:space="preserve"> </w:t>
      </w:r>
      <w:r>
        <w:rPr>
          <w:rFonts w:hint="cs"/>
          <w:rtl/>
        </w:rPr>
        <w:t>לפי ההגדרה בפרק 7 בספר</w:t>
      </w:r>
      <w:r w:rsidR="00A20006">
        <w:rPr>
          <w:rFonts w:hint="cs"/>
          <w:rtl/>
        </w:rPr>
        <w:t>: "</w:t>
      </w:r>
      <w:r w:rsidR="00074B48">
        <w:t xml:space="preserve">   A value of H = 1</w:t>
      </w:r>
      <w:r w:rsidR="00470EAB">
        <w:t>/</w:t>
      </w:r>
      <w:r w:rsidR="00074B48">
        <w:t>2 indicates that the process is not self-similar, but conforms with a Poisson process. A value of H in the range 1</w:t>
      </w:r>
      <w:r w:rsidR="00C80440">
        <w:t>/</w:t>
      </w:r>
      <w:r w:rsidR="00074B48">
        <w:t>2 &lt; H &lt; 1 is taken to mean that the process is indeed self-similar</w:t>
      </w:r>
      <w:r w:rsidR="00074B48">
        <w:rPr>
          <w:rFonts w:hint="cs"/>
          <w:rtl/>
        </w:rPr>
        <w:t xml:space="preserve"> "</w:t>
      </w:r>
      <w:r w:rsidR="00D64D79">
        <w:rPr>
          <w:rStyle w:val="FootnoteReference"/>
          <w:rtl/>
        </w:rPr>
        <w:footnoteReference w:id="2"/>
      </w:r>
    </w:p>
    <w:p w14:paraId="617DAAED" w14:textId="43BEAC70" w:rsidR="000A358F" w:rsidRDefault="00375C22" w:rsidP="006434DA">
      <w:pPr>
        <w:spacing w:after="0" w:line="240" w:lineRule="auto"/>
        <w:jc w:val="left"/>
      </w:pPr>
      <w:r>
        <w:rPr>
          <w:rFonts w:hint="cs"/>
          <w:rtl/>
        </w:rPr>
        <w:t xml:space="preserve"> </w:t>
      </w:r>
      <w:r w:rsidR="00972BF7">
        <w:rPr>
          <w:rFonts w:hint="cs"/>
          <w:rtl/>
        </w:rPr>
        <w:t xml:space="preserve">הגרפים פה מייצגים בסקלה לוגריתמית </w:t>
      </w:r>
      <w:r w:rsidR="003D6D96">
        <w:rPr>
          <w:rFonts w:hint="cs"/>
          <w:rtl/>
        </w:rPr>
        <w:t xml:space="preserve">את </w:t>
      </w:r>
      <w:r w:rsidR="00121839">
        <w:rPr>
          <w:rFonts w:hint="cs"/>
          <w:rtl/>
        </w:rPr>
        <w:t xml:space="preserve">ה </w:t>
      </w:r>
      <w:r w:rsidR="00121839">
        <w:t>Rescaled Range (R/S)</w:t>
      </w:r>
      <w:r w:rsidR="00121839">
        <w:rPr>
          <w:rFonts w:hint="cs"/>
          <w:rtl/>
        </w:rPr>
        <w:t xml:space="preserve"> </w:t>
      </w:r>
      <w:r w:rsidR="002014BE">
        <w:rPr>
          <w:rFonts w:hint="cs"/>
          <w:rtl/>
        </w:rPr>
        <w:t>כתלו</w:t>
      </w:r>
      <w:r w:rsidR="00D27EE5">
        <w:rPr>
          <w:rFonts w:hint="cs"/>
          <w:rtl/>
        </w:rPr>
        <w:t>ת</w:t>
      </w:r>
      <w:r w:rsidR="00121839">
        <w:rPr>
          <w:rFonts w:hint="cs"/>
          <w:rtl/>
        </w:rPr>
        <w:t xml:space="preserve"> </w:t>
      </w:r>
      <w:r w:rsidR="00873D65">
        <w:rPr>
          <w:rFonts w:hint="cs"/>
          <w:rtl/>
        </w:rPr>
        <w:t>ב</w:t>
      </w:r>
      <w:r w:rsidR="00121839">
        <w:rPr>
          <w:rFonts w:hint="cs"/>
          <w:rtl/>
        </w:rPr>
        <w:t>זמן</w:t>
      </w:r>
      <w:r w:rsidR="009028DF">
        <w:rPr>
          <w:rFonts w:hint="cs"/>
          <w:rtl/>
        </w:rPr>
        <w:t xml:space="preserve">. </w:t>
      </w:r>
    </w:p>
    <w:p w14:paraId="39461B84" w14:textId="794E52BE" w:rsidR="00990549" w:rsidRPr="00A602A8" w:rsidRDefault="00C135A0" w:rsidP="00A602A8">
      <w:pPr>
        <w:pStyle w:val="ListParagraph"/>
        <w:numPr>
          <w:ilvl w:val="0"/>
          <w:numId w:val="6"/>
        </w:numPr>
        <w:rPr>
          <w:sz w:val="28"/>
          <w:szCs w:val="28"/>
          <w:rtl/>
        </w:rPr>
      </w:pPr>
      <w:r w:rsidRPr="00A602A8">
        <w:rPr>
          <w:sz w:val="28"/>
          <w:szCs w:val="28"/>
        </w:rPr>
        <w:lastRenderedPageBreak/>
        <w:t>Locality</w:t>
      </w:r>
      <w:r w:rsidR="006434DA" w:rsidRPr="00A602A8">
        <w:rPr>
          <w:sz w:val="28"/>
          <w:szCs w:val="28"/>
        </w:rPr>
        <w:t xml:space="preserve"> of Sampling</w:t>
      </w:r>
    </w:p>
    <w:p w14:paraId="61F762A3" w14:textId="0A8C1A3E" w:rsidR="00990549" w:rsidRDefault="00990549" w:rsidP="00990549">
      <w:pPr>
        <w:ind w:left="720"/>
        <w:rPr>
          <w:rtl/>
        </w:rPr>
      </w:pPr>
      <w:r>
        <w:rPr>
          <w:rFonts w:hint="cs"/>
          <w:rtl/>
        </w:rPr>
        <w:t xml:space="preserve">בגרפים מוצגים </w:t>
      </w:r>
      <w:r w:rsidR="006434DA">
        <w:t>Job Sizes</w:t>
      </w:r>
      <w:r>
        <w:rPr>
          <w:rFonts w:hint="cs"/>
          <w:rtl/>
        </w:rPr>
        <w:t xml:space="preserve"> כפונקציה של </w:t>
      </w:r>
      <w:r w:rsidR="006434DA">
        <w:t>Submit Times</w:t>
      </w:r>
      <w:r>
        <w:rPr>
          <w:rFonts w:hint="cs"/>
          <w:rtl/>
        </w:rPr>
        <w:t xml:space="preserve">: </w:t>
      </w:r>
    </w:p>
    <w:p w14:paraId="7BC3A516" w14:textId="3BD7770B" w:rsidR="00990549" w:rsidRPr="00990549" w:rsidRDefault="00602298" w:rsidP="00990549">
      <w:pPr>
        <w:ind w:left="720"/>
        <w:rPr>
          <w:rtl/>
        </w:rPr>
      </w:pPr>
      <w:r w:rsidRPr="00065EA5">
        <w:rPr>
          <w:rFonts w:cs="Calibri Light"/>
          <w:noProof/>
          <w:rtl/>
        </w:rPr>
        <mc:AlternateContent>
          <mc:Choice Requires="wpg">
            <w:drawing>
              <wp:anchor distT="0" distB="0" distL="114300" distR="114300" simplePos="0" relativeHeight="251692544" behindDoc="0" locked="0" layoutInCell="1" allowOverlap="1" wp14:anchorId="607B36EF" wp14:editId="5E7B9B0A">
                <wp:simplePos x="0" y="0"/>
                <wp:positionH relativeFrom="margin">
                  <wp:align>center</wp:align>
                </wp:positionH>
                <wp:positionV relativeFrom="paragraph">
                  <wp:posOffset>266065</wp:posOffset>
                </wp:positionV>
                <wp:extent cx="4311650" cy="2530475"/>
                <wp:effectExtent l="0" t="0" r="0" b="3175"/>
                <wp:wrapNone/>
                <wp:docPr id="231" name="Group 231"/>
                <wp:cNvGraphicFramePr/>
                <a:graphic xmlns:a="http://schemas.openxmlformats.org/drawingml/2006/main">
                  <a:graphicData uri="http://schemas.microsoft.com/office/word/2010/wordprocessingGroup">
                    <wpg:wgp>
                      <wpg:cNvGrpSpPr/>
                      <wpg:grpSpPr>
                        <a:xfrm>
                          <a:off x="0" y="0"/>
                          <a:ext cx="4311650" cy="2530475"/>
                          <a:chOff x="-960186" y="-1"/>
                          <a:chExt cx="4224225" cy="2530549"/>
                        </a:xfrm>
                      </wpg:grpSpPr>
                      <pic:pic xmlns:pic="http://schemas.openxmlformats.org/drawingml/2006/picture">
                        <pic:nvPicPr>
                          <pic:cNvPr id="232" name="Picture 232"/>
                          <pic:cNvPicPr>
                            <a:picLocks noChangeAspect="1"/>
                          </pic:cNvPicPr>
                        </pic:nvPicPr>
                        <pic:blipFill>
                          <a:blip r:embed="rId150" cstate="print">
                            <a:extLst>
                              <a:ext uri="{28A0092B-C50C-407E-A947-70E740481C1C}">
                                <a14:useLocalDpi xmlns:a14="http://schemas.microsoft.com/office/drawing/2010/main" val="0"/>
                              </a:ext>
                            </a:extLst>
                          </a:blip>
                          <a:srcRect l="7358" r="7358"/>
                          <a:stretch/>
                        </pic:blipFill>
                        <pic:spPr bwMode="auto">
                          <a:xfrm>
                            <a:off x="-960186" y="-1"/>
                            <a:ext cx="4224225" cy="2530549"/>
                          </a:xfrm>
                          <a:prstGeom prst="rect">
                            <a:avLst/>
                          </a:prstGeom>
                          <a:noFill/>
                          <a:ln>
                            <a:noFill/>
                          </a:ln>
                          <a:extLst>
                            <a:ext uri="{53640926-AAD7-44D8-BBD7-CCE9431645EC}">
                              <a14:shadowObscured xmlns:a14="http://schemas.microsoft.com/office/drawing/2010/main"/>
                            </a:ext>
                          </a:extLst>
                        </pic:spPr>
                      </pic:pic>
                      <wps:wsp>
                        <wps:cNvPr id="233" name="Text Box 233"/>
                        <wps:cNvSpPr txBox="1"/>
                        <wps:spPr>
                          <a:xfrm>
                            <a:off x="1424563" y="566334"/>
                            <a:ext cx="919429" cy="340612"/>
                          </a:xfrm>
                          <a:prstGeom prst="rect">
                            <a:avLst/>
                          </a:prstGeom>
                          <a:noFill/>
                          <a:ln w="6350">
                            <a:noFill/>
                          </a:ln>
                        </wps:spPr>
                        <wps:txbx>
                          <w:txbxContent>
                            <w:p w14:paraId="2A5FE0D6" w14:textId="0FBEDFFA" w:rsidR="00EA1699" w:rsidRPr="00C473EC" w:rsidRDefault="00EA1699" w:rsidP="00065EA5">
                              <w:pPr>
                                <w:pStyle w:val="Caption"/>
                                <w:jc w:val="left"/>
                              </w:pPr>
                              <w:r>
                                <w:t>Figure 9</w:t>
                              </w:r>
                              <w:r w:rsidRPr="00FE29C0">
                                <w:t>-</w:t>
                              </w:r>
                              <w:r>
                                <w:rPr>
                                  <w:rFonts w:hint="cs"/>
                                  <w:rtl/>
                                </w:rPr>
                                <w:t>42</w:t>
                              </w:r>
                            </w:p>
                            <w:p w14:paraId="3B414A28"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7B36EF" id="Group 231" o:spid="_x0000_s1212" style="position:absolute;left:0;text-align:left;margin-left:0;margin-top:20.95pt;width:339.5pt;height:199.25pt;z-index:251692544;mso-position-horizontal:center;mso-position-horizontal-relative:margin;mso-width-relative:margin;mso-height-relative:margin" coordorigin="-9601" coordsize="42242,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">
                <v:shape id="Picture 232" o:spid="_x0000_s1213" type="#_x0000_t75" style="position:absolute;left:-9601;width:42241;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">
                  <v:imagedata r:id="rId151" o:title="" cropleft="4822f" cropright="4822f"/>
                </v:shape>
                <v:shape id="Text Box 233" o:spid="_x0000_s1214"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A5FE0D6" w14:textId="0FBEDFFA" w:rsidR="00EA1699" w:rsidRPr="00C473EC" w:rsidRDefault="00EA1699" w:rsidP="00065EA5">
                        <w:pPr>
                          <w:pStyle w:val="Caption"/>
                          <w:jc w:val="left"/>
                        </w:pPr>
                        <w:r>
                          <w:t>Figure 9</w:t>
                        </w:r>
                        <w:r w:rsidRPr="00FE29C0">
                          <w:t>-</w:t>
                        </w:r>
                        <w:r>
                          <w:rPr>
                            <w:rFonts w:hint="cs"/>
                            <w:rtl/>
                          </w:rPr>
                          <w:t>42</w:t>
                        </w:r>
                      </w:p>
                      <w:p w14:paraId="3B414A28" w14:textId="77777777" w:rsidR="00EA1699" w:rsidRDefault="00EA1699" w:rsidP="00065EA5">
                        <w:pPr>
                          <w:rPr>
                            <w:lang w:bidi="ar-SA"/>
                          </w:rPr>
                        </w:pPr>
                      </w:p>
                    </w:txbxContent>
                  </v:textbox>
                </v:shape>
                <w10:wrap anchorx="margin"/>
              </v:group>
            </w:pict>
          </mc:Fallback>
        </mc:AlternateContent>
      </w:r>
    </w:p>
    <w:p w14:paraId="6333E192" w14:textId="0F9A38E8" w:rsidR="004B7D0E" w:rsidRDefault="004B7D0E" w:rsidP="00490C43">
      <w:pPr>
        <w:spacing w:after="0" w:line="240" w:lineRule="auto"/>
        <w:rPr>
          <w:rtl/>
        </w:rPr>
      </w:pPr>
    </w:p>
    <w:p w14:paraId="305A4C3A" w14:textId="132B2317" w:rsidR="004B7D0E" w:rsidRDefault="004B7D0E" w:rsidP="00490C43">
      <w:pPr>
        <w:spacing w:after="0" w:line="240" w:lineRule="auto"/>
        <w:rPr>
          <w:rtl/>
        </w:rPr>
      </w:pPr>
    </w:p>
    <w:p w14:paraId="78EDF0E9" w14:textId="5B400664" w:rsidR="004B7D0E" w:rsidRDefault="004B7D0E" w:rsidP="00490C43">
      <w:pPr>
        <w:spacing w:after="0" w:line="240" w:lineRule="auto"/>
        <w:rPr>
          <w:rtl/>
        </w:rPr>
      </w:pPr>
    </w:p>
    <w:p w14:paraId="42420BF6" w14:textId="4001FE1D" w:rsidR="004B7D0E" w:rsidRDefault="004B7D0E" w:rsidP="00490C43">
      <w:pPr>
        <w:spacing w:after="0" w:line="240" w:lineRule="auto"/>
        <w:rPr>
          <w:rtl/>
        </w:rPr>
      </w:pPr>
    </w:p>
    <w:p w14:paraId="586D9643" w14:textId="65872BDE" w:rsidR="004B7D0E" w:rsidRDefault="004B7D0E" w:rsidP="00490C43">
      <w:pPr>
        <w:spacing w:after="0" w:line="240" w:lineRule="auto"/>
        <w:rPr>
          <w:rtl/>
        </w:rPr>
      </w:pPr>
    </w:p>
    <w:p w14:paraId="1C21610D" w14:textId="6B8704FE" w:rsidR="004B7D0E" w:rsidRDefault="004B7D0E" w:rsidP="00490C43">
      <w:pPr>
        <w:spacing w:after="0" w:line="240" w:lineRule="auto"/>
        <w:rPr>
          <w:rtl/>
        </w:rPr>
      </w:pPr>
    </w:p>
    <w:p w14:paraId="39B9C0B6" w14:textId="655954F5" w:rsidR="004B7D0E" w:rsidRDefault="004B7D0E" w:rsidP="00490C43">
      <w:pPr>
        <w:spacing w:after="0" w:line="240" w:lineRule="auto"/>
        <w:rPr>
          <w:rtl/>
        </w:rPr>
      </w:pPr>
    </w:p>
    <w:p w14:paraId="232A495A" w14:textId="293899A1" w:rsidR="004B7D0E" w:rsidRDefault="004B7D0E" w:rsidP="00490C43">
      <w:pPr>
        <w:spacing w:after="0" w:line="240" w:lineRule="auto"/>
        <w:rPr>
          <w:rtl/>
        </w:rPr>
      </w:pPr>
    </w:p>
    <w:p w14:paraId="3C83501F" w14:textId="1111C8CC" w:rsidR="004B7D0E" w:rsidRDefault="004B7D0E" w:rsidP="00490C43">
      <w:pPr>
        <w:spacing w:after="0" w:line="240" w:lineRule="auto"/>
        <w:rPr>
          <w:rtl/>
        </w:rPr>
      </w:pPr>
    </w:p>
    <w:p w14:paraId="7250F167" w14:textId="2649FE92" w:rsidR="004B7D0E" w:rsidRDefault="004B7D0E" w:rsidP="00490C43">
      <w:pPr>
        <w:spacing w:after="0" w:line="240" w:lineRule="auto"/>
        <w:rPr>
          <w:rtl/>
        </w:rPr>
      </w:pPr>
    </w:p>
    <w:p w14:paraId="7FB7EE24" w14:textId="3C7E8080" w:rsidR="004B7D0E" w:rsidRDefault="004B7D0E" w:rsidP="00490C43">
      <w:pPr>
        <w:spacing w:after="0" w:line="240" w:lineRule="auto"/>
        <w:rPr>
          <w:rtl/>
        </w:rPr>
      </w:pPr>
    </w:p>
    <w:p w14:paraId="520EF1DE" w14:textId="3A4A71DE" w:rsidR="004B7D0E" w:rsidRDefault="004B7D0E" w:rsidP="00490C43">
      <w:pPr>
        <w:spacing w:after="0" w:line="240" w:lineRule="auto"/>
        <w:rPr>
          <w:rtl/>
        </w:rPr>
      </w:pPr>
    </w:p>
    <w:p w14:paraId="19753B25" w14:textId="090B1B76" w:rsidR="004B7D0E" w:rsidRDefault="004B7D0E" w:rsidP="00490C43">
      <w:pPr>
        <w:spacing w:after="0" w:line="240" w:lineRule="auto"/>
        <w:rPr>
          <w:rtl/>
        </w:rPr>
      </w:pPr>
    </w:p>
    <w:p w14:paraId="3423479B" w14:textId="73718B5E" w:rsidR="004B7D0E" w:rsidRDefault="004B7D0E" w:rsidP="00490C43">
      <w:pPr>
        <w:spacing w:after="0" w:line="240" w:lineRule="auto"/>
        <w:rPr>
          <w:rtl/>
        </w:rPr>
      </w:pPr>
    </w:p>
    <w:p w14:paraId="4401C079" w14:textId="7B6A721A" w:rsidR="004B7D0E" w:rsidRDefault="00602298" w:rsidP="00490C43">
      <w:pPr>
        <w:spacing w:after="0" w:line="240" w:lineRule="auto"/>
        <w:rPr>
          <w:rtl/>
        </w:rPr>
      </w:pPr>
      <w:r w:rsidRPr="00065EA5">
        <w:rPr>
          <w:rFonts w:cs="Calibri Light"/>
          <w:noProof/>
          <w:rtl/>
        </w:rPr>
        <mc:AlternateContent>
          <mc:Choice Requires="wpg">
            <w:drawing>
              <wp:anchor distT="0" distB="0" distL="114300" distR="114300" simplePos="0" relativeHeight="251693568" behindDoc="0" locked="0" layoutInCell="1" allowOverlap="1" wp14:anchorId="605F308B" wp14:editId="46F7A8EC">
                <wp:simplePos x="0" y="0"/>
                <wp:positionH relativeFrom="margin">
                  <wp:align>center</wp:align>
                </wp:positionH>
                <wp:positionV relativeFrom="paragraph">
                  <wp:posOffset>6985</wp:posOffset>
                </wp:positionV>
                <wp:extent cx="4318000" cy="2530475"/>
                <wp:effectExtent l="0" t="0" r="6350" b="3175"/>
                <wp:wrapNone/>
                <wp:docPr id="237" name="Group 237"/>
                <wp:cNvGraphicFramePr/>
                <a:graphic xmlns:a="http://schemas.openxmlformats.org/drawingml/2006/main">
                  <a:graphicData uri="http://schemas.microsoft.com/office/word/2010/wordprocessingGroup">
                    <wpg:wgp>
                      <wpg:cNvGrpSpPr/>
                      <wpg:grpSpPr>
                        <a:xfrm>
                          <a:off x="0" y="0"/>
                          <a:ext cx="4318000" cy="2530475"/>
                          <a:chOff x="-939262" y="-1"/>
                          <a:chExt cx="4230885" cy="2530549"/>
                        </a:xfrm>
                      </wpg:grpSpPr>
                      <pic:pic xmlns:pic="http://schemas.openxmlformats.org/drawingml/2006/picture">
                        <pic:nvPicPr>
                          <pic:cNvPr id="238" name="Picture 238"/>
                          <pic:cNvPicPr>
                            <a:picLocks noChangeAspect="1"/>
                          </pic:cNvPicPr>
                        </pic:nvPicPr>
                        <pic:blipFill>
                          <a:blip r:embed="rId152" cstate="print">
                            <a:extLst>
                              <a:ext uri="{28A0092B-C50C-407E-A947-70E740481C1C}">
                                <a14:useLocalDpi xmlns:a14="http://schemas.microsoft.com/office/drawing/2010/main" val="0"/>
                              </a:ext>
                            </a:extLst>
                          </a:blip>
                          <a:srcRect l="7296" r="7296"/>
                          <a:stretch/>
                        </pic:blipFill>
                        <pic:spPr bwMode="auto">
                          <a:xfrm>
                            <a:off x="-939262" y="-1"/>
                            <a:ext cx="4230885" cy="2530549"/>
                          </a:xfrm>
                          <a:prstGeom prst="rect">
                            <a:avLst/>
                          </a:prstGeom>
                          <a:noFill/>
                          <a:ln>
                            <a:noFill/>
                          </a:ln>
                          <a:extLst>
                            <a:ext uri="{53640926-AAD7-44D8-BBD7-CCE9431645EC}">
                              <a14:shadowObscured xmlns:a14="http://schemas.microsoft.com/office/drawing/2010/main"/>
                            </a:ext>
                          </a:extLst>
                        </pic:spPr>
                      </pic:pic>
                      <wps:wsp>
                        <wps:cNvPr id="239" name="Text Box 239"/>
                        <wps:cNvSpPr txBox="1"/>
                        <wps:spPr>
                          <a:xfrm>
                            <a:off x="1424563" y="566334"/>
                            <a:ext cx="919429" cy="340612"/>
                          </a:xfrm>
                          <a:prstGeom prst="rect">
                            <a:avLst/>
                          </a:prstGeom>
                          <a:noFill/>
                          <a:ln w="6350">
                            <a:noFill/>
                          </a:ln>
                        </wps:spPr>
                        <wps:txbx>
                          <w:txbxContent>
                            <w:p w14:paraId="3ADE6738" w14:textId="6FF471CE" w:rsidR="00EA1699" w:rsidRPr="00C473EC" w:rsidRDefault="00EA1699" w:rsidP="00065EA5">
                              <w:pPr>
                                <w:pStyle w:val="Caption"/>
                                <w:jc w:val="left"/>
                              </w:pPr>
                              <w:r>
                                <w:t>Figure 9</w:t>
                              </w:r>
                              <w:r w:rsidRPr="00FE29C0">
                                <w:t>-</w:t>
                              </w:r>
                              <w:r>
                                <w:rPr>
                                  <w:rFonts w:hint="cs"/>
                                  <w:rtl/>
                                </w:rPr>
                                <w:t>43</w:t>
                              </w:r>
                            </w:p>
                            <w:p w14:paraId="012AA8AA"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F308B" id="Group 237" o:spid="_x0000_s1215" style="position:absolute;left:0;text-align:left;margin-left:0;margin-top:.55pt;width:340pt;height:199.25pt;z-index:251693568;mso-position-horizontal:center;mso-position-horizontal-relative:margin;mso-width-relative:margin;mso-height-relative:margin" coordorigin="-9392" coordsize="42308,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">
                <v:shape id="Picture 238" o:spid="_x0000_s1216" type="#_x0000_t75" style="position:absolute;left:-9392;width:42308;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">
                  <v:imagedata r:id="rId153" o:title="" cropleft="4782f" cropright="4782f"/>
                </v:shape>
                <v:shape id="Text Box 239" o:spid="_x0000_s1217"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3ADE6738" w14:textId="6FF471CE" w:rsidR="00EA1699" w:rsidRPr="00C473EC" w:rsidRDefault="00EA1699" w:rsidP="00065EA5">
                        <w:pPr>
                          <w:pStyle w:val="Caption"/>
                          <w:jc w:val="left"/>
                        </w:pPr>
                        <w:r>
                          <w:t>Figure 9</w:t>
                        </w:r>
                        <w:r w:rsidRPr="00FE29C0">
                          <w:t>-</w:t>
                        </w:r>
                        <w:r>
                          <w:rPr>
                            <w:rFonts w:hint="cs"/>
                            <w:rtl/>
                          </w:rPr>
                          <w:t>43</w:t>
                        </w:r>
                      </w:p>
                      <w:p w14:paraId="012AA8AA" w14:textId="77777777" w:rsidR="00EA1699" w:rsidRDefault="00EA1699" w:rsidP="00065EA5">
                        <w:pPr>
                          <w:rPr>
                            <w:lang w:bidi="ar-SA"/>
                          </w:rPr>
                        </w:pPr>
                      </w:p>
                    </w:txbxContent>
                  </v:textbox>
                </v:shape>
                <w10:wrap anchorx="margin"/>
              </v:group>
            </w:pict>
          </mc:Fallback>
        </mc:AlternateContent>
      </w:r>
    </w:p>
    <w:p w14:paraId="76904B77" w14:textId="78E169C8" w:rsidR="004B7D0E" w:rsidRDefault="004B7D0E" w:rsidP="00490C43">
      <w:pPr>
        <w:spacing w:after="0" w:line="240" w:lineRule="auto"/>
        <w:rPr>
          <w:rtl/>
        </w:rPr>
      </w:pPr>
    </w:p>
    <w:p w14:paraId="36037A7B" w14:textId="631292C9" w:rsidR="0034637F" w:rsidRDefault="0034637F" w:rsidP="00490C43">
      <w:pPr>
        <w:spacing w:after="0" w:line="240" w:lineRule="auto"/>
        <w:rPr>
          <w:rtl/>
        </w:rPr>
      </w:pPr>
    </w:p>
    <w:p w14:paraId="1A8200A9" w14:textId="22B27A0F" w:rsidR="0034637F" w:rsidRDefault="0034637F" w:rsidP="00490C43">
      <w:pPr>
        <w:spacing w:after="0" w:line="240" w:lineRule="auto"/>
        <w:rPr>
          <w:rtl/>
        </w:rPr>
      </w:pPr>
    </w:p>
    <w:p w14:paraId="6BA314C1" w14:textId="79A295D9" w:rsidR="0034637F" w:rsidRDefault="0034637F" w:rsidP="00490C43">
      <w:pPr>
        <w:spacing w:after="0" w:line="240" w:lineRule="auto"/>
        <w:rPr>
          <w:rtl/>
        </w:rPr>
      </w:pPr>
    </w:p>
    <w:p w14:paraId="02873AAA" w14:textId="20659883" w:rsidR="0034637F" w:rsidRDefault="0034637F" w:rsidP="00490C43">
      <w:pPr>
        <w:spacing w:after="0" w:line="240" w:lineRule="auto"/>
        <w:rPr>
          <w:rtl/>
        </w:rPr>
      </w:pPr>
    </w:p>
    <w:p w14:paraId="38FFE539" w14:textId="6D524525" w:rsidR="0034637F" w:rsidRDefault="0034637F" w:rsidP="00490C43">
      <w:pPr>
        <w:spacing w:after="0" w:line="240" w:lineRule="auto"/>
        <w:rPr>
          <w:rtl/>
        </w:rPr>
      </w:pPr>
    </w:p>
    <w:p w14:paraId="27AC62AB" w14:textId="61B966B1" w:rsidR="0034637F" w:rsidRDefault="0034637F" w:rsidP="00490C43">
      <w:pPr>
        <w:spacing w:after="0" w:line="240" w:lineRule="auto"/>
        <w:rPr>
          <w:rtl/>
        </w:rPr>
      </w:pPr>
    </w:p>
    <w:p w14:paraId="36A0D85E" w14:textId="78345EF2" w:rsidR="0034637F" w:rsidRDefault="0034637F" w:rsidP="00490C43">
      <w:pPr>
        <w:spacing w:after="0" w:line="240" w:lineRule="auto"/>
        <w:rPr>
          <w:rtl/>
        </w:rPr>
      </w:pPr>
    </w:p>
    <w:p w14:paraId="3EC42BC1" w14:textId="5DD62903" w:rsidR="0034637F" w:rsidRDefault="0034637F" w:rsidP="00490C43">
      <w:pPr>
        <w:spacing w:after="0" w:line="240" w:lineRule="auto"/>
        <w:rPr>
          <w:rtl/>
        </w:rPr>
      </w:pPr>
    </w:p>
    <w:p w14:paraId="5F04636E" w14:textId="0260B8E8" w:rsidR="0034637F" w:rsidRDefault="0034637F" w:rsidP="00490C43">
      <w:pPr>
        <w:spacing w:after="0" w:line="240" w:lineRule="auto"/>
        <w:rPr>
          <w:rtl/>
        </w:rPr>
      </w:pPr>
    </w:p>
    <w:p w14:paraId="05BA91F9" w14:textId="70159059" w:rsidR="0034637F" w:rsidRDefault="0034637F" w:rsidP="00490C43">
      <w:pPr>
        <w:spacing w:after="0" w:line="240" w:lineRule="auto"/>
        <w:rPr>
          <w:rtl/>
        </w:rPr>
      </w:pPr>
    </w:p>
    <w:p w14:paraId="6A9A3ABE" w14:textId="4B436EC6" w:rsidR="004B7D0E" w:rsidRDefault="004B7D0E" w:rsidP="00490C43">
      <w:pPr>
        <w:spacing w:after="0" w:line="240" w:lineRule="auto"/>
        <w:rPr>
          <w:rtl/>
        </w:rPr>
      </w:pPr>
    </w:p>
    <w:p w14:paraId="7C644E95" w14:textId="53A2585F" w:rsidR="004B7D0E" w:rsidRDefault="00602298" w:rsidP="00490C43">
      <w:pPr>
        <w:spacing w:after="0" w:line="240" w:lineRule="auto"/>
      </w:pPr>
      <w:r w:rsidRPr="00065EA5">
        <w:rPr>
          <w:rFonts w:cs="Calibri Light"/>
          <w:noProof/>
          <w:rtl/>
        </w:rPr>
        <mc:AlternateContent>
          <mc:Choice Requires="wpg">
            <w:drawing>
              <wp:anchor distT="0" distB="0" distL="114300" distR="114300" simplePos="0" relativeHeight="251694592" behindDoc="0" locked="0" layoutInCell="1" allowOverlap="1" wp14:anchorId="56E098A5" wp14:editId="26183ADB">
                <wp:simplePos x="0" y="0"/>
                <wp:positionH relativeFrom="margin">
                  <wp:align>center</wp:align>
                </wp:positionH>
                <wp:positionV relativeFrom="paragraph">
                  <wp:posOffset>52070</wp:posOffset>
                </wp:positionV>
                <wp:extent cx="4260850" cy="2530475"/>
                <wp:effectExtent l="0" t="0" r="6350" b="3175"/>
                <wp:wrapNone/>
                <wp:docPr id="240" name="Group 240"/>
                <wp:cNvGraphicFramePr/>
                <a:graphic xmlns:a="http://schemas.openxmlformats.org/drawingml/2006/main">
                  <a:graphicData uri="http://schemas.microsoft.com/office/word/2010/wordprocessingGroup">
                    <wpg:wgp>
                      <wpg:cNvGrpSpPr/>
                      <wpg:grpSpPr>
                        <a:xfrm>
                          <a:off x="0" y="0"/>
                          <a:ext cx="4260850" cy="2530475"/>
                          <a:chOff x="-915352" y="-1"/>
                          <a:chExt cx="4175291" cy="2530549"/>
                        </a:xfrm>
                      </wpg:grpSpPr>
                      <pic:pic xmlns:pic="http://schemas.openxmlformats.org/drawingml/2006/picture">
                        <pic:nvPicPr>
                          <pic:cNvPr id="241" name="Picture 241"/>
                          <pic:cNvPicPr>
                            <a:picLocks noChangeAspect="1"/>
                          </pic:cNvPicPr>
                        </pic:nvPicPr>
                        <pic:blipFill>
                          <a:blip r:embed="rId154" cstate="print">
                            <a:extLst>
                              <a:ext uri="{28A0092B-C50C-407E-A947-70E740481C1C}">
                                <a14:useLocalDpi xmlns:a14="http://schemas.microsoft.com/office/drawing/2010/main" val="0"/>
                              </a:ext>
                            </a:extLst>
                          </a:blip>
                          <a:srcRect l="7861" r="7861"/>
                          <a:stretch/>
                        </pic:blipFill>
                        <pic:spPr bwMode="auto">
                          <a:xfrm>
                            <a:off x="-915352" y="-1"/>
                            <a:ext cx="4175291" cy="2530549"/>
                          </a:xfrm>
                          <a:prstGeom prst="rect">
                            <a:avLst/>
                          </a:prstGeom>
                          <a:noFill/>
                          <a:ln>
                            <a:noFill/>
                          </a:ln>
                          <a:extLst>
                            <a:ext uri="{53640926-AAD7-44D8-BBD7-CCE9431645EC}">
                              <a14:shadowObscured xmlns:a14="http://schemas.microsoft.com/office/drawing/2010/main"/>
                            </a:ext>
                          </a:extLst>
                        </pic:spPr>
                      </pic:pic>
                      <wps:wsp>
                        <wps:cNvPr id="242" name="Text Box 242"/>
                        <wps:cNvSpPr txBox="1"/>
                        <wps:spPr>
                          <a:xfrm>
                            <a:off x="1424563" y="566334"/>
                            <a:ext cx="919429" cy="340612"/>
                          </a:xfrm>
                          <a:prstGeom prst="rect">
                            <a:avLst/>
                          </a:prstGeom>
                          <a:noFill/>
                          <a:ln w="6350">
                            <a:noFill/>
                          </a:ln>
                        </wps:spPr>
                        <wps:txbx>
                          <w:txbxContent>
                            <w:p w14:paraId="01C96AF6" w14:textId="28A34247" w:rsidR="00EA1699" w:rsidRPr="00C473EC" w:rsidRDefault="00EA1699" w:rsidP="00065EA5">
                              <w:pPr>
                                <w:pStyle w:val="Caption"/>
                                <w:jc w:val="left"/>
                              </w:pPr>
                              <w:r>
                                <w:t>Figure 9</w:t>
                              </w:r>
                              <w:r w:rsidRPr="00FE29C0">
                                <w:t>-</w:t>
                              </w:r>
                              <w:r>
                                <w:rPr>
                                  <w:rFonts w:hint="cs"/>
                                  <w:rtl/>
                                </w:rPr>
                                <w:t>44</w:t>
                              </w:r>
                            </w:p>
                            <w:p w14:paraId="27190C8D"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098A5" id="Group 240" o:spid="_x0000_s1218" style="position:absolute;left:0;text-align:left;margin-left:0;margin-top:4.1pt;width:335.5pt;height:199.25pt;z-index:251694592;mso-position-horizontal:center;mso-position-horizontal-relative:margin;mso-width-relative:margin;mso-height-relative:margin" coordorigin="-9153" coordsize="41752,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">
                <v:shape id="Picture 241" o:spid="_x0000_s1219" type="#_x0000_t75" style="position:absolute;left:-9153;width:41752;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">
                  <v:imagedata r:id="rId155" o:title="" cropleft="5152f" cropright="5152f"/>
                </v:shape>
                <v:shape id="Text Box 242" o:spid="_x0000_s1220"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01C96AF6" w14:textId="28A34247" w:rsidR="00EA1699" w:rsidRPr="00C473EC" w:rsidRDefault="00EA1699" w:rsidP="00065EA5">
                        <w:pPr>
                          <w:pStyle w:val="Caption"/>
                          <w:jc w:val="left"/>
                        </w:pPr>
                        <w:r>
                          <w:t>Figure 9</w:t>
                        </w:r>
                        <w:r w:rsidRPr="00FE29C0">
                          <w:t>-</w:t>
                        </w:r>
                        <w:r>
                          <w:rPr>
                            <w:rFonts w:hint="cs"/>
                            <w:rtl/>
                          </w:rPr>
                          <w:t>44</w:t>
                        </w:r>
                      </w:p>
                      <w:p w14:paraId="27190C8D" w14:textId="77777777" w:rsidR="00EA1699" w:rsidRDefault="00EA1699" w:rsidP="00065EA5">
                        <w:pPr>
                          <w:rPr>
                            <w:lang w:bidi="ar-SA"/>
                          </w:rPr>
                        </w:pPr>
                      </w:p>
                    </w:txbxContent>
                  </v:textbox>
                </v:shape>
                <w10:wrap anchorx="margin"/>
              </v:group>
            </w:pict>
          </mc:Fallback>
        </mc:AlternateContent>
      </w:r>
    </w:p>
    <w:p w14:paraId="6A1E92C4" w14:textId="31F14DFC" w:rsidR="00602298" w:rsidRDefault="00602298" w:rsidP="00490C43">
      <w:pPr>
        <w:spacing w:after="0" w:line="240" w:lineRule="auto"/>
      </w:pPr>
    </w:p>
    <w:p w14:paraId="11497BCA" w14:textId="113CC8DD" w:rsidR="00602298" w:rsidRDefault="00602298" w:rsidP="00490C43">
      <w:pPr>
        <w:spacing w:after="0" w:line="240" w:lineRule="auto"/>
      </w:pPr>
    </w:p>
    <w:p w14:paraId="73DAE06B" w14:textId="5514DA38" w:rsidR="00602298" w:rsidRDefault="00602298" w:rsidP="00490C43">
      <w:pPr>
        <w:spacing w:after="0" w:line="240" w:lineRule="auto"/>
      </w:pPr>
    </w:p>
    <w:p w14:paraId="6DBF429A" w14:textId="5D6AFABD" w:rsidR="00602298" w:rsidRDefault="00602298" w:rsidP="00490C43">
      <w:pPr>
        <w:spacing w:after="0" w:line="240" w:lineRule="auto"/>
      </w:pPr>
    </w:p>
    <w:p w14:paraId="6C221AF8" w14:textId="73719506" w:rsidR="00602298" w:rsidRDefault="00602298" w:rsidP="00490C43">
      <w:pPr>
        <w:spacing w:after="0" w:line="240" w:lineRule="auto"/>
      </w:pPr>
    </w:p>
    <w:p w14:paraId="676F0DF9" w14:textId="2A7800F8" w:rsidR="00602298" w:rsidRDefault="00602298" w:rsidP="00490C43">
      <w:pPr>
        <w:spacing w:after="0" w:line="240" w:lineRule="auto"/>
      </w:pPr>
    </w:p>
    <w:p w14:paraId="58C9F911" w14:textId="5764EC3F" w:rsidR="00602298" w:rsidRDefault="00602298" w:rsidP="00490C43">
      <w:pPr>
        <w:spacing w:after="0" w:line="240" w:lineRule="auto"/>
      </w:pPr>
    </w:p>
    <w:p w14:paraId="55C81C61" w14:textId="78F599DD" w:rsidR="00602298" w:rsidRDefault="00602298" w:rsidP="00490C43">
      <w:pPr>
        <w:spacing w:after="0" w:line="240" w:lineRule="auto"/>
      </w:pPr>
    </w:p>
    <w:p w14:paraId="011CB152" w14:textId="44CB37FB" w:rsidR="00602298" w:rsidRDefault="00602298" w:rsidP="00490C43">
      <w:pPr>
        <w:spacing w:after="0" w:line="240" w:lineRule="auto"/>
      </w:pPr>
    </w:p>
    <w:p w14:paraId="432F83EF" w14:textId="0D346AA8" w:rsidR="00602298" w:rsidRDefault="00602298" w:rsidP="00490C43">
      <w:pPr>
        <w:spacing w:after="0" w:line="240" w:lineRule="auto"/>
      </w:pPr>
    </w:p>
    <w:p w14:paraId="433229AB" w14:textId="76754F72" w:rsidR="00602298" w:rsidRDefault="00602298" w:rsidP="00490C43">
      <w:pPr>
        <w:spacing w:after="0" w:line="240" w:lineRule="auto"/>
      </w:pPr>
    </w:p>
    <w:p w14:paraId="0D75CFD0" w14:textId="7BB21ABA" w:rsidR="00602298" w:rsidRDefault="00602298" w:rsidP="00490C43">
      <w:pPr>
        <w:spacing w:after="0" w:line="240" w:lineRule="auto"/>
      </w:pPr>
    </w:p>
    <w:p w14:paraId="0E07DE1A" w14:textId="77777777" w:rsidR="00B7353D" w:rsidRDefault="00B7353D" w:rsidP="00490C43">
      <w:pPr>
        <w:spacing w:after="0" w:line="240" w:lineRule="auto"/>
      </w:pPr>
    </w:p>
    <w:p w14:paraId="5A1769B6" w14:textId="77777777" w:rsidR="00B7353D" w:rsidRDefault="00B7353D" w:rsidP="00490C43">
      <w:pPr>
        <w:spacing w:after="0" w:line="240" w:lineRule="auto"/>
      </w:pPr>
    </w:p>
    <w:p w14:paraId="7AB84C4D" w14:textId="4F3F3F56" w:rsidR="00602298" w:rsidRDefault="00602298" w:rsidP="00490C43">
      <w:pPr>
        <w:spacing w:after="0" w:line="240" w:lineRule="auto"/>
      </w:pPr>
      <w:r w:rsidRPr="00065EA5">
        <w:rPr>
          <w:rFonts w:cs="Calibri Light"/>
          <w:noProof/>
          <w:rtl/>
        </w:rPr>
        <w:lastRenderedPageBreak/>
        <mc:AlternateContent>
          <mc:Choice Requires="wpg">
            <w:drawing>
              <wp:anchor distT="0" distB="0" distL="114300" distR="114300" simplePos="0" relativeHeight="251695616" behindDoc="0" locked="0" layoutInCell="1" allowOverlap="1" wp14:anchorId="7D34E6AA" wp14:editId="0A96A43A">
                <wp:simplePos x="0" y="0"/>
                <wp:positionH relativeFrom="margin">
                  <wp:align>center</wp:align>
                </wp:positionH>
                <wp:positionV relativeFrom="paragraph">
                  <wp:posOffset>6350</wp:posOffset>
                </wp:positionV>
                <wp:extent cx="4197350" cy="2530475"/>
                <wp:effectExtent l="0" t="0" r="0" b="3175"/>
                <wp:wrapNone/>
                <wp:docPr id="243" name="Group 243"/>
                <wp:cNvGraphicFramePr/>
                <a:graphic xmlns:a="http://schemas.openxmlformats.org/drawingml/2006/main">
                  <a:graphicData uri="http://schemas.microsoft.com/office/word/2010/wordprocessingGroup">
                    <wpg:wgp>
                      <wpg:cNvGrpSpPr/>
                      <wpg:grpSpPr>
                        <a:xfrm>
                          <a:off x="0" y="0"/>
                          <a:ext cx="4197350" cy="2530475"/>
                          <a:chOff x="-883265" y="-1"/>
                          <a:chExt cx="4112670" cy="2530549"/>
                        </a:xfrm>
                      </wpg:grpSpPr>
                      <pic:pic xmlns:pic="http://schemas.openxmlformats.org/drawingml/2006/picture">
                        <pic:nvPicPr>
                          <pic:cNvPr id="244" name="Picture 244"/>
                          <pic:cNvPicPr>
                            <a:picLocks noChangeAspect="1"/>
                          </pic:cNvPicPr>
                        </pic:nvPicPr>
                        <pic:blipFill>
                          <a:blip r:embed="rId156" cstate="print">
                            <a:extLst>
                              <a:ext uri="{28A0092B-C50C-407E-A947-70E740481C1C}">
                                <a14:useLocalDpi xmlns:a14="http://schemas.microsoft.com/office/drawing/2010/main" val="0"/>
                              </a:ext>
                            </a:extLst>
                          </a:blip>
                          <a:srcRect l="8489" r="8489"/>
                          <a:stretch/>
                        </pic:blipFill>
                        <pic:spPr bwMode="auto">
                          <a:xfrm>
                            <a:off x="-883265" y="-1"/>
                            <a:ext cx="4112670" cy="2530549"/>
                          </a:xfrm>
                          <a:prstGeom prst="rect">
                            <a:avLst/>
                          </a:prstGeom>
                          <a:noFill/>
                          <a:ln>
                            <a:noFill/>
                          </a:ln>
                          <a:extLst>
                            <a:ext uri="{53640926-AAD7-44D8-BBD7-CCE9431645EC}">
                              <a14:shadowObscured xmlns:a14="http://schemas.microsoft.com/office/drawing/2010/main"/>
                            </a:ext>
                          </a:extLst>
                        </pic:spPr>
                      </pic:pic>
                      <wps:wsp>
                        <wps:cNvPr id="245" name="Text Box 245"/>
                        <wps:cNvSpPr txBox="1"/>
                        <wps:spPr>
                          <a:xfrm>
                            <a:off x="1424563" y="566334"/>
                            <a:ext cx="919429" cy="340612"/>
                          </a:xfrm>
                          <a:prstGeom prst="rect">
                            <a:avLst/>
                          </a:prstGeom>
                          <a:noFill/>
                          <a:ln w="6350">
                            <a:noFill/>
                          </a:ln>
                        </wps:spPr>
                        <wps:txbx>
                          <w:txbxContent>
                            <w:p w14:paraId="237B28A8" w14:textId="1A326A13" w:rsidR="00EA1699" w:rsidRPr="00C473EC" w:rsidRDefault="00EA1699" w:rsidP="00065EA5">
                              <w:pPr>
                                <w:pStyle w:val="Caption"/>
                                <w:jc w:val="left"/>
                              </w:pPr>
                              <w:r>
                                <w:t>Figure 9</w:t>
                              </w:r>
                              <w:r w:rsidRPr="00FE29C0">
                                <w:t>-</w:t>
                              </w:r>
                              <w:r>
                                <w:rPr>
                                  <w:rFonts w:hint="cs"/>
                                  <w:rtl/>
                                </w:rPr>
                                <w:t>45</w:t>
                              </w:r>
                            </w:p>
                            <w:p w14:paraId="46D38115"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34E6AA" id="Group 243" o:spid="_x0000_s1221" style="position:absolute;left:0;text-align:left;margin-left:0;margin-top:.5pt;width:330.5pt;height:199.25pt;z-index:251695616;mso-position-horizontal:center;mso-position-horizontal-relative:margin;mso-width-relative:margin;mso-height-relative:margin" coordorigin="-8832" coordsize="41126,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">
                <v:shape id="Picture 244" o:spid="_x0000_s1222" type="#_x0000_t75" style="position:absolute;left:-8832;width:41126;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">
                  <v:imagedata r:id="rId157" o:title="" cropleft="5563f" cropright="5563f"/>
                </v:shape>
                <v:shape id="Text Box 245" o:spid="_x0000_s1223"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HEn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DSscSfHAAAA3AAA&#10;AA8AAAAAAAAAAAAAAAAABwIAAGRycy9kb3ducmV2LnhtbFBLBQYAAAAAAwADALcAAAD7AgAAAAA=&#10;" filled="f" stroked="f" strokeweight=".5pt">
                  <v:textbox>
                    <w:txbxContent>
                      <w:p w14:paraId="237B28A8" w14:textId="1A326A13" w:rsidR="00EA1699" w:rsidRPr="00C473EC" w:rsidRDefault="00EA1699" w:rsidP="00065EA5">
                        <w:pPr>
                          <w:pStyle w:val="Caption"/>
                          <w:jc w:val="left"/>
                        </w:pPr>
                        <w:r>
                          <w:t>Figure 9</w:t>
                        </w:r>
                        <w:r w:rsidRPr="00FE29C0">
                          <w:t>-</w:t>
                        </w:r>
                        <w:r>
                          <w:rPr>
                            <w:rFonts w:hint="cs"/>
                            <w:rtl/>
                          </w:rPr>
                          <w:t>45</w:t>
                        </w:r>
                      </w:p>
                      <w:p w14:paraId="46D38115" w14:textId="77777777" w:rsidR="00EA1699" w:rsidRDefault="00EA1699" w:rsidP="00065EA5">
                        <w:pPr>
                          <w:rPr>
                            <w:lang w:bidi="ar-SA"/>
                          </w:rPr>
                        </w:pPr>
                      </w:p>
                    </w:txbxContent>
                  </v:textbox>
                </v:shape>
                <w10:wrap anchorx="margin"/>
              </v:group>
            </w:pict>
          </mc:Fallback>
        </mc:AlternateContent>
      </w:r>
    </w:p>
    <w:p w14:paraId="33977D22" w14:textId="55A85951" w:rsidR="00602298" w:rsidRDefault="00602298" w:rsidP="00490C43">
      <w:pPr>
        <w:spacing w:after="0" w:line="240" w:lineRule="auto"/>
      </w:pPr>
    </w:p>
    <w:p w14:paraId="36775BB5" w14:textId="1FD67854" w:rsidR="00602298" w:rsidRDefault="00602298" w:rsidP="00490C43">
      <w:pPr>
        <w:spacing w:after="0" w:line="240" w:lineRule="auto"/>
      </w:pPr>
    </w:p>
    <w:p w14:paraId="2CA4767D" w14:textId="3C62707A" w:rsidR="00602298" w:rsidRDefault="00602298" w:rsidP="00490C43">
      <w:pPr>
        <w:spacing w:after="0" w:line="240" w:lineRule="auto"/>
      </w:pPr>
    </w:p>
    <w:p w14:paraId="2781D4B5" w14:textId="73266F3C" w:rsidR="00602298" w:rsidRDefault="00602298" w:rsidP="00490C43">
      <w:pPr>
        <w:spacing w:after="0" w:line="240" w:lineRule="auto"/>
      </w:pPr>
    </w:p>
    <w:p w14:paraId="71DBE458" w14:textId="050634E5" w:rsidR="00602298" w:rsidRDefault="00602298" w:rsidP="00490C43">
      <w:pPr>
        <w:spacing w:after="0" w:line="240" w:lineRule="auto"/>
      </w:pPr>
    </w:p>
    <w:p w14:paraId="2FDBFBDE" w14:textId="1B947279" w:rsidR="00602298" w:rsidRDefault="00602298" w:rsidP="00490C43">
      <w:pPr>
        <w:spacing w:after="0" w:line="240" w:lineRule="auto"/>
      </w:pPr>
    </w:p>
    <w:p w14:paraId="12DD3749" w14:textId="1C7E7421" w:rsidR="00602298" w:rsidRDefault="00602298" w:rsidP="00490C43">
      <w:pPr>
        <w:spacing w:after="0" w:line="240" w:lineRule="auto"/>
      </w:pPr>
    </w:p>
    <w:p w14:paraId="20DBBC13" w14:textId="3E64C3F9" w:rsidR="00602298" w:rsidRDefault="00602298" w:rsidP="00490C43">
      <w:pPr>
        <w:spacing w:after="0" w:line="240" w:lineRule="auto"/>
      </w:pPr>
    </w:p>
    <w:p w14:paraId="0DB2BB2D" w14:textId="1CC354EA" w:rsidR="00602298" w:rsidRDefault="00602298" w:rsidP="00490C43">
      <w:pPr>
        <w:spacing w:after="0" w:line="240" w:lineRule="auto"/>
      </w:pPr>
    </w:p>
    <w:p w14:paraId="0C9D44E4" w14:textId="086894EE" w:rsidR="00602298" w:rsidRDefault="00602298" w:rsidP="00490C43">
      <w:pPr>
        <w:spacing w:after="0" w:line="240" w:lineRule="auto"/>
      </w:pPr>
    </w:p>
    <w:p w14:paraId="2F26277C" w14:textId="65C57C4A" w:rsidR="00602298" w:rsidRDefault="00602298" w:rsidP="00490C43">
      <w:pPr>
        <w:spacing w:after="0" w:line="240" w:lineRule="auto"/>
      </w:pPr>
    </w:p>
    <w:p w14:paraId="643DFE38" w14:textId="394E944B" w:rsidR="00602298" w:rsidRDefault="00602298" w:rsidP="00490C43">
      <w:pPr>
        <w:spacing w:after="0" w:line="240" w:lineRule="auto"/>
      </w:pPr>
    </w:p>
    <w:p w14:paraId="169BD4F2" w14:textId="7344F744" w:rsidR="00602298" w:rsidRDefault="00602298" w:rsidP="00490C43">
      <w:pPr>
        <w:spacing w:after="0" w:line="240" w:lineRule="auto"/>
      </w:pPr>
    </w:p>
    <w:p w14:paraId="37CEE41D" w14:textId="1712027B" w:rsidR="00602298" w:rsidRDefault="00602298" w:rsidP="00490C43">
      <w:pPr>
        <w:spacing w:after="0" w:line="240" w:lineRule="auto"/>
      </w:pPr>
    </w:p>
    <w:p w14:paraId="742210EE" w14:textId="59F063E2" w:rsidR="00602298" w:rsidRDefault="00602298" w:rsidP="00490C43">
      <w:pPr>
        <w:spacing w:after="0" w:line="240" w:lineRule="auto"/>
      </w:pPr>
    </w:p>
    <w:p w14:paraId="7634C4D1" w14:textId="77777777" w:rsidR="00602298" w:rsidRDefault="00602298" w:rsidP="00490C43">
      <w:pPr>
        <w:spacing w:after="0" w:line="240" w:lineRule="auto"/>
        <w:rPr>
          <w:rtl/>
        </w:rPr>
      </w:pPr>
    </w:p>
    <w:p w14:paraId="74CEB137" w14:textId="698493AC" w:rsidR="00065EA5" w:rsidRDefault="00065EA5" w:rsidP="00490C43">
      <w:pPr>
        <w:spacing w:after="0" w:line="240" w:lineRule="auto"/>
        <w:rPr>
          <w:rtl/>
        </w:rPr>
      </w:pPr>
      <w:r w:rsidRPr="00065EA5">
        <w:rPr>
          <w:rFonts w:cs="Calibri Light"/>
          <w:noProof/>
          <w:rtl/>
        </w:rPr>
        <mc:AlternateContent>
          <mc:Choice Requires="wpg">
            <w:drawing>
              <wp:anchor distT="0" distB="0" distL="114300" distR="114300" simplePos="0" relativeHeight="251696640" behindDoc="0" locked="0" layoutInCell="1" allowOverlap="1" wp14:anchorId="69218027" wp14:editId="5026EF2E">
                <wp:simplePos x="0" y="0"/>
                <wp:positionH relativeFrom="margin">
                  <wp:align>center</wp:align>
                </wp:positionH>
                <wp:positionV relativeFrom="paragraph">
                  <wp:posOffset>6350</wp:posOffset>
                </wp:positionV>
                <wp:extent cx="4298950" cy="2530475"/>
                <wp:effectExtent l="0" t="0" r="6350" b="3175"/>
                <wp:wrapNone/>
                <wp:docPr id="246" name="Group 246"/>
                <wp:cNvGraphicFramePr/>
                <a:graphic xmlns:a="http://schemas.openxmlformats.org/drawingml/2006/main">
                  <a:graphicData uri="http://schemas.microsoft.com/office/word/2010/wordprocessingGroup">
                    <wpg:wgp>
                      <wpg:cNvGrpSpPr/>
                      <wpg:grpSpPr>
                        <a:xfrm>
                          <a:off x="0" y="0"/>
                          <a:ext cx="4298950" cy="2530475"/>
                          <a:chOff x="-902469" y="-1"/>
                          <a:chExt cx="4212842" cy="2530549"/>
                        </a:xfrm>
                      </wpg:grpSpPr>
                      <pic:pic xmlns:pic="http://schemas.openxmlformats.org/drawingml/2006/picture">
                        <pic:nvPicPr>
                          <pic:cNvPr id="247" name="Picture 247"/>
                          <pic:cNvPicPr>
                            <a:picLocks noChangeAspect="1"/>
                          </pic:cNvPicPr>
                        </pic:nvPicPr>
                        <pic:blipFill>
                          <a:blip r:embed="rId158" cstate="print">
                            <a:extLst>
                              <a:ext uri="{28A0092B-C50C-407E-A947-70E740481C1C}">
                                <a14:useLocalDpi xmlns:a14="http://schemas.microsoft.com/office/drawing/2010/main" val="0"/>
                              </a:ext>
                            </a:extLst>
                          </a:blip>
                          <a:srcRect l="7484" r="7484"/>
                          <a:stretch/>
                        </pic:blipFill>
                        <pic:spPr bwMode="auto">
                          <a:xfrm>
                            <a:off x="-902469" y="-1"/>
                            <a:ext cx="4212842" cy="2530549"/>
                          </a:xfrm>
                          <a:prstGeom prst="rect">
                            <a:avLst/>
                          </a:prstGeom>
                          <a:noFill/>
                          <a:ln>
                            <a:noFill/>
                          </a:ln>
                          <a:extLst>
                            <a:ext uri="{53640926-AAD7-44D8-BBD7-CCE9431645EC}">
                              <a14:shadowObscured xmlns:a14="http://schemas.microsoft.com/office/drawing/2010/main"/>
                            </a:ext>
                          </a:extLst>
                        </pic:spPr>
                      </pic:pic>
                      <wps:wsp>
                        <wps:cNvPr id="248" name="Text Box 248"/>
                        <wps:cNvSpPr txBox="1"/>
                        <wps:spPr>
                          <a:xfrm>
                            <a:off x="1424563" y="566334"/>
                            <a:ext cx="919429" cy="340612"/>
                          </a:xfrm>
                          <a:prstGeom prst="rect">
                            <a:avLst/>
                          </a:prstGeom>
                          <a:noFill/>
                          <a:ln w="6350">
                            <a:noFill/>
                          </a:ln>
                        </wps:spPr>
                        <wps:txbx>
                          <w:txbxContent>
                            <w:p w14:paraId="44F140BB" w14:textId="1DDC36DD" w:rsidR="00EA1699" w:rsidRPr="00C473EC" w:rsidRDefault="00EA1699" w:rsidP="00065EA5">
                              <w:pPr>
                                <w:pStyle w:val="Caption"/>
                                <w:jc w:val="left"/>
                              </w:pPr>
                              <w:r>
                                <w:t>Figure 9</w:t>
                              </w:r>
                              <w:r w:rsidRPr="00FE29C0">
                                <w:t>-</w:t>
                              </w:r>
                              <w:r>
                                <w:rPr>
                                  <w:rFonts w:hint="cs"/>
                                  <w:rtl/>
                                </w:rPr>
                                <w:t>46</w:t>
                              </w:r>
                            </w:p>
                            <w:p w14:paraId="764D1342"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18027" id="Group 246" o:spid="_x0000_s1224" style="position:absolute;left:0;text-align:left;margin-left:0;margin-top:.5pt;width:338.5pt;height:199.25pt;z-index:251696640;mso-position-horizontal:center;mso-position-horizontal-relative:margin;mso-width-relative:margin;mso-height-relative:margin" coordorigin="-9024" coordsize="42128,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">
                <v:shape id="Picture 247" o:spid="_x0000_s1225" type="#_x0000_t75" style="position:absolute;left:-9024;width:42127;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">
                  <v:imagedata r:id="rId159" o:title="" cropleft="4905f" cropright="4905f"/>
                </v:shape>
                <v:shape id="Text Box 248" o:spid="_x0000_s1226"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44F140BB" w14:textId="1DDC36DD" w:rsidR="00EA1699" w:rsidRPr="00C473EC" w:rsidRDefault="00EA1699" w:rsidP="00065EA5">
                        <w:pPr>
                          <w:pStyle w:val="Caption"/>
                          <w:jc w:val="left"/>
                        </w:pPr>
                        <w:r>
                          <w:t>Figure 9</w:t>
                        </w:r>
                        <w:r w:rsidRPr="00FE29C0">
                          <w:t>-</w:t>
                        </w:r>
                        <w:r>
                          <w:rPr>
                            <w:rFonts w:hint="cs"/>
                            <w:rtl/>
                          </w:rPr>
                          <w:t>46</w:t>
                        </w:r>
                      </w:p>
                      <w:p w14:paraId="764D1342" w14:textId="77777777" w:rsidR="00EA1699" w:rsidRDefault="00EA1699" w:rsidP="00065EA5">
                        <w:pPr>
                          <w:rPr>
                            <w:lang w:bidi="ar-SA"/>
                          </w:rPr>
                        </w:pPr>
                      </w:p>
                    </w:txbxContent>
                  </v:textbox>
                </v:shape>
                <w10:wrap anchorx="margin"/>
              </v:group>
            </w:pict>
          </mc:Fallback>
        </mc:AlternateContent>
      </w:r>
    </w:p>
    <w:p w14:paraId="740FBD2F" w14:textId="2E7EF7BF" w:rsidR="00065EA5" w:rsidRDefault="00065EA5" w:rsidP="00490C43">
      <w:pPr>
        <w:spacing w:after="0" w:line="240" w:lineRule="auto"/>
        <w:rPr>
          <w:rtl/>
        </w:rPr>
      </w:pPr>
    </w:p>
    <w:p w14:paraId="2C3C4119" w14:textId="69F5D6D0" w:rsidR="00065EA5" w:rsidRDefault="00065EA5" w:rsidP="00490C43">
      <w:pPr>
        <w:spacing w:after="0" w:line="240" w:lineRule="auto"/>
        <w:rPr>
          <w:rtl/>
        </w:rPr>
      </w:pPr>
    </w:p>
    <w:p w14:paraId="1933BD07" w14:textId="0C6A720E" w:rsidR="00065EA5" w:rsidRDefault="00065EA5" w:rsidP="00490C43">
      <w:pPr>
        <w:spacing w:after="0" w:line="240" w:lineRule="auto"/>
        <w:rPr>
          <w:rtl/>
        </w:rPr>
      </w:pPr>
    </w:p>
    <w:p w14:paraId="78FC9341" w14:textId="4005D5B1" w:rsidR="00065EA5" w:rsidRDefault="00065EA5" w:rsidP="00490C43">
      <w:pPr>
        <w:spacing w:after="0" w:line="240" w:lineRule="auto"/>
        <w:rPr>
          <w:rtl/>
        </w:rPr>
      </w:pPr>
    </w:p>
    <w:p w14:paraId="7253E5B6" w14:textId="5BD6DF92" w:rsidR="00065EA5" w:rsidRDefault="00065EA5" w:rsidP="00490C43">
      <w:pPr>
        <w:spacing w:after="0" w:line="240" w:lineRule="auto"/>
        <w:rPr>
          <w:rtl/>
        </w:rPr>
      </w:pPr>
    </w:p>
    <w:p w14:paraId="7EAD1D89" w14:textId="78394E88" w:rsidR="00065EA5" w:rsidRDefault="00065EA5" w:rsidP="00490C43">
      <w:pPr>
        <w:spacing w:after="0" w:line="240" w:lineRule="auto"/>
        <w:rPr>
          <w:rtl/>
        </w:rPr>
      </w:pPr>
    </w:p>
    <w:p w14:paraId="55F02719" w14:textId="2B51F54C" w:rsidR="00065EA5" w:rsidRDefault="00065EA5" w:rsidP="00490C43">
      <w:pPr>
        <w:spacing w:after="0" w:line="240" w:lineRule="auto"/>
        <w:rPr>
          <w:rtl/>
        </w:rPr>
      </w:pPr>
    </w:p>
    <w:p w14:paraId="1C8A54FE" w14:textId="66650A38" w:rsidR="004B7D0E" w:rsidRDefault="004B7D0E" w:rsidP="00490C43">
      <w:pPr>
        <w:spacing w:after="0" w:line="240" w:lineRule="auto"/>
        <w:rPr>
          <w:rtl/>
        </w:rPr>
      </w:pPr>
    </w:p>
    <w:p w14:paraId="12A0AB41" w14:textId="00F1DFA3" w:rsidR="004B7D0E" w:rsidRDefault="004B7D0E" w:rsidP="00490C43">
      <w:pPr>
        <w:spacing w:after="0" w:line="240" w:lineRule="auto"/>
        <w:rPr>
          <w:rtl/>
        </w:rPr>
      </w:pPr>
    </w:p>
    <w:p w14:paraId="04842C0C" w14:textId="694E44EB" w:rsidR="004B7D0E" w:rsidRDefault="004B7D0E" w:rsidP="00490C43">
      <w:pPr>
        <w:spacing w:after="0" w:line="240" w:lineRule="auto"/>
        <w:rPr>
          <w:rtl/>
        </w:rPr>
      </w:pPr>
    </w:p>
    <w:p w14:paraId="4C2ABF35" w14:textId="77777777" w:rsidR="004B7D0E" w:rsidRDefault="004B7D0E" w:rsidP="00490C43">
      <w:pPr>
        <w:spacing w:after="0" w:line="240" w:lineRule="auto"/>
        <w:rPr>
          <w:rtl/>
        </w:rPr>
      </w:pPr>
    </w:p>
    <w:p w14:paraId="351F424A" w14:textId="3D733843" w:rsidR="00490C43" w:rsidRDefault="00490C43" w:rsidP="00490C43">
      <w:pPr>
        <w:spacing w:after="0" w:line="240" w:lineRule="auto"/>
        <w:rPr>
          <w:rtl/>
        </w:rPr>
      </w:pPr>
    </w:p>
    <w:p w14:paraId="684CFD08" w14:textId="2E02091E" w:rsidR="00065EA5" w:rsidRDefault="00065EA5" w:rsidP="00490C43">
      <w:pPr>
        <w:spacing w:after="0" w:line="240" w:lineRule="auto"/>
        <w:rPr>
          <w:rtl/>
        </w:rPr>
      </w:pPr>
    </w:p>
    <w:p w14:paraId="0691AC2B" w14:textId="517435AE" w:rsidR="00065EA5" w:rsidRDefault="00065EA5" w:rsidP="00490C43">
      <w:pPr>
        <w:spacing w:after="0" w:line="240" w:lineRule="auto"/>
        <w:rPr>
          <w:rtl/>
        </w:rPr>
      </w:pPr>
    </w:p>
    <w:p w14:paraId="53D5EB9C" w14:textId="723C37A3" w:rsidR="00065EA5" w:rsidRDefault="00B10313" w:rsidP="00490C43">
      <w:pPr>
        <w:spacing w:after="0" w:line="240" w:lineRule="auto"/>
        <w:rPr>
          <w:rtl/>
        </w:rPr>
      </w:pPr>
      <w:r w:rsidRPr="00065EA5">
        <w:rPr>
          <w:rFonts w:cs="Calibri Light"/>
          <w:noProof/>
          <w:rtl/>
        </w:rPr>
        <mc:AlternateContent>
          <mc:Choice Requires="wpg">
            <w:drawing>
              <wp:anchor distT="0" distB="0" distL="114300" distR="114300" simplePos="0" relativeHeight="251697664" behindDoc="0" locked="0" layoutInCell="1" allowOverlap="1" wp14:anchorId="03ABA7DE" wp14:editId="00B294B3">
                <wp:simplePos x="0" y="0"/>
                <wp:positionH relativeFrom="margin">
                  <wp:align>center</wp:align>
                </wp:positionH>
                <wp:positionV relativeFrom="paragraph">
                  <wp:posOffset>8065</wp:posOffset>
                </wp:positionV>
                <wp:extent cx="4264319" cy="2530475"/>
                <wp:effectExtent l="0" t="0" r="3175" b="3175"/>
                <wp:wrapNone/>
                <wp:docPr id="249" name="Group 249"/>
                <wp:cNvGraphicFramePr/>
                <a:graphic xmlns:a="http://schemas.openxmlformats.org/drawingml/2006/main">
                  <a:graphicData uri="http://schemas.microsoft.com/office/word/2010/wordprocessingGroup">
                    <wpg:wgp>
                      <wpg:cNvGrpSpPr/>
                      <wpg:grpSpPr>
                        <a:xfrm>
                          <a:off x="0" y="0"/>
                          <a:ext cx="4264319" cy="2530475"/>
                          <a:chOff x="-900455" y="-1"/>
                          <a:chExt cx="4179121" cy="2530549"/>
                        </a:xfrm>
                      </wpg:grpSpPr>
                      <pic:pic xmlns:pic="http://schemas.openxmlformats.org/drawingml/2006/picture">
                        <pic:nvPicPr>
                          <pic:cNvPr id="250" name="Picture 250"/>
                          <pic:cNvPicPr>
                            <a:picLocks noChangeAspect="1"/>
                          </pic:cNvPicPr>
                        </pic:nvPicPr>
                        <pic:blipFill>
                          <a:blip r:embed="rId160" cstate="print">
                            <a:extLst>
                              <a:ext uri="{28A0092B-C50C-407E-A947-70E740481C1C}">
                                <a14:useLocalDpi xmlns:a14="http://schemas.microsoft.com/office/drawing/2010/main" val="0"/>
                              </a:ext>
                            </a:extLst>
                          </a:blip>
                          <a:srcRect l="7826" r="7826"/>
                          <a:stretch/>
                        </pic:blipFill>
                        <pic:spPr bwMode="auto">
                          <a:xfrm>
                            <a:off x="-900455" y="-1"/>
                            <a:ext cx="4179121" cy="2530549"/>
                          </a:xfrm>
                          <a:prstGeom prst="rect">
                            <a:avLst/>
                          </a:prstGeom>
                          <a:noFill/>
                          <a:ln>
                            <a:noFill/>
                          </a:ln>
                          <a:extLst>
                            <a:ext uri="{53640926-AAD7-44D8-BBD7-CCE9431645EC}">
                              <a14:shadowObscured xmlns:a14="http://schemas.microsoft.com/office/drawing/2010/main"/>
                            </a:ext>
                          </a:extLst>
                        </pic:spPr>
                      </pic:pic>
                      <wps:wsp>
                        <wps:cNvPr id="251" name="Text Box 251"/>
                        <wps:cNvSpPr txBox="1"/>
                        <wps:spPr>
                          <a:xfrm>
                            <a:off x="1424563" y="566334"/>
                            <a:ext cx="919429" cy="340612"/>
                          </a:xfrm>
                          <a:prstGeom prst="rect">
                            <a:avLst/>
                          </a:prstGeom>
                          <a:noFill/>
                          <a:ln w="6350">
                            <a:noFill/>
                          </a:ln>
                        </wps:spPr>
                        <wps:txbx>
                          <w:txbxContent>
                            <w:p w14:paraId="4BA299AB" w14:textId="1B1C0AEF" w:rsidR="00EA1699" w:rsidRPr="00C473EC" w:rsidRDefault="00EA1699" w:rsidP="00065EA5">
                              <w:pPr>
                                <w:pStyle w:val="Caption"/>
                                <w:jc w:val="left"/>
                              </w:pPr>
                              <w:r>
                                <w:t>Figure 9</w:t>
                              </w:r>
                              <w:r w:rsidRPr="00FE29C0">
                                <w:t>-</w:t>
                              </w:r>
                              <w:r>
                                <w:rPr>
                                  <w:rFonts w:hint="cs"/>
                                  <w:rtl/>
                                </w:rPr>
                                <w:t>47</w:t>
                              </w:r>
                            </w:p>
                            <w:p w14:paraId="37EE187A"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BA7DE" id="Group 249" o:spid="_x0000_s1227" style="position:absolute;left:0;text-align:left;margin-left:0;margin-top:.65pt;width:335.75pt;height:199.25pt;z-index:251697664;mso-position-horizontal:center;mso-position-horizontal-relative:margin;mso-width-relative:margin;mso-height-relative:margin" coordorigin="-9004" coordsize="41791,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">
                <v:shape id="Picture 250" o:spid="_x0000_s1228" type="#_x0000_t75" style="position:absolute;left:-9004;width:41790;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">
                  <v:imagedata r:id="rId161" o:title="" cropleft="5129f" cropright="5129f"/>
                </v:shape>
                <v:shape id="Text Box 251" o:spid="_x0000_s1229"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4BA299AB" w14:textId="1B1C0AEF" w:rsidR="00EA1699" w:rsidRPr="00C473EC" w:rsidRDefault="00EA1699" w:rsidP="00065EA5">
                        <w:pPr>
                          <w:pStyle w:val="Caption"/>
                          <w:jc w:val="left"/>
                        </w:pPr>
                        <w:r>
                          <w:t>Figure 9</w:t>
                        </w:r>
                        <w:r w:rsidRPr="00FE29C0">
                          <w:t>-</w:t>
                        </w:r>
                        <w:r>
                          <w:rPr>
                            <w:rFonts w:hint="cs"/>
                            <w:rtl/>
                          </w:rPr>
                          <w:t>47</w:t>
                        </w:r>
                      </w:p>
                      <w:p w14:paraId="37EE187A" w14:textId="77777777" w:rsidR="00EA1699" w:rsidRDefault="00EA1699" w:rsidP="00065EA5">
                        <w:pPr>
                          <w:rPr>
                            <w:lang w:bidi="ar-SA"/>
                          </w:rPr>
                        </w:pPr>
                      </w:p>
                    </w:txbxContent>
                  </v:textbox>
                </v:shape>
                <w10:wrap anchorx="margin"/>
              </v:group>
            </w:pict>
          </mc:Fallback>
        </mc:AlternateContent>
      </w:r>
    </w:p>
    <w:p w14:paraId="71F79E9E" w14:textId="50174D67" w:rsidR="00065EA5" w:rsidRDefault="00065EA5" w:rsidP="00490C43">
      <w:pPr>
        <w:spacing w:after="0" w:line="240" w:lineRule="auto"/>
        <w:rPr>
          <w:rtl/>
        </w:rPr>
      </w:pPr>
    </w:p>
    <w:p w14:paraId="12C07487" w14:textId="20DBDBA8" w:rsidR="00065EA5" w:rsidRDefault="00065EA5" w:rsidP="00490C43">
      <w:pPr>
        <w:spacing w:after="0" w:line="240" w:lineRule="auto"/>
        <w:rPr>
          <w:rtl/>
        </w:rPr>
      </w:pPr>
    </w:p>
    <w:p w14:paraId="35A2D90C" w14:textId="0A144D45" w:rsidR="00065EA5" w:rsidRDefault="00065EA5" w:rsidP="00490C43">
      <w:pPr>
        <w:spacing w:after="0" w:line="240" w:lineRule="auto"/>
        <w:rPr>
          <w:rtl/>
        </w:rPr>
      </w:pPr>
    </w:p>
    <w:p w14:paraId="59A36AA1" w14:textId="36601EC2" w:rsidR="00065EA5" w:rsidRDefault="00065EA5" w:rsidP="00490C43">
      <w:pPr>
        <w:spacing w:after="0" w:line="240" w:lineRule="auto"/>
        <w:rPr>
          <w:rtl/>
        </w:rPr>
      </w:pPr>
    </w:p>
    <w:p w14:paraId="14145315" w14:textId="68792AF6" w:rsidR="00065EA5" w:rsidRDefault="00065EA5" w:rsidP="00490C43">
      <w:pPr>
        <w:spacing w:after="0" w:line="240" w:lineRule="auto"/>
        <w:rPr>
          <w:rtl/>
        </w:rPr>
      </w:pPr>
    </w:p>
    <w:p w14:paraId="7F193CE3" w14:textId="38FA1956" w:rsidR="00065EA5" w:rsidRDefault="00065EA5" w:rsidP="00490C43">
      <w:pPr>
        <w:spacing w:after="0" w:line="240" w:lineRule="auto"/>
        <w:rPr>
          <w:rtl/>
        </w:rPr>
      </w:pPr>
    </w:p>
    <w:p w14:paraId="2576474D" w14:textId="334A241A" w:rsidR="00065EA5" w:rsidRDefault="00065EA5" w:rsidP="00490C43">
      <w:pPr>
        <w:spacing w:after="0" w:line="240" w:lineRule="auto"/>
        <w:rPr>
          <w:rtl/>
        </w:rPr>
      </w:pPr>
    </w:p>
    <w:p w14:paraId="452E2851" w14:textId="05707B79" w:rsidR="00065EA5" w:rsidRDefault="00065EA5" w:rsidP="00490C43">
      <w:pPr>
        <w:spacing w:after="0" w:line="240" w:lineRule="auto"/>
        <w:rPr>
          <w:rtl/>
        </w:rPr>
      </w:pPr>
    </w:p>
    <w:p w14:paraId="629B949C" w14:textId="2E891A1D" w:rsidR="00065EA5" w:rsidRDefault="00065EA5" w:rsidP="00490C43">
      <w:pPr>
        <w:spacing w:after="0" w:line="240" w:lineRule="auto"/>
        <w:rPr>
          <w:rtl/>
        </w:rPr>
      </w:pPr>
    </w:p>
    <w:p w14:paraId="0FBD71D2" w14:textId="178E35B5" w:rsidR="00065EA5" w:rsidRDefault="00065EA5" w:rsidP="00490C43">
      <w:pPr>
        <w:spacing w:after="0" w:line="240" w:lineRule="auto"/>
        <w:rPr>
          <w:rtl/>
        </w:rPr>
      </w:pPr>
    </w:p>
    <w:p w14:paraId="110D1A01" w14:textId="7F6CBC3C" w:rsidR="00065EA5" w:rsidRDefault="00065EA5" w:rsidP="00490C43">
      <w:pPr>
        <w:spacing w:after="0" w:line="240" w:lineRule="auto"/>
        <w:rPr>
          <w:rtl/>
        </w:rPr>
      </w:pPr>
    </w:p>
    <w:p w14:paraId="50325E9E" w14:textId="7C18E23A" w:rsidR="00065EA5" w:rsidRDefault="00065EA5" w:rsidP="00490C43">
      <w:pPr>
        <w:spacing w:after="0" w:line="240" w:lineRule="auto"/>
        <w:rPr>
          <w:rtl/>
        </w:rPr>
      </w:pPr>
    </w:p>
    <w:p w14:paraId="02FE428D" w14:textId="2A81496F" w:rsidR="00065EA5" w:rsidRDefault="00065EA5" w:rsidP="00490C43">
      <w:pPr>
        <w:spacing w:after="0" w:line="240" w:lineRule="auto"/>
        <w:rPr>
          <w:rtl/>
        </w:rPr>
      </w:pPr>
    </w:p>
    <w:p w14:paraId="4ADAF3FA" w14:textId="3F17912F" w:rsidR="00065EA5" w:rsidRDefault="00065EA5" w:rsidP="00490C43">
      <w:pPr>
        <w:spacing w:after="0" w:line="240" w:lineRule="auto"/>
        <w:rPr>
          <w:rtl/>
        </w:rPr>
      </w:pPr>
    </w:p>
    <w:p w14:paraId="2CA2BFCF" w14:textId="45AF2577" w:rsidR="00065EA5" w:rsidRDefault="00B10313" w:rsidP="00490C43">
      <w:pPr>
        <w:spacing w:after="0" w:line="240" w:lineRule="auto"/>
        <w:rPr>
          <w:rtl/>
        </w:rPr>
      </w:pPr>
      <w:r w:rsidRPr="00065EA5">
        <w:rPr>
          <w:rFonts w:cs="Calibri Light"/>
          <w:noProof/>
          <w:rtl/>
        </w:rPr>
        <w:lastRenderedPageBreak/>
        <mc:AlternateContent>
          <mc:Choice Requires="wpg">
            <w:drawing>
              <wp:anchor distT="0" distB="0" distL="114300" distR="114300" simplePos="0" relativeHeight="251698688" behindDoc="0" locked="0" layoutInCell="1" allowOverlap="1" wp14:anchorId="72A8A76E" wp14:editId="5DFF5A76">
                <wp:simplePos x="0" y="0"/>
                <wp:positionH relativeFrom="margin">
                  <wp:align>center</wp:align>
                </wp:positionH>
                <wp:positionV relativeFrom="paragraph">
                  <wp:posOffset>6985</wp:posOffset>
                </wp:positionV>
                <wp:extent cx="4435428" cy="2530475"/>
                <wp:effectExtent l="0" t="0" r="3810" b="3175"/>
                <wp:wrapNone/>
                <wp:docPr id="252" name="Group 252"/>
                <wp:cNvGraphicFramePr/>
                <a:graphic xmlns:a="http://schemas.openxmlformats.org/drawingml/2006/main">
                  <a:graphicData uri="http://schemas.microsoft.com/office/word/2010/wordprocessingGroup">
                    <wpg:wgp>
                      <wpg:cNvGrpSpPr/>
                      <wpg:grpSpPr>
                        <a:xfrm>
                          <a:off x="0" y="0"/>
                          <a:ext cx="4435428" cy="2530475"/>
                          <a:chOff x="-987273" y="-1"/>
                          <a:chExt cx="4345946" cy="2530549"/>
                        </a:xfrm>
                      </wpg:grpSpPr>
                      <pic:pic xmlns:pic="http://schemas.openxmlformats.org/drawingml/2006/picture">
                        <pic:nvPicPr>
                          <pic:cNvPr id="253" name="Picture 253"/>
                          <pic:cNvPicPr>
                            <a:picLocks noChangeAspect="1"/>
                          </pic:cNvPicPr>
                        </pic:nvPicPr>
                        <pic:blipFill>
                          <a:blip r:embed="rId162" cstate="print">
                            <a:extLst>
                              <a:ext uri="{28A0092B-C50C-407E-A947-70E740481C1C}">
                                <a14:useLocalDpi xmlns:a14="http://schemas.microsoft.com/office/drawing/2010/main" val="0"/>
                              </a:ext>
                            </a:extLst>
                          </a:blip>
                          <a:srcRect l="6134" r="6134"/>
                          <a:stretch/>
                        </pic:blipFill>
                        <pic:spPr bwMode="auto">
                          <a:xfrm>
                            <a:off x="-987273" y="-1"/>
                            <a:ext cx="4345946" cy="2530549"/>
                          </a:xfrm>
                          <a:prstGeom prst="rect">
                            <a:avLst/>
                          </a:prstGeom>
                          <a:noFill/>
                          <a:ln>
                            <a:noFill/>
                          </a:ln>
                          <a:extLst>
                            <a:ext uri="{53640926-AAD7-44D8-BBD7-CCE9431645EC}">
                              <a14:shadowObscured xmlns:a14="http://schemas.microsoft.com/office/drawing/2010/main"/>
                            </a:ext>
                          </a:extLst>
                        </pic:spPr>
                      </pic:pic>
                      <wps:wsp>
                        <wps:cNvPr id="254" name="Text Box 254"/>
                        <wps:cNvSpPr txBox="1"/>
                        <wps:spPr>
                          <a:xfrm>
                            <a:off x="1424563" y="566334"/>
                            <a:ext cx="919429" cy="340612"/>
                          </a:xfrm>
                          <a:prstGeom prst="rect">
                            <a:avLst/>
                          </a:prstGeom>
                          <a:noFill/>
                          <a:ln w="6350">
                            <a:noFill/>
                          </a:ln>
                        </wps:spPr>
                        <wps:txbx>
                          <w:txbxContent>
                            <w:p w14:paraId="65C88EE5" w14:textId="1731E22C" w:rsidR="00EA1699" w:rsidRPr="00C473EC" w:rsidRDefault="00EA1699" w:rsidP="00065EA5">
                              <w:pPr>
                                <w:pStyle w:val="Caption"/>
                                <w:jc w:val="left"/>
                              </w:pPr>
                              <w:r>
                                <w:t>Figure 9</w:t>
                              </w:r>
                              <w:r w:rsidRPr="00FE29C0">
                                <w:t>-</w:t>
                              </w:r>
                              <w:r>
                                <w:rPr>
                                  <w:rFonts w:hint="cs"/>
                                  <w:rtl/>
                                </w:rPr>
                                <w:t>48</w:t>
                              </w:r>
                            </w:p>
                            <w:p w14:paraId="5A1EC3A7"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A8A76E" id="Group 252" o:spid="_x0000_s1230" style="position:absolute;left:0;text-align:left;margin-left:0;margin-top:.55pt;width:349.25pt;height:199.25pt;z-index:251698688;mso-position-horizontal:center;mso-position-horizontal-relative:margin;mso-width-relative:margin;mso-height-relative:margin" coordorigin="-9872" coordsize="43459,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">
                <v:shape id="Picture 253" o:spid="_x0000_s1231" type="#_x0000_t75" style="position:absolute;left:-9872;width:43458;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">
                  <v:imagedata r:id="rId163" o:title="" cropleft="4020f" cropright="4020f"/>
                </v:shape>
                <v:shape id="Text Box 254" o:spid="_x0000_s1232"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65C88EE5" w14:textId="1731E22C" w:rsidR="00EA1699" w:rsidRPr="00C473EC" w:rsidRDefault="00EA1699" w:rsidP="00065EA5">
                        <w:pPr>
                          <w:pStyle w:val="Caption"/>
                          <w:jc w:val="left"/>
                        </w:pPr>
                        <w:r>
                          <w:t>Figure 9</w:t>
                        </w:r>
                        <w:r w:rsidRPr="00FE29C0">
                          <w:t>-</w:t>
                        </w:r>
                        <w:r>
                          <w:rPr>
                            <w:rFonts w:hint="cs"/>
                            <w:rtl/>
                          </w:rPr>
                          <w:t>48</w:t>
                        </w:r>
                      </w:p>
                      <w:p w14:paraId="5A1EC3A7" w14:textId="77777777" w:rsidR="00EA1699" w:rsidRDefault="00EA1699" w:rsidP="00065EA5">
                        <w:pPr>
                          <w:rPr>
                            <w:lang w:bidi="ar-SA"/>
                          </w:rPr>
                        </w:pPr>
                      </w:p>
                    </w:txbxContent>
                  </v:textbox>
                </v:shape>
                <w10:wrap anchorx="margin"/>
              </v:group>
            </w:pict>
          </mc:Fallback>
        </mc:AlternateContent>
      </w:r>
    </w:p>
    <w:p w14:paraId="2F95DA4F" w14:textId="4E858DDF" w:rsidR="00065EA5" w:rsidRDefault="00065EA5" w:rsidP="00490C43">
      <w:pPr>
        <w:spacing w:after="0" w:line="240" w:lineRule="auto"/>
        <w:rPr>
          <w:rtl/>
        </w:rPr>
      </w:pPr>
    </w:p>
    <w:p w14:paraId="3EAEBE04" w14:textId="15F86311" w:rsidR="00065EA5" w:rsidRDefault="00065EA5" w:rsidP="00490C43">
      <w:pPr>
        <w:spacing w:after="0" w:line="240" w:lineRule="auto"/>
        <w:rPr>
          <w:rtl/>
        </w:rPr>
      </w:pPr>
    </w:p>
    <w:p w14:paraId="69E7BF85" w14:textId="262615FC" w:rsidR="00065EA5" w:rsidRDefault="00065EA5" w:rsidP="00490C43">
      <w:pPr>
        <w:spacing w:after="0" w:line="240" w:lineRule="auto"/>
        <w:rPr>
          <w:rtl/>
        </w:rPr>
      </w:pPr>
    </w:p>
    <w:p w14:paraId="1591D8F6" w14:textId="2B1DFAC7" w:rsidR="00065EA5" w:rsidRDefault="00065EA5" w:rsidP="00490C43">
      <w:pPr>
        <w:spacing w:after="0" w:line="240" w:lineRule="auto"/>
        <w:rPr>
          <w:rtl/>
        </w:rPr>
      </w:pPr>
    </w:p>
    <w:p w14:paraId="1201720B" w14:textId="3295846C" w:rsidR="00065EA5" w:rsidRDefault="00065EA5" w:rsidP="00490C43">
      <w:pPr>
        <w:spacing w:after="0" w:line="240" w:lineRule="auto"/>
        <w:rPr>
          <w:rtl/>
        </w:rPr>
      </w:pPr>
    </w:p>
    <w:p w14:paraId="52E62223" w14:textId="4E431162" w:rsidR="00065EA5" w:rsidRDefault="00065EA5" w:rsidP="00490C43">
      <w:pPr>
        <w:spacing w:after="0" w:line="240" w:lineRule="auto"/>
        <w:rPr>
          <w:rtl/>
        </w:rPr>
      </w:pPr>
    </w:p>
    <w:p w14:paraId="7BBC2701" w14:textId="49F46F96" w:rsidR="00065EA5" w:rsidRDefault="00065EA5" w:rsidP="00490C43">
      <w:pPr>
        <w:spacing w:after="0" w:line="240" w:lineRule="auto"/>
        <w:rPr>
          <w:rtl/>
        </w:rPr>
      </w:pPr>
    </w:p>
    <w:p w14:paraId="0BAB527F" w14:textId="0517F822" w:rsidR="00065EA5" w:rsidRDefault="00065EA5" w:rsidP="00490C43">
      <w:pPr>
        <w:spacing w:after="0" w:line="240" w:lineRule="auto"/>
        <w:rPr>
          <w:rtl/>
        </w:rPr>
      </w:pPr>
    </w:p>
    <w:p w14:paraId="002F960E" w14:textId="71986767" w:rsidR="00065EA5" w:rsidRDefault="00065EA5" w:rsidP="00490C43">
      <w:pPr>
        <w:spacing w:after="0" w:line="240" w:lineRule="auto"/>
        <w:rPr>
          <w:rtl/>
        </w:rPr>
      </w:pPr>
    </w:p>
    <w:p w14:paraId="50F11E7D" w14:textId="1D6AB4A7" w:rsidR="00065EA5" w:rsidRDefault="00065EA5" w:rsidP="00490C43">
      <w:pPr>
        <w:spacing w:after="0" w:line="240" w:lineRule="auto"/>
        <w:rPr>
          <w:rtl/>
        </w:rPr>
      </w:pPr>
    </w:p>
    <w:p w14:paraId="1874944E" w14:textId="3C2234BD" w:rsidR="00065EA5" w:rsidRDefault="00065EA5" w:rsidP="00490C43">
      <w:pPr>
        <w:spacing w:after="0" w:line="240" w:lineRule="auto"/>
        <w:rPr>
          <w:rtl/>
        </w:rPr>
      </w:pPr>
    </w:p>
    <w:p w14:paraId="1EC3EFE2" w14:textId="2B303861" w:rsidR="00B10313" w:rsidRDefault="00B10313" w:rsidP="00490C43">
      <w:pPr>
        <w:spacing w:after="0" w:line="240" w:lineRule="auto"/>
      </w:pPr>
    </w:p>
    <w:p w14:paraId="0516D0DB" w14:textId="38397B7D" w:rsidR="00B10313" w:rsidRDefault="00B10313" w:rsidP="00490C43">
      <w:pPr>
        <w:spacing w:after="0" w:line="240" w:lineRule="auto"/>
      </w:pPr>
    </w:p>
    <w:p w14:paraId="41E3168C" w14:textId="7EC3CACF" w:rsidR="00B10313" w:rsidRDefault="00B10313" w:rsidP="00490C43">
      <w:pPr>
        <w:spacing w:after="0" w:line="240" w:lineRule="auto"/>
      </w:pPr>
      <w:r w:rsidRPr="00065EA5">
        <w:rPr>
          <w:rFonts w:cs="Calibri Light"/>
          <w:noProof/>
          <w:rtl/>
        </w:rPr>
        <mc:AlternateContent>
          <mc:Choice Requires="wpg">
            <w:drawing>
              <wp:anchor distT="0" distB="0" distL="114300" distR="114300" simplePos="0" relativeHeight="251699712" behindDoc="0" locked="0" layoutInCell="1" allowOverlap="1" wp14:anchorId="76BC6C61" wp14:editId="283E4CFE">
                <wp:simplePos x="0" y="0"/>
                <wp:positionH relativeFrom="margin">
                  <wp:align>center</wp:align>
                </wp:positionH>
                <wp:positionV relativeFrom="paragraph">
                  <wp:posOffset>179212</wp:posOffset>
                </wp:positionV>
                <wp:extent cx="4537492" cy="2530475"/>
                <wp:effectExtent l="0" t="0" r="0" b="3175"/>
                <wp:wrapNone/>
                <wp:docPr id="255" name="Group 255"/>
                <wp:cNvGraphicFramePr/>
                <a:graphic xmlns:a="http://schemas.openxmlformats.org/drawingml/2006/main">
                  <a:graphicData uri="http://schemas.microsoft.com/office/word/2010/wordprocessingGroup">
                    <wpg:wgp>
                      <wpg:cNvGrpSpPr/>
                      <wpg:grpSpPr>
                        <a:xfrm>
                          <a:off x="0" y="0"/>
                          <a:ext cx="4537492" cy="2530475"/>
                          <a:chOff x="-1014075" y="-1"/>
                          <a:chExt cx="4446377" cy="2530549"/>
                        </a:xfrm>
                      </wpg:grpSpPr>
                      <pic:pic xmlns:pic="http://schemas.openxmlformats.org/drawingml/2006/picture">
                        <pic:nvPicPr>
                          <pic:cNvPr id="256" name="Picture 256"/>
                          <pic:cNvPicPr>
                            <a:picLocks noChangeAspect="1"/>
                          </pic:cNvPicPr>
                        </pic:nvPicPr>
                        <pic:blipFill>
                          <a:blip r:embed="rId164" cstate="print">
                            <a:extLst>
                              <a:ext uri="{28A0092B-C50C-407E-A947-70E740481C1C}">
                                <a14:useLocalDpi xmlns:a14="http://schemas.microsoft.com/office/drawing/2010/main" val="0"/>
                              </a:ext>
                            </a:extLst>
                          </a:blip>
                          <a:srcRect l="5125" r="5125"/>
                          <a:stretch/>
                        </pic:blipFill>
                        <pic:spPr bwMode="auto">
                          <a:xfrm>
                            <a:off x="-1014075" y="-1"/>
                            <a:ext cx="4446377" cy="2530549"/>
                          </a:xfrm>
                          <a:prstGeom prst="rect">
                            <a:avLst/>
                          </a:prstGeom>
                          <a:noFill/>
                          <a:ln>
                            <a:noFill/>
                          </a:ln>
                          <a:extLst>
                            <a:ext uri="{53640926-AAD7-44D8-BBD7-CCE9431645EC}">
                              <a14:shadowObscured xmlns:a14="http://schemas.microsoft.com/office/drawing/2010/main"/>
                            </a:ext>
                          </a:extLst>
                        </pic:spPr>
                      </pic:pic>
                      <wps:wsp>
                        <wps:cNvPr id="257" name="Text Box 257"/>
                        <wps:cNvSpPr txBox="1"/>
                        <wps:spPr>
                          <a:xfrm>
                            <a:off x="1424563" y="566334"/>
                            <a:ext cx="919429" cy="340612"/>
                          </a:xfrm>
                          <a:prstGeom prst="rect">
                            <a:avLst/>
                          </a:prstGeom>
                          <a:noFill/>
                          <a:ln w="6350">
                            <a:noFill/>
                          </a:ln>
                        </wps:spPr>
                        <wps:txbx>
                          <w:txbxContent>
                            <w:p w14:paraId="0D157E55" w14:textId="24316D11" w:rsidR="00EA1699" w:rsidRPr="00C473EC" w:rsidRDefault="00EA1699" w:rsidP="00065EA5">
                              <w:pPr>
                                <w:pStyle w:val="Caption"/>
                                <w:jc w:val="left"/>
                              </w:pPr>
                              <w:r>
                                <w:t>Figure 9</w:t>
                              </w:r>
                              <w:r w:rsidRPr="00FE29C0">
                                <w:t>-</w:t>
                              </w:r>
                              <w:r>
                                <w:rPr>
                                  <w:rFonts w:hint="cs"/>
                                  <w:rtl/>
                                </w:rPr>
                                <w:t>49</w:t>
                              </w:r>
                            </w:p>
                            <w:p w14:paraId="0C9C37DB"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C6C61" id="Group 255" o:spid="_x0000_s1233" style="position:absolute;left:0;text-align:left;margin-left:0;margin-top:14.1pt;width:357.3pt;height:199.25pt;z-index:251699712;mso-position-horizontal:center;mso-position-horizontal-relative:margin;mso-width-relative:margin;mso-height-relative:margin" coordorigin="-10140" coordsize="44463,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">
                <v:shape id="Picture 256" o:spid="_x0000_s1234" type="#_x0000_t75" style="position:absolute;left:-10140;width:44463;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">
                  <v:imagedata r:id="rId165" o:title="" cropleft="3359f" cropright="3359f"/>
                </v:shape>
                <v:shape id="Text Box 257" o:spid="_x0000_s1235"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0D157E55" w14:textId="24316D11" w:rsidR="00EA1699" w:rsidRPr="00C473EC" w:rsidRDefault="00EA1699" w:rsidP="00065EA5">
                        <w:pPr>
                          <w:pStyle w:val="Caption"/>
                          <w:jc w:val="left"/>
                        </w:pPr>
                        <w:r>
                          <w:t>Figure 9</w:t>
                        </w:r>
                        <w:r w:rsidRPr="00FE29C0">
                          <w:t>-</w:t>
                        </w:r>
                        <w:r>
                          <w:rPr>
                            <w:rFonts w:hint="cs"/>
                            <w:rtl/>
                          </w:rPr>
                          <w:t>49</w:t>
                        </w:r>
                      </w:p>
                      <w:p w14:paraId="0C9C37DB" w14:textId="77777777" w:rsidR="00EA1699" w:rsidRDefault="00EA1699" w:rsidP="00065EA5">
                        <w:pPr>
                          <w:rPr>
                            <w:lang w:bidi="ar-SA"/>
                          </w:rPr>
                        </w:pPr>
                      </w:p>
                    </w:txbxContent>
                  </v:textbox>
                </v:shape>
                <w10:wrap anchorx="margin"/>
              </v:group>
            </w:pict>
          </mc:Fallback>
        </mc:AlternateContent>
      </w:r>
    </w:p>
    <w:p w14:paraId="4748FC26" w14:textId="5FE2750C" w:rsidR="00B10313" w:rsidRDefault="00B10313" w:rsidP="00490C43">
      <w:pPr>
        <w:spacing w:after="0" w:line="240" w:lineRule="auto"/>
      </w:pPr>
    </w:p>
    <w:p w14:paraId="10C99C03" w14:textId="1F00B985" w:rsidR="00B10313" w:rsidRDefault="00B10313" w:rsidP="00490C43">
      <w:pPr>
        <w:spacing w:after="0" w:line="240" w:lineRule="auto"/>
      </w:pPr>
    </w:p>
    <w:p w14:paraId="4E0D4A73" w14:textId="5DFB62CA" w:rsidR="00B10313" w:rsidRDefault="00B10313" w:rsidP="00490C43">
      <w:pPr>
        <w:spacing w:after="0" w:line="240" w:lineRule="auto"/>
      </w:pPr>
    </w:p>
    <w:p w14:paraId="3ADC7316" w14:textId="120EF615" w:rsidR="00B10313" w:rsidRDefault="00B10313" w:rsidP="00490C43">
      <w:pPr>
        <w:spacing w:after="0" w:line="240" w:lineRule="auto"/>
      </w:pPr>
    </w:p>
    <w:p w14:paraId="1A8BFD21" w14:textId="6CA70E7B" w:rsidR="00B10313" w:rsidRDefault="00B10313" w:rsidP="00490C43">
      <w:pPr>
        <w:spacing w:after="0" w:line="240" w:lineRule="auto"/>
      </w:pPr>
    </w:p>
    <w:p w14:paraId="08726676" w14:textId="27D16747" w:rsidR="00B10313" w:rsidRDefault="00B10313" w:rsidP="00490C43">
      <w:pPr>
        <w:spacing w:after="0" w:line="240" w:lineRule="auto"/>
      </w:pPr>
    </w:p>
    <w:p w14:paraId="2773E14A" w14:textId="21C1D701" w:rsidR="00B10313" w:rsidRDefault="00B10313" w:rsidP="00490C43">
      <w:pPr>
        <w:spacing w:after="0" w:line="240" w:lineRule="auto"/>
      </w:pPr>
    </w:p>
    <w:p w14:paraId="667F44C8" w14:textId="005F2EA8" w:rsidR="00B10313" w:rsidRDefault="00B10313" w:rsidP="00490C43">
      <w:pPr>
        <w:spacing w:after="0" w:line="240" w:lineRule="auto"/>
      </w:pPr>
    </w:p>
    <w:p w14:paraId="043BF6CC" w14:textId="55D32BBF" w:rsidR="00B10313" w:rsidRDefault="00B10313" w:rsidP="00490C43">
      <w:pPr>
        <w:spacing w:after="0" w:line="240" w:lineRule="auto"/>
      </w:pPr>
    </w:p>
    <w:p w14:paraId="0960D0EF" w14:textId="02C24313" w:rsidR="00B10313" w:rsidRDefault="00B10313" w:rsidP="00490C43">
      <w:pPr>
        <w:spacing w:after="0" w:line="240" w:lineRule="auto"/>
      </w:pPr>
    </w:p>
    <w:p w14:paraId="34FACA1F" w14:textId="671F27B8" w:rsidR="00B10313" w:rsidRDefault="00B10313" w:rsidP="00490C43">
      <w:pPr>
        <w:spacing w:after="0" w:line="240" w:lineRule="auto"/>
      </w:pPr>
    </w:p>
    <w:p w14:paraId="7D8768AD" w14:textId="4EC7B7AC" w:rsidR="00B10313" w:rsidRDefault="00B10313" w:rsidP="00490C43">
      <w:pPr>
        <w:spacing w:after="0" w:line="240" w:lineRule="auto"/>
      </w:pPr>
    </w:p>
    <w:p w14:paraId="5EDE2104" w14:textId="0AA58700" w:rsidR="00B10313" w:rsidRDefault="00B10313" w:rsidP="00490C43">
      <w:pPr>
        <w:spacing w:after="0" w:line="240" w:lineRule="auto"/>
      </w:pPr>
    </w:p>
    <w:p w14:paraId="0B38B7BC" w14:textId="0274FB31" w:rsidR="00B10313" w:rsidRDefault="00B10313" w:rsidP="00490C43">
      <w:pPr>
        <w:spacing w:after="0" w:line="240" w:lineRule="auto"/>
      </w:pPr>
    </w:p>
    <w:p w14:paraId="4446F281" w14:textId="026EA8C7" w:rsidR="00B10313" w:rsidRDefault="00B10313" w:rsidP="00490C43">
      <w:pPr>
        <w:spacing w:after="0" w:line="240" w:lineRule="auto"/>
      </w:pPr>
      <w:r w:rsidRPr="00065EA5">
        <w:rPr>
          <w:rFonts w:cs="Calibri Light"/>
          <w:noProof/>
          <w:rtl/>
        </w:rPr>
        <mc:AlternateContent>
          <mc:Choice Requires="wpg">
            <w:drawing>
              <wp:anchor distT="0" distB="0" distL="114300" distR="114300" simplePos="0" relativeHeight="251700736" behindDoc="0" locked="0" layoutInCell="1" allowOverlap="1" wp14:anchorId="56E0E0E6" wp14:editId="791C6F55">
                <wp:simplePos x="0" y="0"/>
                <wp:positionH relativeFrom="margin">
                  <wp:align>center</wp:align>
                </wp:positionH>
                <wp:positionV relativeFrom="paragraph">
                  <wp:posOffset>4445</wp:posOffset>
                </wp:positionV>
                <wp:extent cx="4203046" cy="2530475"/>
                <wp:effectExtent l="0" t="0" r="7620" b="3175"/>
                <wp:wrapNone/>
                <wp:docPr id="258" name="Group 258"/>
                <wp:cNvGraphicFramePr/>
                <a:graphic xmlns:a="http://schemas.openxmlformats.org/drawingml/2006/main">
                  <a:graphicData uri="http://schemas.microsoft.com/office/word/2010/wordprocessingGroup">
                    <wpg:wgp>
                      <wpg:cNvGrpSpPr/>
                      <wpg:grpSpPr>
                        <a:xfrm>
                          <a:off x="0" y="0"/>
                          <a:ext cx="4203046" cy="2530475"/>
                          <a:chOff x="-887079" y="-1"/>
                          <a:chExt cx="4119072" cy="2530549"/>
                        </a:xfrm>
                      </wpg:grpSpPr>
                      <pic:pic xmlns:pic="http://schemas.openxmlformats.org/drawingml/2006/picture">
                        <pic:nvPicPr>
                          <pic:cNvPr id="259" name="Picture 259"/>
                          <pic:cNvPicPr>
                            <a:picLocks noChangeAspect="1"/>
                          </pic:cNvPicPr>
                        </pic:nvPicPr>
                        <pic:blipFill>
                          <a:blip r:embed="rId166" cstate="print">
                            <a:extLst>
                              <a:ext uri="{28A0092B-C50C-407E-A947-70E740481C1C}">
                                <a14:useLocalDpi xmlns:a14="http://schemas.microsoft.com/office/drawing/2010/main" val="0"/>
                              </a:ext>
                            </a:extLst>
                          </a:blip>
                          <a:srcRect l="8432" r="8432"/>
                          <a:stretch/>
                        </pic:blipFill>
                        <pic:spPr bwMode="auto">
                          <a:xfrm>
                            <a:off x="-887079" y="-1"/>
                            <a:ext cx="4119072" cy="2530549"/>
                          </a:xfrm>
                          <a:prstGeom prst="rect">
                            <a:avLst/>
                          </a:prstGeom>
                          <a:noFill/>
                          <a:ln>
                            <a:noFill/>
                          </a:ln>
                          <a:extLst>
                            <a:ext uri="{53640926-AAD7-44D8-BBD7-CCE9431645EC}">
                              <a14:shadowObscured xmlns:a14="http://schemas.microsoft.com/office/drawing/2010/main"/>
                            </a:ext>
                          </a:extLst>
                        </pic:spPr>
                      </pic:pic>
                      <wps:wsp>
                        <wps:cNvPr id="260" name="Text Box 260"/>
                        <wps:cNvSpPr txBox="1"/>
                        <wps:spPr>
                          <a:xfrm>
                            <a:off x="1424563" y="566334"/>
                            <a:ext cx="919429" cy="340612"/>
                          </a:xfrm>
                          <a:prstGeom prst="rect">
                            <a:avLst/>
                          </a:prstGeom>
                          <a:noFill/>
                          <a:ln w="6350">
                            <a:noFill/>
                          </a:ln>
                        </wps:spPr>
                        <wps:txbx>
                          <w:txbxContent>
                            <w:p w14:paraId="278F3225" w14:textId="75727B1B" w:rsidR="00EA1699" w:rsidRPr="00C473EC" w:rsidRDefault="00EA1699" w:rsidP="00065EA5">
                              <w:pPr>
                                <w:pStyle w:val="Caption"/>
                                <w:jc w:val="left"/>
                              </w:pPr>
                              <w:r>
                                <w:t>Figure 9</w:t>
                              </w:r>
                              <w:r w:rsidRPr="00FE29C0">
                                <w:t>-</w:t>
                              </w:r>
                              <w:r>
                                <w:rPr>
                                  <w:rFonts w:hint="cs"/>
                                  <w:rtl/>
                                </w:rPr>
                                <w:t>50</w:t>
                              </w:r>
                            </w:p>
                            <w:p w14:paraId="3B837D26"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E0E0E6" id="Group 258" o:spid="_x0000_s1236" style="position:absolute;left:0;text-align:left;margin-left:0;margin-top:.35pt;width:330.95pt;height:199.25pt;z-index:251700736;mso-position-horizontal:center;mso-position-horizontal-relative:margin;mso-width-relative:margin;mso-height-relative:margin" coordorigin="-8870" coordsize="41190,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">
                <v:shape id="Picture 259" o:spid="_x0000_s1237" type="#_x0000_t75" style="position:absolute;left:-8870;width:41189;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">
                  <v:imagedata r:id="rId167" o:title="" cropleft="5526f" cropright="5526f"/>
                </v:shape>
                <v:shape id="Text Box 260" o:spid="_x0000_s1238"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" filled="f" stroked="f" strokeweight=".5pt">
                  <v:textbox>
                    <w:txbxContent>
                      <w:p w14:paraId="278F3225" w14:textId="75727B1B" w:rsidR="00EA1699" w:rsidRPr="00C473EC" w:rsidRDefault="00EA1699" w:rsidP="00065EA5">
                        <w:pPr>
                          <w:pStyle w:val="Caption"/>
                          <w:jc w:val="left"/>
                        </w:pPr>
                        <w:r>
                          <w:t>Figure 9</w:t>
                        </w:r>
                        <w:r w:rsidRPr="00FE29C0">
                          <w:t>-</w:t>
                        </w:r>
                        <w:r>
                          <w:rPr>
                            <w:rFonts w:hint="cs"/>
                            <w:rtl/>
                          </w:rPr>
                          <w:t>50</w:t>
                        </w:r>
                      </w:p>
                      <w:p w14:paraId="3B837D26" w14:textId="77777777" w:rsidR="00EA1699" w:rsidRDefault="00EA1699" w:rsidP="00065EA5">
                        <w:pPr>
                          <w:rPr>
                            <w:lang w:bidi="ar-SA"/>
                          </w:rPr>
                        </w:pPr>
                      </w:p>
                    </w:txbxContent>
                  </v:textbox>
                </v:shape>
                <w10:wrap anchorx="margin"/>
              </v:group>
            </w:pict>
          </mc:Fallback>
        </mc:AlternateContent>
      </w:r>
    </w:p>
    <w:p w14:paraId="45FF2F17" w14:textId="6A25D20C" w:rsidR="00B10313" w:rsidRDefault="00B10313" w:rsidP="00490C43">
      <w:pPr>
        <w:spacing w:after="0" w:line="240" w:lineRule="auto"/>
      </w:pPr>
    </w:p>
    <w:p w14:paraId="473A1421" w14:textId="4DBAD7C7" w:rsidR="00B10313" w:rsidRDefault="00B10313" w:rsidP="00490C43">
      <w:pPr>
        <w:spacing w:after="0" w:line="240" w:lineRule="auto"/>
      </w:pPr>
    </w:p>
    <w:p w14:paraId="4E7F058C" w14:textId="4472C7FA" w:rsidR="00B10313" w:rsidRDefault="00B10313" w:rsidP="00490C43">
      <w:pPr>
        <w:spacing w:after="0" w:line="240" w:lineRule="auto"/>
      </w:pPr>
    </w:p>
    <w:p w14:paraId="2280313B" w14:textId="02783204" w:rsidR="00B10313" w:rsidRDefault="00B10313" w:rsidP="00490C43">
      <w:pPr>
        <w:spacing w:after="0" w:line="240" w:lineRule="auto"/>
      </w:pPr>
    </w:p>
    <w:p w14:paraId="7251A946" w14:textId="3D600E22" w:rsidR="00B10313" w:rsidRDefault="00B10313" w:rsidP="00490C43">
      <w:pPr>
        <w:spacing w:after="0" w:line="240" w:lineRule="auto"/>
      </w:pPr>
    </w:p>
    <w:p w14:paraId="10A8836A" w14:textId="69DFD0D3" w:rsidR="00B10313" w:rsidRDefault="00B10313" w:rsidP="00490C43">
      <w:pPr>
        <w:spacing w:after="0" w:line="240" w:lineRule="auto"/>
      </w:pPr>
    </w:p>
    <w:p w14:paraId="6D7EE84B" w14:textId="086BE9F5" w:rsidR="00B10313" w:rsidRDefault="00B10313" w:rsidP="00490C43">
      <w:pPr>
        <w:spacing w:after="0" w:line="240" w:lineRule="auto"/>
      </w:pPr>
    </w:p>
    <w:p w14:paraId="4B769AAA" w14:textId="7A0EF16D" w:rsidR="00B10313" w:rsidRDefault="00B10313" w:rsidP="00490C43">
      <w:pPr>
        <w:spacing w:after="0" w:line="240" w:lineRule="auto"/>
      </w:pPr>
    </w:p>
    <w:p w14:paraId="5C4186A0" w14:textId="0434C913" w:rsidR="00B10313" w:rsidRDefault="00B10313" w:rsidP="00490C43">
      <w:pPr>
        <w:spacing w:after="0" w:line="240" w:lineRule="auto"/>
      </w:pPr>
    </w:p>
    <w:p w14:paraId="3B8EEC83" w14:textId="24E7721E" w:rsidR="00B10313" w:rsidRDefault="00B10313" w:rsidP="00490C43">
      <w:pPr>
        <w:spacing w:after="0" w:line="240" w:lineRule="auto"/>
      </w:pPr>
    </w:p>
    <w:p w14:paraId="20D388D6" w14:textId="1111C709" w:rsidR="00B10313" w:rsidRDefault="00B10313" w:rsidP="00490C43">
      <w:pPr>
        <w:spacing w:after="0" w:line="240" w:lineRule="auto"/>
      </w:pPr>
    </w:p>
    <w:p w14:paraId="0D531E22" w14:textId="54A78457" w:rsidR="00B10313" w:rsidRDefault="00B10313" w:rsidP="00490C43">
      <w:pPr>
        <w:spacing w:after="0" w:line="240" w:lineRule="auto"/>
      </w:pPr>
    </w:p>
    <w:p w14:paraId="4C614A57" w14:textId="67BB150A" w:rsidR="00B10313" w:rsidRDefault="00B10313" w:rsidP="00490C43">
      <w:pPr>
        <w:spacing w:after="0" w:line="240" w:lineRule="auto"/>
      </w:pPr>
    </w:p>
    <w:p w14:paraId="0F231DD7" w14:textId="513C8896" w:rsidR="00B7353D" w:rsidRDefault="00B7353D" w:rsidP="00490C43">
      <w:pPr>
        <w:spacing w:after="0" w:line="240" w:lineRule="auto"/>
      </w:pPr>
    </w:p>
    <w:p w14:paraId="1A50C746" w14:textId="27F987AC" w:rsidR="00B7353D" w:rsidRDefault="00B7353D" w:rsidP="00490C43">
      <w:pPr>
        <w:spacing w:after="0" w:line="240" w:lineRule="auto"/>
      </w:pPr>
    </w:p>
    <w:p w14:paraId="2AD690A7" w14:textId="77777777" w:rsidR="00B7353D" w:rsidRDefault="00B7353D" w:rsidP="00490C43">
      <w:pPr>
        <w:spacing w:after="0" w:line="240" w:lineRule="auto"/>
      </w:pPr>
    </w:p>
    <w:p w14:paraId="4CDABC7C" w14:textId="693FB4D3" w:rsidR="00B10313" w:rsidRDefault="00B10313" w:rsidP="00490C43">
      <w:pPr>
        <w:spacing w:after="0" w:line="240" w:lineRule="auto"/>
      </w:pPr>
    </w:p>
    <w:p w14:paraId="36667FEF" w14:textId="2A50E367" w:rsidR="00B10313" w:rsidRDefault="00B10313" w:rsidP="00490C43">
      <w:pPr>
        <w:spacing w:after="0" w:line="240" w:lineRule="auto"/>
      </w:pPr>
      <w:r w:rsidRPr="00065EA5">
        <w:rPr>
          <w:rFonts w:cs="Calibri Light"/>
          <w:noProof/>
          <w:rtl/>
        </w:rPr>
        <w:lastRenderedPageBreak/>
        <mc:AlternateContent>
          <mc:Choice Requires="wpg">
            <w:drawing>
              <wp:anchor distT="0" distB="0" distL="114300" distR="114300" simplePos="0" relativeHeight="251701760" behindDoc="0" locked="0" layoutInCell="1" allowOverlap="1" wp14:anchorId="5CE365A1" wp14:editId="52E7FF85">
                <wp:simplePos x="0" y="0"/>
                <wp:positionH relativeFrom="margin">
                  <wp:align>center</wp:align>
                </wp:positionH>
                <wp:positionV relativeFrom="paragraph">
                  <wp:posOffset>45152</wp:posOffset>
                </wp:positionV>
                <wp:extent cx="4101086" cy="2530475"/>
                <wp:effectExtent l="0" t="0" r="0" b="3175"/>
                <wp:wrapNone/>
                <wp:docPr id="261" name="Group 261"/>
                <wp:cNvGraphicFramePr/>
                <a:graphic xmlns:a="http://schemas.openxmlformats.org/drawingml/2006/main">
                  <a:graphicData uri="http://schemas.microsoft.com/office/word/2010/wordprocessingGroup">
                    <wpg:wgp>
                      <wpg:cNvGrpSpPr/>
                      <wpg:grpSpPr>
                        <a:xfrm>
                          <a:off x="0" y="0"/>
                          <a:ext cx="4101086" cy="2530475"/>
                          <a:chOff x="-977802" y="-1"/>
                          <a:chExt cx="3827540" cy="2530549"/>
                        </a:xfrm>
                      </wpg:grpSpPr>
                      <pic:pic xmlns:pic="http://schemas.openxmlformats.org/drawingml/2006/picture">
                        <pic:nvPicPr>
                          <pic:cNvPr id="262" name="Picture 262"/>
                          <pic:cNvPicPr>
                            <a:picLocks noChangeAspect="1"/>
                          </pic:cNvPicPr>
                        </pic:nvPicPr>
                        <pic:blipFill>
                          <a:blip r:embed="rId168" cstate="print">
                            <a:extLst>
                              <a:ext uri="{28A0092B-C50C-407E-A947-70E740481C1C}">
                                <a14:useLocalDpi xmlns:a14="http://schemas.microsoft.com/office/drawing/2010/main" val="0"/>
                              </a:ext>
                            </a:extLst>
                          </a:blip>
                          <a:srcRect l="9441" r="9441"/>
                          <a:stretch/>
                        </pic:blipFill>
                        <pic:spPr bwMode="auto">
                          <a:xfrm>
                            <a:off x="-977802" y="-1"/>
                            <a:ext cx="3827540" cy="2530549"/>
                          </a:xfrm>
                          <a:prstGeom prst="rect">
                            <a:avLst/>
                          </a:prstGeom>
                          <a:noFill/>
                          <a:ln>
                            <a:noFill/>
                          </a:ln>
                          <a:extLst>
                            <a:ext uri="{53640926-AAD7-44D8-BBD7-CCE9431645EC}">
                              <a14:shadowObscured xmlns:a14="http://schemas.microsoft.com/office/drawing/2010/main"/>
                            </a:ext>
                          </a:extLst>
                        </pic:spPr>
                      </pic:pic>
                      <wps:wsp>
                        <wps:cNvPr id="263" name="Text Box 263"/>
                        <wps:cNvSpPr txBox="1"/>
                        <wps:spPr>
                          <a:xfrm>
                            <a:off x="1424563" y="566334"/>
                            <a:ext cx="919429" cy="340612"/>
                          </a:xfrm>
                          <a:prstGeom prst="rect">
                            <a:avLst/>
                          </a:prstGeom>
                          <a:noFill/>
                          <a:ln w="6350">
                            <a:noFill/>
                          </a:ln>
                        </wps:spPr>
                        <wps:txbx>
                          <w:txbxContent>
                            <w:p w14:paraId="41101ADD" w14:textId="6FBE5FEA" w:rsidR="00EA1699" w:rsidRPr="00C473EC" w:rsidRDefault="00EA1699" w:rsidP="00065EA5">
                              <w:pPr>
                                <w:pStyle w:val="Caption"/>
                                <w:jc w:val="left"/>
                              </w:pPr>
                              <w:r>
                                <w:t>Figure 9</w:t>
                              </w:r>
                              <w:r w:rsidRPr="00FE29C0">
                                <w:t>-</w:t>
                              </w:r>
                              <w:r>
                                <w:rPr>
                                  <w:rFonts w:hint="cs"/>
                                  <w:rtl/>
                                </w:rPr>
                                <w:t>51</w:t>
                              </w:r>
                            </w:p>
                            <w:p w14:paraId="21E376F0" w14:textId="77777777" w:rsidR="00EA1699" w:rsidRDefault="00EA1699" w:rsidP="00065EA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365A1" id="Group 261" o:spid="_x0000_s1239" style="position:absolute;left:0;text-align:left;margin-left:0;margin-top:3.55pt;width:322.9pt;height:199.25pt;z-index:251701760;mso-position-horizontal:center;mso-position-horizontal-relative:margin;mso-width-relative:margin;mso-height-relative:margin" coordorigin="-9778" coordsize="38275,25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">
                <v:shape id="Picture 262" o:spid="_x0000_s1240" type="#_x0000_t75" style="position:absolute;left:-9778;width:38275;height:2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">
                  <v:imagedata r:id="rId169" o:title="" cropleft="6187f" cropright="6187f"/>
                </v:shape>
                <v:shape id="Text Box 263" o:spid="_x0000_s1241" type="#_x0000_t202" style="position:absolute;left:14245;top:5663;width:9194;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41101ADD" w14:textId="6FBE5FEA" w:rsidR="00EA1699" w:rsidRPr="00C473EC" w:rsidRDefault="00EA1699" w:rsidP="00065EA5">
                        <w:pPr>
                          <w:pStyle w:val="Caption"/>
                          <w:jc w:val="left"/>
                        </w:pPr>
                        <w:r>
                          <w:t>Figure 9</w:t>
                        </w:r>
                        <w:r w:rsidRPr="00FE29C0">
                          <w:t>-</w:t>
                        </w:r>
                        <w:r>
                          <w:rPr>
                            <w:rFonts w:hint="cs"/>
                            <w:rtl/>
                          </w:rPr>
                          <w:t>51</w:t>
                        </w:r>
                      </w:p>
                      <w:p w14:paraId="21E376F0" w14:textId="77777777" w:rsidR="00EA1699" w:rsidRDefault="00EA1699" w:rsidP="00065EA5">
                        <w:pPr>
                          <w:rPr>
                            <w:lang w:bidi="ar-SA"/>
                          </w:rPr>
                        </w:pPr>
                      </w:p>
                    </w:txbxContent>
                  </v:textbox>
                </v:shape>
                <w10:wrap anchorx="margin"/>
              </v:group>
            </w:pict>
          </mc:Fallback>
        </mc:AlternateContent>
      </w:r>
    </w:p>
    <w:p w14:paraId="56E85477" w14:textId="29FD3EE9" w:rsidR="00B10313" w:rsidRDefault="00B10313" w:rsidP="00490C43">
      <w:pPr>
        <w:spacing w:after="0" w:line="240" w:lineRule="auto"/>
      </w:pPr>
    </w:p>
    <w:p w14:paraId="736336C6" w14:textId="40394ABB" w:rsidR="00B10313" w:rsidRDefault="00B10313" w:rsidP="00490C43">
      <w:pPr>
        <w:spacing w:after="0" w:line="240" w:lineRule="auto"/>
      </w:pPr>
    </w:p>
    <w:p w14:paraId="70F4CB10" w14:textId="7A1F0A90" w:rsidR="00B10313" w:rsidRDefault="00B10313" w:rsidP="00490C43">
      <w:pPr>
        <w:spacing w:after="0" w:line="240" w:lineRule="auto"/>
      </w:pPr>
    </w:p>
    <w:p w14:paraId="13E529EE" w14:textId="59864D6D" w:rsidR="00B10313" w:rsidRDefault="00B10313" w:rsidP="00490C43">
      <w:pPr>
        <w:spacing w:after="0" w:line="240" w:lineRule="auto"/>
      </w:pPr>
    </w:p>
    <w:p w14:paraId="105530C2" w14:textId="2F3C3401" w:rsidR="00B10313" w:rsidRDefault="00B10313" w:rsidP="00490C43">
      <w:pPr>
        <w:spacing w:after="0" w:line="240" w:lineRule="auto"/>
      </w:pPr>
    </w:p>
    <w:p w14:paraId="33A3E6AD" w14:textId="31D54C4C" w:rsidR="00B10313" w:rsidRDefault="00B10313" w:rsidP="00490C43">
      <w:pPr>
        <w:spacing w:after="0" w:line="240" w:lineRule="auto"/>
      </w:pPr>
    </w:p>
    <w:p w14:paraId="5EDCC418" w14:textId="565BA74E" w:rsidR="00B10313" w:rsidRDefault="00B10313" w:rsidP="00490C43">
      <w:pPr>
        <w:spacing w:after="0" w:line="240" w:lineRule="auto"/>
      </w:pPr>
    </w:p>
    <w:p w14:paraId="152E4C55" w14:textId="2C33090F" w:rsidR="00B10313" w:rsidRDefault="00B10313" w:rsidP="00490C43">
      <w:pPr>
        <w:spacing w:after="0" w:line="240" w:lineRule="auto"/>
      </w:pPr>
    </w:p>
    <w:p w14:paraId="3CEF566C" w14:textId="44D33C22" w:rsidR="00B10313" w:rsidRDefault="00B10313" w:rsidP="00490C43">
      <w:pPr>
        <w:spacing w:after="0" w:line="240" w:lineRule="auto"/>
      </w:pPr>
    </w:p>
    <w:p w14:paraId="76B6C874" w14:textId="5D34FDC1" w:rsidR="00B10313" w:rsidRDefault="00B10313" w:rsidP="00490C43">
      <w:pPr>
        <w:spacing w:after="0" w:line="240" w:lineRule="auto"/>
      </w:pPr>
    </w:p>
    <w:p w14:paraId="54F7B971" w14:textId="3E920635" w:rsidR="00B10313" w:rsidRDefault="00B10313" w:rsidP="00490C43">
      <w:pPr>
        <w:spacing w:after="0" w:line="240" w:lineRule="auto"/>
      </w:pPr>
    </w:p>
    <w:p w14:paraId="0304F726" w14:textId="77777777" w:rsidR="00B10313" w:rsidRDefault="00B10313" w:rsidP="00490C43">
      <w:pPr>
        <w:spacing w:after="0" w:line="240" w:lineRule="auto"/>
      </w:pPr>
    </w:p>
    <w:p w14:paraId="1B996CA3" w14:textId="77777777" w:rsidR="00B10313" w:rsidRDefault="00B10313" w:rsidP="00490C43">
      <w:pPr>
        <w:spacing w:after="0" w:line="240" w:lineRule="auto"/>
      </w:pPr>
    </w:p>
    <w:p w14:paraId="42696987" w14:textId="67E9769D" w:rsidR="00065EA5" w:rsidRDefault="0053745E" w:rsidP="00490C43">
      <w:pPr>
        <w:spacing w:after="0" w:line="240" w:lineRule="auto"/>
        <w:rPr>
          <w:rtl/>
        </w:rPr>
      </w:pPr>
      <w:r>
        <w:rPr>
          <w:rtl/>
        </w:rPr>
        <w:tab/>
      </w:r>
    </w:p>
    <w:p w14:paraId="2DCF60A3" w14:textId="07BB15D3" w:rsidR="00065EA5" w:rsidRDefault="00065EA5" w:rsidP="00490C43">
      <w:pPr>
        <w:spacing w:after="0" w:line="240" w:lineRule="auto"/>
        <w:rPr>
          <w:rtl/>
        </w:rPr>
      </w:pPr>
    </w:p>
    <w:p w14:paraId="2F40F381" w14:textId="0D1C0F41" w:rsidR="00065EA5" w:rsidRDefault="0053745E" w:rsidP="00014632">
      <w:pPr>
        <w:spacing w:after="0" w:line="240" w:lineRule="auto"/>
        <w:rPr>
          <w:rtl/>
        </w:rPr>
      </w:pPr>
      <w:r>
        <w:rPr>
          <w:rFonts w:hint="cs"/>
          <w:rtl/>
        </w:rPr>
        <w:t xml:space="preserve">אם נסתכל </w:t>
      </w:r>
      <w:r w:rsidR="00014632">
        <w:rPr>
          <w:rFonts w:hint="cs"/>
          <w:rtl/>
        </w:rPr>
        <w:t>על איור 9-42 ועד 9-51, נראה</w:t>
      </w:r>
      <w:r>
        <w:rPr>
          <w:rFonts w:eastAsiaTheme="minorEastAsia" w:hint="cs"/>
          <w:rtl/>
        </w:rPr>
        <w:t xml:space="preserve"> כי ה- </w:t>
      </w:r>
      <w:r w:rsidR="006434DA">
        <w:rPr>
          <w:rFonts w:eastAsiaTheme="minorEastAsia"/>
        </w:rPr>
        <w:t>Locality of Sampling</w:t>
      </w:r>
      <w:r>
        <w:rPr>
          <w:rFonts w:eastAsiaTheme="minorEastAsia" w:hint="cs"/>
          <w:rtl/>
        </w:rPr>
        <w:t xml:space="preserve"> נשמר בכמה וכמה נקודות למרות הערבוב שהצגנו, ו</w:t>
      </w:r>
      <w:r w:rsidR="006434DA">
        <w:rPr>
          <w:rFonts w:eastAsiaTheme="minorEastAsia" w:hint="cs"/>
          <w:rtl/>
        </w:rPr>
        <w:t xml:space="preserve">בנוסף, </w:t>
      </w:r>
      <w:r>
        <w:rPr>
          <w:rFonts w:eastAsiaTheme="minorEastAsia" w:hint="cs"/>
          <w:rtl/>
        </w:rPr>
        <w:t xml:space="preserve">גם אם נסתכל על כל גרסה של כל </w:t>
      </w:r>
      <w:r w:rsidR="006434DA">
        <w:rPr>
          <w:rFonts w:eastAsiaTheme="minorEastAsia"/>
        </w:rPr>
        <w:t>Trace</w:t>
      </w:r>
      <w:r w:rsidR="006434DA">
        <w:rPr>
          <w:rFonts w:eastAsiaTheme="minorEastAsia" w:hint="cs"/>
          <w:rtl/>
        </w:rPr>
        <w:t xml:space="preserve"> בנפרד</w:t>
      </w:r>
      <w:r>
        <w:rPr>
          <w:rFonts w:eastAsiaTheme="minorEastAsia" w:hint="cs"/>
          <w:rtl/>
        </w:rPr>
        <w:t xml:space="preserve">, במיוחד באזור </w:t>
      </w:r>
      <w:r w:rsidR="006434DA">
        <w:rPr>
          <w:rFonts w:eastAsiaTheme="minorEastAsia" w:hint="cs"/>
          <w:rtl/>
        </w:rPr>
        <w:t>אשר בו ה-</w:t>
      </w:r>
      <w:r w:rsidR="006434DA">
        <w:rPr>
          <w:rFonts w:eastAsiaTheme="minorEastAsia"/>
        </w:rPr>
        <w:t>Job Sizes</w:t>
      </w:r>
      <w:r w:rsidR="006434DA">
        <w:rPr>
          <w:rFonts w:eastAsiaTheme="minorEastAsia" w:hint="cs"/>
          <w:rtl/>
        </w:rPr>
        <w:t xml:space="preserve"> </w:t>
      </w:r>
      <w:r>
        <w:rPr>
          <w:rFonts w:eastAsiaTheme="minorEastAsia" w:hint="cs"/>
          <w:rtl/>
        </w:rPr>
        <w:t xml:space="preserve"> </w:t>
      </w:r>
      <w:r w:rsidR="006434DA">
        <w:rPr>
          <w:rFonts w:eastAsiaTheme="minorEastAsia" w:hint="cs"/>
          <w:rtl/>
        </w:rPr>
        <w:t>שווים ל-</w:t>
      </w:r>
      <w:r>
        <w:rPr>
          <w:rFonts w:eastAsiaTheme="minorEastAsia" w:hint="cs"/>
          <w:rtl/>
        </w:rPr>
        <w:t>20,40,60 ו- 120, ניתן לראות כי</w:t>
      </w:r>
      <w:r w:rsidR="006434DA">
        <w:rPr>
          <w:rFonts w:eastAsiaTheme="minorEastAsia" w:hint="cs"/>
          <w:rtl/>
        </w:rPr>
        <w:t xml:space="preserve"> קיים</w:t>
      </w:r>
      <w:r>
        <w:rPr>
          <w:rFonts w:eastAsiaTheme="minorEastAsia" w:hint="cs"/>
          <w:rtl/>
        </w:rPr>
        <w:t xml:space="preserve"> קו די דומה בין כל הגרסאות, עם נקודות בהירות וכהות, מה שמעיד לנו על ה- </w:t>
      </w:r>
      <w:r w:rsidR="006434DA">
        <w:rPr>
          <w:rFonts w:eastAsiaTheme="minorEastAsia"/>
        </w:rPr>
        <w:t>Locality of Sampling</w:t>
      </w:r>
      <w:r>
        <w:rPr>
          <w:rFonts w:eastAsiaTheme="minorEastAsia" w:hint="cs"/>
          <w:rtl/>
        </w:rPr>
        <w:t xml:space="preserve"> כ</w:t>
      </w:r>
      <w:r w:rsidR="006434DA">
        <w:rPr>
          <w:rFonts w:eastAsiaTheme="minorEastAsia" w:hint="cs"/>
          <w:rtl/>
        </w:rPr>
        <w:t>פי</w:t>
      </w:r>
      <w:r>
        <w:rPr>
          <w:rFonts w:eastAsiaTheme="minorEastAsia" w:hint="cs"/>
          <w:rtl/>
        </w:rPr>
        <w:t xml:space="preserve"> שהוצג בספר</w:t>
      </w:r>
      <w:r>
        <w:rPr>
          <w:rStyle w:val="FootnoteReference"/>
          <w:rFonts w:eastAsiaTheme="minorEastAsia"/>
          <w:rtl/>
        </w:rPr>
        <w:footnoteReference w:id="3"/>
      </w:r>
      <w:r>
        <w:rPr>
          <w:rFonts w:eastAsiaTheme="minorEastAsia" w:hint="cs"/>
          <w:rtl/>
        </w:rPr>
        <w:t>.</w:t>
      </w:r>
    </w:p>
    <w:p w14:paraId="1551E03D" w14:textId="01145443" w:rsidR="00065EA5" w:rsidRDefault="00065EA5" w:rsidP="00490C43">
      <w:pPr>
        <w:spacing w:after="0" w:line="240" w:lineRule="auto"/>
        <w:rPr>
          <w:rtl/>
          <w:lang w:bidi="ar-SA"/>
        </w:rPr>
      </w:pPr>
    </w:p>
    <w:p w14:paraId="03F1487D" w14:textId="6580E409" w:rsidR="00065EA5" w:rsidRDefault="00065EA5" w:rsidP="00490C43">
      <w:pPr>
        <w:spacing w:after="0" w:line="240" w:lineRule="auto"/>
      </w:pPr>
    </w:p>
    <w:p w14:paraId="1CB91319" w14:textId="031E7A28" w:rsidR="00B7353D" w:rsidRDefault="00B7353D" w:rsidP="00490C43">
      <w:pPr>
        <w:spacing w:after="0" w:line="240" w:lineRule="auto"/>
      </w:pPr>
    </w:p>
    <w:p w14:paraId="4340FC5D" w14:textId="2F1E5F98" w:rsidR="00B7353D" w:rsidRDefault="00B7353D" w:rsidP="00490C43">
      <w:pPr>
        <w:spacing w:after="0" w:line="240" w:lineRule="auto"/>
      </w:pPr>
    </w:p>
    <w:p w14:paraId="3B46129A" w14:textId="0A446342" w:rsidR="00B7353D" w:rsidRDefault="00B7353D" w:rsidP="00490C43">
      <w:pPr>
        <w:spacing w:after="0" w:line="240" w:lineRule="auto"/>
      </w:pPr>
    </w:p>
    <w:p w14:paraId="7CA08F20" w14:textId="369FA8A6" w:rsidR="00B7353D" w:rsidRDefault="00B7353D" w:rsidP="00490C43">
      <w:pPr>
        <w:spacing w:after="0" w:line="240" w:lineRule="auto"/>
      </w:pPr>
    </w:p>
    <w:p w14:paraId="2615C30B" w14:textId="2BE85590" w:rsidR="00B7353D" w:rsidRDefault="00B7353D" w:rsidP="00490C43">
      <w:pPr>
        <w:spacing w:after="0" w:line="240" w:lineRule="auto"/>
      </w:pPr>
    </w:p>
    <w:p w14:paraId="0B27439E" w14:textId="7C59B0C1" w:rsidR="00B7353D" w:rsidRDefault="00B7353D" w:rsidP="00490C43">
      <w:pPr>
        <w:spacing w:after="0" w:line="240" w:lineRule="auto"/>
      </w:pPr>
    </w:p>
    <w:p w14:paraId="17DECA56" w14:textId="59050036" w:rsidR="00B7353D" w:rsidRDefault="00B7353D" w:rsidP="00490C43">
      <w:pPr>
        <w:spacing w:after="0" w:line="240" w:lineRule="auto"/>
      </w:pPr>
    </w:p>
    <w:p w14:paraId="2FE5EF96" w14:textId="23250A69" w:rsidR="00B7353D" w:rsidRDefault="00B7353D" w:rsidP="00490C43">
      <w:pPr>
        <w:spacing w:after="0" w:line="240" w:lineRule="auto"/>
      </w:pPr>
    </w:p>
    <w:p w14:paraId="5F0D2B78" w14:textId="174985D2" w:rsidR="00B7353D" w:rsidRDefault="00B7353D" w:rsidP="00490C43">
      <w:pPr>
        <w:spacing w:after="0" w:line="240" w:lineRule="auto"/>
      </w:pPr>
    </w:p>
    <w:p w14:paraId="7A9F79FD" w14:textId="5317E1A9" w:rsidR="00B7353D" w:rsidRDefault="00B7353D" w:rsidP="00490C43">
      <w:pPr>
        <w:spacing w:after="0" w:line="240" w:lineRule="auto"/>
      </w:pPr>
    </w:p>
    <w:p w14:paraId="5638E8E2" w14:textId="604B13CC" w:rsidR="00B7353D" w:rsidRDefault="00B7353D" w:rsidP="00490C43">
      <w:pPr>
        <w:spacing w:after="0" w:line="240" w:lineRule="auto"/>
      </w:pPr>
    </w:p>
    <w:p w14:paraId="3B434FF4" w14:textId="205F0B20" w:rsidR="00B7353D" w:rsidRDefault="00B7353D" w:rsidP="00490C43">
      <w:pPr>
        <w:spacing w:after="0" w:line="240" w:lineRule="auto"/>
      </w:pPr>
    </w:p>
    <w:p w14:paraId="793A8909" w14:textId="55A82A3C" w:rsidR="00B7353D" w:rsidRDefault="00B7353D" w:rsidP="00490C43">
      <w:pPr>
        <w:spacing w:after="0" w:line="240" w:lineRule="auto"/>
      </w:pPr>
    </w:p>
    <w:p w14:paraId="2F692553" w14:textId="6FC9BFB6" w:rsidR="00B7353D" w:rsidRDefault="00B7353D" w:rsidP="00490C43">
      <w:pPr>
        <w:spacing w:after="0" w:line="240" w:lineRule="auto"/>
      </w:pPr>
    </w:p>
    <w:p w14:paraId="29CC8BCD" w14:textId="271BF37E" w:rsidR="00B7353D" w:rsidRDefault="00B7353D" w:rsidP="00490C43">
      <w:pPr>
        <w:spacing w:after="0" w:line="240" w:lineRule="auto"/>
      </w:pPr>
    </w:p>
    <w:p w14:paraId="7658EF34" w14:textId="77777777" w:rsidR="00B7353D" w:rsidRDefault="00B7353D" w:rsidP="00490C43">
      <w:pPr>
        <w:spacing w:after="0" w:line="240" w:lineRule="auto"/>
        <w:rPr>
          <w:rtl/>
        </w:rPr>
      </w:pPr>
    </w:p>
    <w:p w14:paraId="124262BE" w14:textId="17D2BCE9" w:rsidR="00065EA5" w:rsidRDefault="00065EA5" w:rsidP="00490C43">
      <w:pPr>
        <w:spacing w:after="0" w:line="240" w:lineRule="auto"/>
        <w:rPr>
          <w:rtl/>
        </w:rPr>
      </w:pPr>
    </w:p>
    <w:p w14:paraId="0AA5FEBB" w14:textId="1D29F55F" w:rsidR="00065EA5" w:rsidRDefault="00065EA5" w:rsidP="00490C43">
      <w:pPr>
        <w:spacing w:after="0" w:line="240" w:lineRule="auto"/>
        <w:rPr>
          <w:rtl/>
        </w:rPr>
      </w:pPr>
    </w:p>
    <w:p w14:paraId="6DB70225" w14:textId="20DA2DF8" w:rsidR="00065EA5" w:rsidRDefault="00065EA5" w:rsidP="00490C43">
      <w:pPr>
        <w:spacing w:after="0" w:line="240" w:lineRule="auto"/>
        <w:rPr>
          <w:rtl/>
        </w:rPr>
      </w:pPr>
    </w:p>
    <w:p w14:paraId="6D22458D" w14:textId="56D336D8" w:rsidR="00065EA5" w:rsidRDefault="00065EA5" w:rsidP="00490C43">
      <w:pPr>
        <w:spacing w:after="0" w:line="240" w:lineRule="auto"/>
        <w:rPr>
          <w:rtl/>
        </w:rPr>
      </w:pPr>
    </w:p>
    <w:p w14:paraId="7FEBE9C9" w14:textId="04084A37" w:rsidR="00065EA5" w:rsidRDefault="00065EA5" w:rsidP="00490C43">
      <w:pPr>
        <w:spacing w:after="0" w:line="240" w:lineRule="auto"/>
        <w:rPr>
          <w:rtl/>
        </w:rPr>
      </w:pPr>
    </w:p>
    <w:p w14:paraId="4D13DB9F" w14:textId="77777777" w:rsidR="00650ADA" w:rsidRPr="00E65112" w:rsidRDefault="00650ADA" w:rsidP="00490C43">
      <w:pPr>
        <w:spacing w:after="0" w:line="240" w:lineRule="auto"/>
      </w:pPr>
    </w:p>
    <w:p w14:paraId="52ACAF9F" w14:textId="45DA579B" w:rsidR="00065EA5" w:rsidRDefault="00065EA5" w:rsidP="00490C43">
      <w:pPr>
        <w:spacing w:after="0" w:line="240" w:lineRule="auto"/>
        <w:rPr>
          <w:rtl/>
        </w:rPr>
      </w:pPr>
    </w:p>
    <w:p w14:paraId="2B5896A3" w14:textId="07B8825A" w:rsidR="00731661" w:rsidRPr="00A602A8" w:rsidRDefault="00C135A0" w:rsidP="00A602A8">
      <w:pPr>
        <w:pStyle w:val="ListParagraph"/>
        <w:numPr>
          <w:ilvl w:val="0"/>
          <w:numId w:val="6"/>
        </w:numPr>
        <w:rPr>
          <w:sz w:val="28"/>
          <w:szCs w:val="28"/>
          <w:rtl/>
        </w:rPr>
      </w:pPr>
      <w:r w:rsidRPr="00A602A8">
        <w:rPr>
          <w:sz w:val="28"/>
          <w:szCs w:val="28"/>
        </w:rPr>
        <w:lastRenderedPageBreak/>
        <w:t>Submission Rate</w:t>
      </w:r>
    </w:p>
    <w:p w14:paraId="6048B12B" w14:textId="5D556347" w:rsidR="00731661" w:rsidRPr="00731661" w:rsidRDefault="00D04178" w:rsidP="00D34B7B">
      <w:pPr>
        <w:jc w:val="left"/>
        <w:rPr>
          <w:rtl/>
        </w:rPr>
      </w:pPr>
      <w:r>
        <w:rPr>
          <w:rFonts w:hint="cs"/>
          <w:rtl/>
        </w:rPr>
        <w:t>בסעיף זה, מתוארות ההשוואות בין ה-</w:t>
      </w:r>
      <w:r>
        <w:t>Submission Rates</w:t>
      </w:r>
      <w:r>
        <w:rPr>
          <w:rFonts w:hint="cs"/>
          <w:rtl/>
        </w:rPr>
        <w:t xml:space="preserve"> של </w:t>
      </w:r>
      <w:r>
        <w:t>Users</w:t>
      </w:r>
      <w:r>
        <w:rPr>
          <w:rFonts w:hint="cs"/>
          <w:rtl/>
        </w:rPr>
        <w:t>, בהתאם לעומס שהמערכת נמצאת בו.</w:t>
      </w:r>
      <w:r w:rsidR="00D34B7B">
        <w:rPr>
          <w:rFonts w:hint="cs"/>
          <w:rtl/>
        </w:rPr>
        <w:t xml:space="preserve"> גרפים 9-52 עד 9-60</w:t>
      </w:r>
      <w:r w:rsidR="00D34B7B">
        <w:t xml:space="preserve"> </w:t>
      </w:r>
      <w:r w:rsidR="00D34B7B">
        <w:rPr>
          <w:rFonts w:hint="cs"/>
          <w:rtl/>
        </w:rPr>
        <w:t>מתארים לנו בצורה גרפית (</w:t>
      </w:r>
      <w:r w:rsidR="009D3674">
        <w:t>ECDF</w:t>
      </w:r>
      <w:r w:rsidR="00D34B7B">
        <w:rPr>
          <w:rFonts w:hint="cs"/>
          <w:rtl/>
        </w:rPr>
        <w:t xml:space="preserve">) </w:t>
      </w:r>
      <w:r w:rsidR="00524C1D">
        <w:rPr>
          <w:rFonts w:hint="cs"/>
          <w:rtl/>
        </w:rPr>
        <w:t xml:space="preserve">לכל עומס במערכת ולכל </w:t>
      </w:r>
      <w:r w:rsidR="00524C1D">
        <w:t>Trace</w:t>
      </w:r>
      <w:r w:rsidR="00D34B7B">
        <w:rPr>
          <w:rFonts w:hint="cs"/>
          <w:rtl/>
        </w:rPr>
        <w:t>.</w:t>
      </w:r>
      <w:r w:rsidR="00524C1D">
        <w:rPr>
          <w:rtl/>
        </w:rPr>
        <w:br/>
      </w:r>
    </w:p>
    <w:p w14:paraId="38E7F37B" w14:textId="606AAC9E" w:rsidR="00731661" w:rsidRDefault="009D3674" w:rsidP="00A602A8">
      <w:pPr>
        <w:spacing w:after="0" w:line="240" w:lineRule="auto"/>
        <w:jc w:val="left"/>
        <w:rPr>
          <w:rtl/>
        </w:rPr>
      </w:pPr>
      <w:r>
        <w:rPr>
          <w:noProof/>
          <w:lang w:val="he-IL"/>
        </w:rPr>
        <w:drawing>
          <wp:anchor distT="0" distB="0" distL="114300" distR="114300" simplePos="0" relativeHeight="251744768" behindDoc="0" locked="0" layoutInCell="1" allowOverlap="1" wp14:anchorId="7DF40304" wp14:editId="2F07AB78">
            <wp:simplePos x="0" y="0"/>
            <wp:positionH relativeFrom="column">
              <wp:posOffset>-914400</wp:posOffset>
            </wp:positionH>
            <wp:positionV relativeFrom="paragraph">
              <wp:posOffset>1905</wp:posOffset>
            </wp:positionV>
            <wp:extent cx="7086600" cy="3468580"/>
            <wp:effectExtent l="0" t="0" r="0" b="0"/>
            <wp:wrapTopAndBottom/>
            <wp:docPr id="274" name="תמונה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תמונה 27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7086600" cy="3468580"/>
                    </a:xfrm>
                    <a:prstGeom prst="rect">
                      <a:avLst/>
                    </a:prstGeom>
                    <a:noFill/>
                    <a:ln>
                      <a:noFill/>
                    </a:ln>
                  </pic:spPr>
                </pic:pic>
              </a:graphicData>
            </a:graphic>
          </wp:anchor>
        </w:drawing>
      </w:r>
      <w:r w:rsidR="00A602A8">
        <w:rPr>
          <w:noProof/>
        </w:rPr>
        <mc:AlternateContent>
          <mc:Choice Requires="wps">
            <w:drawing>
              <wp:anchor distT="0" distB="0" distL="114300" distR="114300" simplePos="0" relativeHeight="251726336" behindDoc="0" locked="0" layoutInCell="1" allowOverlap="1" wp14:anchorId="5DA6C922" wp14:editId="77D00444">
                <wp:simplePos x="0" y="0"/>
                <wp:positionH relativeFrom="column">
                  <wp:posOffset>41275</wp:posOffset>
                </wp:positionH>
                <wp:positionV relativeFrom="paragraph">
                  <wp:posOffset>3453361</wp:posOffset>
                </wp:positionV>
                <wp:extent cx="2109730" cy="340602"/>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2109730" cy="340602"/>
                        </a:xfrm>
                        <a:prstGeom prst="rect">
                          <a:avLst/>
                        </a:prstGeom>
                        <a:noFill/>
                        <a:ln w="6350">
                          <a:noFill/>
                        </a:ln>
                      </wps:spPr>
                      <wps:txbx>
                        <w:txbxContent>
                          <w:p w14:paraId="14014724" w14:textId="1DC62C90" w:rsidR="00EA1699" w:rsidRPr="0079021A" w:rsidRDefault="00EA1699" w:rsidP="007C7FB6">
                            <w:pPr>
                              <w:pStyle w:val="Caption"/>
                              <w:jc w:val="left"/>
                            </w:pPr>
                            <w:r>
                              <w:t>Figure</w:t>
                            </w:r>
                            <w:r>
                              <w:rPr>
                                <w:rFonts w:hint="cs"/>
                                <w:rtl/>
                              </w:rPr>
                              <w:t xml:space="preserve"> </w:t>
                            </w:r>
                            <w:r>
                              <w:t>9</w:t>
                            </w:r>
                            <w:r w:rsidRPr="00FE29C0">
                              <w:t>-</w:t>
                            </w:r>
                            <w:r>
                              <w:rPr>
                                <w:rFonts w:hint="cs"/>
                                <w:rtl/>
                              </w:rPr>
                              <w:t>52</w:t>
                            </w:r>
                            <w:r>
                              <w:t>: Load 80%, Trace 1</w:t>
                            </w:r>
                          </w:p>
                          <w:p w14:paraId="1012E7E7" w14:textId="77777777" w:rsidR="00EA1699" w:rsidRDefault="00EA1699" w:rsidP="007C7FB6">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A6C922" id="Text Box 279" o:spid="_x0000_s1242" type="#_x0000_t202" style="position:absolute;left:0;text-align:left;margin-left:3.25pt;margin-top:271.9pt;width:166.1pt;height:26.8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" filled="f" stroked="f" strokeweight=".5pt">
                <v:textbox>
                  <w:txbxContent>
                    <w:p w14:paraId="14014724" w14:textId="1DC62C90" w:rsidR="00EA1699" w:rsidRPr="0079021A" w:rsidRDefault="00EA1699" w:rsidP="007C7FB6">
                      <w:pPr>
                        <w:pStyle w:val="Caption"/>
                        <w:jc w:val="left"/>
                      </w:pPr>
                      <w:r>
                        <w:t>Figure</w:t>
                      </w:r>
                      <w:r>
                        <w:rPr>
                          <w:rFonts w:hint="cs"/>
                          <w:rtl/>
                        </w:rPr>
                        <w:t xml:space="preserve"> </w:t>
                      </w:r>
                      <w:r>
                        <w:t>9</w:t>
                      </w:r>
                      <w:r w:rsidRPr="00FE29C0">
                        <w:t>-</w:t>
                      </w:r>
                      <w:r>
                        <w:rPr>
                          <w:rFonts w:hint="cs"/>
                          <w:rtl/>
                        </w:rPr>
                        <w:t>52</w:t>
                      </w:r>
                      <w:r>
                        <w:t>: Load 80%, Trace 1</w:t>
                      </w:r>
                    </w:p>
                    <w:p w14:paraId="1012E7E7" w14:textId="77777777" w:rsidR="00EA1699" w:rsidRDefault="00EA1699" w:rsidP="007C7FB6">
                      <w:pPr>
                        <w:rPr>
                          <w:lang w:bidi="ar-SA"/>
                        </w:rPr>
                      </w:pPr>
                    </w:p>
                  </w:txbxContent>
                </v:textbox>
              </v:shape>
            </w:pict>
          </mc:Fallback>
        </mc:AlternateContent>
      </w:r>
    </w:p>
    <w:p w14:paraId="4D209E6F" w14:textId="3DB4910E" w:rsidR="00731661" w:rsidRDefault="00731661" w:rsidP="007C7FB6">
      <w:pPr>
        <w:spacing w:after="0" w:line="240" w:lineRule="auto"/>
        <w:jc w:val="left"/>
      </w:pPr>
    </w:p>
    <w:p w14:paraId="48B77530" w14:textId="484DBC36" w:rsidR="009D3674" w:rsidRDefault="009D3674" w:rsidP="007C7FB6">
      <w:pPr>
        <w:spacing w:after="0" w:line="240" w:lineRule="auto"/>
        <w:jc w:val="left"/>
      </w:pPr>
    </w:p>
    <w:p w14:paraId="693A4878" w14:textId="7BFB1029" w:rsidR="009D3674" w:rsidRDefault="009D3674" w:rsidP="007C7FB6">
      <w:pPr>
        <w:spacing w:after="0" w:line="240" w:lineRule="auto"/>
        <w:jc w:val="left"/>
      </w:pPr>
    </w:p>
    <w:p w14:paraId="69A7FCAA" w14:textId="0FB60FD6" w:rsidR="009D3674" w:rsidRDefault="00DE63B6" w:rsidP="007C7FB6">
      <w:pPr>
        <w:spacing w:after="0" w:line="240" w:lineRule="auto"/>
        <w:jc w:val="left"/>
        <w:rPr>
          <w:rtl/>
        </w:rPr>
      </w:pPr>
      <w:r>
        <w:rPr>
          <w:noProof/>
        </w:rPr>
        <mc:AlternateContent>
          <mc:Choice Requires="wps">
            <w:drawing>
              <wp:anchor distT="0" distB="0" distL="114300" distR="114300" simplePos="0" relativeHeight="251727360" behindDoc="0" locked="0" layoutInCell="1" allowOverlap="1" wp14:anchorId="340684F2" wp14:editId="02408AFC">
                <wp:simplePos x="0" y="0"/>
                <wp:positionH relativeFrom="column">
                  <wp:posOffset>62230</wp:posOffset>
                </wp:positionH>
                <wp:positionV relativeFrom="paragraph">
                  <wp:posOffset>3065145</wp:posOffset>
                </wp:positionV>
                <wp:extent cx="2456762" cy="340602"/>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2456762" cy="340602"/>
                        </a:xfrm>
                        <a:prstGeom prst="rect">
                          <a:avLst/>
                        </a:prstGeom>
                        <a:noFill/>
                        <a:ln w="6350">
                          <a:noFill/>
                        </a:ln>
                      </wps:spPr>
                      <wps:txbx>
                        <w:txbxContent>
                          <w:p w14:paraId="1AFC39D7" w14:textId="205807C0" w:rsidR="00EA1699" w:rsidRPr="00C473EC" w:rsidRDefault="00EA1699" w:rsidP="007C7FB6">
                            <w:pPr>
                              <w:pStyle w:val="Caption"/>
                              <w:jc w:val="left"/>
                            </w:pPr>
                            <w:r>
                              <w:t>Figure</w:t>
                            </w:r>
                            <w:r>
                              <w:rPr>
                                <w:rFonts w:hint="cs"/>
                                <w:rtl/>
                              </w:rPr>
                              <w:t xml:space="preserve"> </w:t>
                            </w:r>
                            <w:r>
                              <w:t>9</w:t>
                            </w:r>
                            <w:r w:rsidRPr="00FE29C0">
                              <w:t>-</w:t>
                            </w:r>
                            <w:r>
                              <w:rPr>
                                <w:rFonts w:hint="cs"/>
                                <w:rtl/>
                              </w:rPr>
                              <w:t>53</w:t>
                            </w:r>
                            <w:r>
                              <w:t>:</w:t>
                            </w:r>
                            <w:r w:rsidRPr="007F5D43">
                              <w:t xml:space="preserve"> </w:t>
                            </w:r>
                            <w:r>
                              <w:t>Load 80%, Trace 2</w:t>
                            </w:r>
                          </w:p>
                          <w:p w14:paraId="5943B1BD" w14:textId="77777777" w:rsidR="00EA1699" w:rsidRDefault="00EA1699" w:rsidP="007C7FB6">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84F2" id="Text Box 280" o:spid="_x0000_s1243" type="#_x0000_t202" style="position:absolute;left:0;text-align:left;margin-left:4.9pt;margin-top:241.35pt;width:193.45pt;height:26.8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" filled="f" stroked="f" strokeweight=".5pt">
                <v:textbox>
                  <w:txbxContent>
                    <w:p w14:paraId="1AFC39D7" w14:textId="205807C0" w:rsidR="00EA1699" w:rsidRPr="00C473EC" w:rsidRDefault="00EA1699" w:rsidP="007C7FB6">
                      <w:pPr>
                        <w:pStyle w:val="Caption"/>
                        <w:jc w:val="left"/>
                      </w:pPr>
                      <w:r>
                        <w:t>Figure</w:t>
                      </w:r>
                      <w:r>
                        <w:rPr>
                          <w:rFonts w:hint="cs"/>
                          <w:rtl/>
                        </w:rPr>
                        <w:t xml:space="preserve"> </w:t>
                      </w:r>
                      <w:r>
                        <w:t>9</w:t>
                      </w:r>
                      <w:r w:rsidRPr="00FE29C0">
                        <w:t>-</w:t>
                      </w:r>
                      <w:r>
                        <w:rPr>
                          <w:rFonts w:hint="cs"/>
                          <w:rtl/>
                        </w:rPr>
                        <w:t>53</w:t>
                      </w:r>
                      <w:r>
                        <w:t>:</w:t>
                      </w:r>
                      <w:r w:rsidRPr="007F5D43">
                        <w:t xml:space="preserve"> </w:t>
                      </w:r>
                      <w:r>
                        <w:t>Load 80%, Trace 2</w:t>
                      </w:r>
                    </w:p>
                    <w:p w14:paraId="5943B1BD" w14:textId="77777777" w:rsidR="00EA1699" w:rsidRDefault="00EA1699" w:rsidP="007C7FB6">
                      <w:pPr>
                        <w:rPr>
                          <w:lang w:bidi="ar-SA"/>
                        </w:rPr>
                      </w:pPr>
                    </w:p>
                  </w:txbxContent>
                </v:textbox>
              </v:shape>
            </w:pict>
          </mc:Fallback>
        </mc:AlternateContent>
      </w:r>
      <w:r w:rsidR="009D3674">
        <w:rPr>
          <w:noProof/>
        </w:rPr>
        <w:drawing>
          <wp:inline distT="0" distB="0" distL="0" distR="0" wp14:anchorId="1B2B2F1F" wp14:editId="2BB573C2">
            <wp:extent cx="6691630" cy="3275260"/>
            <wp:effectExtent l="0" t="0" r="0" b="1905"/>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691630" cy="3275260"/>
                    </a:xfrm>
                    <a:prstGeom prst="rect">
                      <a:avLst/>
                    </a:prstGeom>
                    <a:noFill/>
                    <a:ln>
                      <a:noFill/>
                    </a:ln>
                  </pic:spPr>
                </pic:pic>
              </a:graphicData>
            </a:graphic>
          </wp:inline>
        </w:drawing>
      </w:r>
    </w:p>
    <w:p w14:paraId="5A7616CD" w14:textId="7A7ED618" w:rsidR="00731661" w:rsidRDefault="00731661" w:rsidP="00812450">
      <w:pPr>
        <w:spacing w:after="0" w:line="240" w:lineRule="auto"/>
        <w:ind w:left="360"/>
        <w:jc w:val="left"/>
        <w:rPr>
          <w:rtl/>
        </w:rPr>
      </w:pPr>
    </w:p>
    <w:p w14:paraId="5AE741BC" w14:textId="6EE84649" w:rsidR="00731661" w:rsidRDefault="00FE4511" w:rsidP="00812450">
      <w:pPr>
        <w:spacing w:after="0" w:line="240" w:lineRule="auto"/>
        <w:ind w:left="360"/>
        <w:jc w:val="left"/>
        <w:rPr>
          <w:rtl/>
        </w:rPr>
      </w:pPr>
      <w:r>
        <w:rPr>
          <w:noProof/>
          <w:rtl/>
          <w:lang w:val="he-IL"/>
        </w:rPr>
        <w:lastRenderedPageBreak/>
        <mc:AlternateContent>
          <mc:Choice Requires="wpg">
            <w:drawing>
              <wp:anchor distT="0" distB="0" distL="114300" distR="114300" simplePos="0" relativeHeight="251745792" behindDoc="0" locked="0" layoutInCell="1" allowOverlap="1" wp14:anchorId="272DFAED" wp14:editId="5FDD4A31">
                <wp:simplePos x="0" y="0"/>
                <wp:positionH relativeFrom="margin">
                  <wp:align>center</wp:align>
                </wp:positionH>
                <wp:positionV relativeFrom="paragraph">
                  <wp:posOffset>-165100</wp:posOffset>
                </wp:positionV>
                <wp:extent cx="6940550" cy="3724910"/>
                <wp:effectExtent l="0" t="0" r="0" b="0"/>
                <wp:wrapNone/>
                <wp:docPr id="321" name="Group 321"/>
                <wp:cNvGraphicFramePr/>
                <a:graphic xmlns:a="http://schemas.openxmlformats.org/drawingml/2006/main">
                  <a:graphicData uri="http://schemas.microsoft.com/office/word/2010/wordprocessingGroup">
                    <wpg:wgp>
                      <wpg:cNvGrpSpPr/>
                      <wpg:grpSpPr>
                        <a:xfrm>
                          <a:off x="0" y="0"/>
                          <a:ext cx="6940550" cy="3724910"/>
                          <a:chOff x="0" y="0"/>
                          <a:chExt cx="6940550" cy="3724910"/>
                        </a:xfrm>
                      </wpg:grpSpPr>
                      <wps:wsp>
                        <wps:cNvPr id="281" name="Text Box 281"/>
                        <wps:cNvSpPr txBox="1"/>
                        <wps:spPr>
                          <a:xfrm>
                            <a:off x="660400" y="3384550"/>
                            <a:ext cx="2980063" cy="340360"/>
                          </a:xfrm>
                          <a:prstGeom prst="rect">
                            <a:avLst/>
                          </a:prstGeom>
                          <a:noFill/>
                          <a:ln w="6350">
                            <a:noFill/>
                          </a:ln>
                        </wps:spPr>
                        <wps:txbx>
                          <w:txbxContent>
                            <w:p w14:paraId="43B0A26D" w14:textId="4F927D29" w:rsidR="00EA1699" w:rsidRPr="00C473EC" w:rsidRDefault="00EA1699" w:rsidP="007C7FB6">
                              <w:pPr>
                                <w:pStyle w:val="Caption"/>
                                <w:jc w:val="left"/>
                              </w:pPr>
                              <w:r>
                                <w:t>Figure</w:t>
                              </w:r>
                              <w:r>
                                <w:rPr>
                                  <w:rFonts w:hint="cs"/>
                                  <w:rtl/>
                                </w:rPr>
                                <w:t xml:space="preserve"> </w:t>
                              </w:r>
                              <w:r>
                                <w:t>9</w:t>
                              </w:r>
                              <w:r w:rsidRPr="00FE29C0">
                                <w:t>-</w:t>
                              </w:r>
                              <w:r>
                                <w:rPr>
                                  <w:rFonts w:hint="cs"/>
                                  <w:rtl/>
                                </w:rPr>
                                <w:t>54</w:t>
                              </w:r>
                              <w:r>
                                <w:t>:</w:t>
                              </w:r>
                              <w:r w:rsidRPr="007F5D43">
                                <w:t xml:space="preserve"> </w:t>
                              </w:r>
                              <w:r>
                                <w:t>Load 80%, Trace 3</w:t>
                              </w:r>
                            </w:p>
                            <w:p w14:paraId="6A53F607" w14:textId="77777777" w:rsidR="00EA1699" w:rsidRDefault="00EA1699" w:rsidP="007C7FB6">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תמונה 92"/>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940550" cy="3397250"/>
                          </a:xfrm>
                          <a:prstGeom prst="rect">
                            <a:avLst/>
                          </a:prstGeom>
                          <a:noFill/>
                          <a:ln>
                            <a:noFill/>
                          </a:ln>
                        </pic:spPr>
                      </pic:pic>
                    </wpg:wgp>
                  </a:graphicData>
                </a:graphic>
              </wp:anchor>
            </w:drawing>
          </mc:Choice>
          <mc:Fallback>
            <w:pict>
              <v:group w14:anchorId="272DFAED" id="Group 321" o:spid="_x0000_s1244" style="position:absolute;left:0;text-align:left;margin-left:0;margin-top:-13pt;width:546.5pt;height:293.3pt;z-index:251745792;mso-position-horizontal:center;mso-position-horizontal-relative:margin" coordsize="69405,3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">
                <v:shape id="Text Box 281" o:spid="_x0000_s1245" type="#_x0000_t202" style="position:absolute;left:6604;top:33845;width:29800;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43B0A26D" w14:textId="4F927D29" w:rsidR="00EA1699" w:rsidRPr="00C473EC" w:rsidRDefault="00EA1699" w:rsidP="007C7FB6">
                        <w:pPr>
                          <w:pStyle w:val="Caption"/>
                          <w:jc w:val="left"/>
                        </w:pPr>
                        <w:r>
                          <w:t>Figure</w:t>
                        </w:r>
                        <w:r>
                          <w:rPr>
                            <w:rFonts w:hint="cs"/>
                            <w:rtl/>
                          </w:rPr>
                          <w:t xml:space="preserve"> </w:t>
                        </w:r>
                        <w:r>
                          <w:t>9</w:t>
                        </w:r>
                        <w:r w:rsidRPr="00FE29C0">
                          <w:t>-</w:t>
                        </w:r>
                        <w:r>
                          <w:rPr>
                            <w:rFonts w:hint="cs"/>
                            <w:rtl/>
                          </w:rPr>
                          <w:t>54</w:t>
                        </w:r>
                        <w:r>
                          <w:t>:</w:t>
                        </w:r>
                        <w:r w:rsidRPr="007F5D43">
                          <w:t xml:space="preserve"> </w:t>
                        </w:r>
                        <w:r>
                          <w:t>Load 80%, Trace 3</w:t>
                        </w:r>
                      </w:p>
                      <w:p w14:paraId="6A53F607" w14:textId="77777777" w:rsidR="00EA1699" w:rsidRDefault="00EA1699" w:rsidP="007C7FB6">
                        <w:pPr>
                          <w:rPr>
                            <w:lang w:bidi="ar-SA"/>
                          </w:rPr>
                        </w:pPr>
                      </w:p>
                    </w:txbxContent>
                  </v:textbox>
                </v:shape>
                <v:shape id="תמונה 92" o:spid="_x0000_s1246" type="#_x0000_t75" style="position:absolute;width:69405;height:33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">
                  <v:imagedata r:id="rId173" o:title=""/>
                </v:shape>
                <w10:wrap anchorx="margin"/>
              </v:group>
            </w:pict>
          </mc:Fallback>
        </mc:AlternateContent>
      </w:r>
    </w:p>
    <w:p w14:paraId="5AD2B713" w14:textId="565D46C4" w:rsidR="00FE4511" w:rsidRDefault="00FE4511" w:rsidP="00812450">
      <w:pPr>
        <w:spacing w:after="0" w:line="240" w:lineRule="auto"/>
        <w:ind w:left="360"/>
        <w:jc w:val="left"/>
        <w:rPr>
          <w:rtl/>
        </w:rPr>
      </w:pPr>
    </w:p>
    <w:p w14:paraId="081F2656" w14:textId="2C2A0E88" w:rsidR="00FE4511" w:rsidRDefault="00FE4511" w:rsidP="00812450">
      <w:pPr>
        <w:spacing w:after="0" w:line="240" w:lineRule="auto"/>
        <w:ind w:left="360"/>
        <w:jc w:val="left"/>
        <w:rPr>
          <w:rtl/>
        </w:rPr>
      </w:pPr>
    </w:p>
    <w:p w14:paraId="7AD00647" w14:textId="0198FFDE" w:rsidR="00FE4511" w:rsidRDefault="00FE4511" w:rsidP="00812450">
      <w:pPr>
        <w:spacing w:after="0" w:line="240" w:lineRule="auto"/>
        <w:ind w:left="360"/>
        <w:jc w:val="left"/>
        <w:rPr>
          <w:rtl/>
        </w:rPr>
      </w:pPr>
    </w:p>
    <w:p w14:paraId="6FD51FEE" w14:textId="7048AF1A" w:rsidR="00FE4511" w:rsidRDefault="00FE4511" w:rsidP="00812450">
      <w:pPr>
        <w:spacing w:after="0" w:line="240" w:lineRule="auto"/>
        <w:ind w:left="360"/>
        <w:jc w:val="left"/>
        <w:rPr>
          <w:rtl/>
        </w:rPr>
      </w:pPr>
    </w:p>
    <w:p w14:paraId="7C960116" w14:textId="77777777" w:rsidR="00FE4511" w:rsidRDefault="00FE4511" w:rsidP="00812450">
      <w:pPr>
        <w:spacing w:after="0" w:line="240" w:lineRule="auto"/>
        <w:ind w:left="360"/>
        <w:jc w:val="left"/>
        <w:rPr>
          <w:rtl/>
        </w:rPr>
      </w:pPr>
    </w:p>
    <w:p w14:paraId="27A3F954" w14:textId="77777777" w:rsidR="00FE4511" w:rsidRDefault="00FE4511" w:rsidP="00812450">
      <w:pPr>
        <w:spacing w:after="0" w:line="240" w:lineRule="auto"/>
        <w:ind w:left="360"/>
        <w:jc w:val="left"/>
        <w:rPr>
          <w:rtl/>
        </w:rPr>
      </w:pPr>
    </w:p>
    <w:p w14:paraId="2CE26462" w14:textId="78E55DEF" w:rsidR="00FE4511" w:rsidRDefault="00FE4511" w:rsidP="00812450">
      <w:pPr>
        <w:spacing w:after="0" w:line="240" w:lineRule="auto"/>
        <w:ind w:left="360"/>
        <w:jc w:val="left"/>
        <w:rPr>
          <w:rtl/>
        </w:rPr>
      </w:pPr>
    </w:p>
    <w:p w14:paraId="04DB8E53" w14:textId="77777777" w:rsidR="00FE4511" w:rsidRDefault="00FE4511" w:rsidP="00812450">
      <w:pPr>
        <w:spacing w:after="0" w:line="240" w:lineRule="auto"/>
        <w:ind w:left="360"/>
        <w:jc w:val="left"/>
        <w:rPr>
          <w:rtl/>
        </w:rPr>
      </w:pPr>
    </w:p>
    <w:p w14:paraId="0AED2D6E" w14:textId="77777777" w:rsidR="00FE4511" w:rsidRDefault="00FE4511" w:rsidP="00812450">
      <w:pPr>
        <w:spacing w:after="0" w:line="240" w:lineRule="auto"/>
        <w:ind w:left="360"/>
        <w:jc w:val="left"/>
        <w:rPr>
          <w:rtl/>
        </w:rPr>
      </w:pPr>
    </w:p>
    <w:p w14:paraId="08E9DBF8" w14:textId="77777777" w:rsidR="00FE4511" w:rsidRDefault="00FE4511" w:rsidP="00812450">
      <w:pPr>
        <w:spacing w:after="0" w:line="240" w:lineRule="auto"/>
        <w:ind w:left="360"/>
        <w:jc w:val="left"/>
        <w:rPr>
          <w:rtl/>
        </w:rPr>
      </w:pPr>
    </w:p>
    <w:p w14:paraId="6FD55DA3" w14:textId="77777777" w:rsidR="00FE4511" w:rsidRDefault="00FE4511" w:rsidP="00812450">
      <w:pPr>
        <w:spacing w:after="0" w:line="240" w:lineRule="auto"/>
        <w:ind w:left="360"/>
        <w:jc w:val="left"/>
        <w:rPr>
          <w:rtl/>
        </w:rPr>
      </w:pPr>
    </w:p>
    <w:p w14:paraId="3BF8C54B" w14:textId="77777777" w:rsidR="00FE4511" w:rsidRDefault="00FE4511" w:rsidP="00812450">
      <w:pPr>
        <w:spacing w:after="0" w:line="240" w:lineRule="auto"/>
        <w:ind w:left="360"/>
        <w:jc w:val="left"/>
        <w:rPr>
          <w:rtl/>
        </w:rPr>
      </w:pPr>
    </w:p>
    <w:p w14:paraId="3F4099B6" w14:textId="77777777" w:rsidR="00FE4511" w:rsidRDefault="00FE4511" w:rsidP="00812450">
      <w:pPr>
        <w:spacing w:after="0" w:line="240" w:lineRule="auto"/>
        <w:ind w:left="360"/>
        <w:jc w:val="left"/>
        <w:rPr>
          <w:rtl/>
        </w:rPr>
      </w:pPr>
    </w:p>
    <w:p w14:paraId="6CF82499" w14:textId="77777777" w:rsidR="00FE4511" w:rsidRDefault="00FE4511" w:rsidP="00812450">
      <w:pPr>
        <w:spacing w:after="0" w:line="240" w:lineRule="auto"/>
        <w:ind w:left="360"/>
        <w:jc w:val="left"/>
        <w:rPr>
          <w:rtl/>
        </w:rPr>
      </w:pPr>
    </w:p>
    <w:p w14:paraId="690236DF" w14:textId="77777777" w:rsidR="00FE4511" w:rsidRDefault="00FE4511" w:rsidP="00812450">
      <w:pPr>
        <w:spacing w:after="0" w:line="240" w:lineRule="auto"/>
        <w:ind w:left="360"/>
        <w:jc w:val="left"/>
        <w:rPr>
          <w:rtl/>
        </w:rPr>
      </w:pPr>
    </w:p>
    <w:p w14:paraId="3B380E21" w14:textId="77777777" w:rsidR="00FE4511" w:rsidRDefault="00FE4511" w:rsidP="00812450">
      <w:pPr>
        <w:spacing w:after="0" w:line="240" w:lineRule="auto"/>
        <w:ind w:left="360"/>
        <w:jc w:val="left"/>
        <w:rPr>
          <w:rtl/>
        </w:rPr>
      </w:pPr>
    </w:p>
    <w:p w14:paraId="68FBA9BA" w14:textId="77777777" w:rsidR="00FE4511" w:rsidRDefault="00FE4511" w:rsidP="00812450">
      <w:pPr>
        <w:spacing w:after="0" w:line="240" w:lineRule="auto"/>
        <w:ind w:left="360"/>
        <w:jc w:val="left"/>
        <w:rPr>
          <w:rtl/>
        </w:rPr>
      </w:pPr>
    </w:p>
    <w:p w14:paraId="58DC4439" w14:textId="77777777" w:rsidR="00FE4511" w:rsidRDefault="00FE4511" w:rsidP="00812450">
      <w:pPr>
        <w:spacing w:after="0" w:line="240" w:lineRule="auto"/>
        <w:ind w:left="360"/>
        <w:jc w:val="left"/>
        <w:rPr>
          <w:rtl/>
        </w:rPr>
      </w:pPr>
    </w:p>
    <w:p w14:paraId="40852645" w14:textId="77777777" w:rsidR="00FE4511" w:rsidRDefault="00FE4511" w:rsidP="00812450">
      <w:pPr>
        <w:spacing w:after="0" w:line="240" w:lineRule="auto"/>
        <w:ind w:left="360"/>
        <w:jc w:val="left"/>
        <w:rPr>
          <w:rtl/>
        </w:rPr>
      </w:pPr>
    </w:p>
    <w:p w14:paraId="327A65C8" w14:textId="77777777" w:rsidR="00FE4511" w:rsidRDefault="00FE4511" w:rsidP="00812450">
      <w:pPr>
        <w:spacing w:after="0" w:line="240" w:lineRule="auto"/>
        <w:ind w:left="360"/>
        <w:jc w:val="left"/>
        <w:rPr>
          <w:rtl/>
        </w:rPr>
      </w:pPr>
    </w:p>
    <w:p w14:paraId="2F64A6B9" w14:textId="77777777" w:rsidR="00FE4511" w:rsidRDefault="00FE4511" w:rsidP="00812450">
      <w:pPr>
        <w:spacing w:after="0" w:line="240" w:lineRule="auto"/>
        <w:ind w:left="360"/>
        <w:jc w:val="left"/>
        <w:rPr>
          <w:rtl/>
        </w:rPr>
      </w:pPr>
    </w:p>
    <w:p w14:paraId="5AF374E5" w14:textId="77777777" w:rsidR="00FE4511" w:rsidRDefault="00FE4511" w:rsidP="00812450">
      <w:pPr>
        <w:spacing w:after="0" w:line="240" w:lineRule="auto"/>
        <w:ind w:left="360"/>
        <w:jc w:val="left"/>
        <w:rPr>
          <w:rtl/>
        </w:rPr>
      </w:pPr>
    </w:p>
    <w:p w14:paraId="7DE245C4" w14:textId="435CD20F" w:rsidR="00FE4511" w:rsidRDefault="00FE4511" w:rsidP="00812450">
      <w:pPr>
        <w:spacing w:after="0" w:line="240" w:lineRule="auto"/>
        <w:ind w:left="360"/>
        <w:jc w:val="left"/>
        <w:rPr>
          <w:rtl/>
        </w:rPr>
      </w:pPr>
      <w:r>
        <w:rPr>
          <w:noProof/>
          <w:rtl/>
          <w:lang w:val="he-IL"/>
        </w:rPr>
        <mc:AlternateContent>
          <mc:Choice Requires="wpg">
            <w:drawing>
              <wp:anchor distT="0" distB="0" distL="114300" distR="114300" simplePos="0" relativeHeight="251751936" behindDoc="0" locked="0" layoutInCell="1" allowOverlap="1" wp14:anchorId="3088DB05" wp14:editId="269FCEDD">
                <wp:simplePos x="0" y="0"/>
                <wp:positionH relativeFrom="margin">
                  <wp:align>center</wp:align>
                </wp:positionH>
                <wp:positionV relativeFrom="paragraph">
                  <wp:posOffset>173355</wp:posOffset>
                </wp:positionV>
                <wp:extent cx="6927850" cy="3623310"/>
                <wp:effectExtent l="0" t="0" r="6350" b="0"/>
                <wp:wrapNone/>
                <wp:docPr id="320" name="Group 320"/>
                <wp:cNvGraphicFramePr/>
                <a:graphic xmlns:a="http://schemas.openxmlformats.org/drawingml/2006/main">
                  <a:graphicData uri="http://schemas.microsoft.com/office/word/2010/wordprocessingGroup">
                    <wpg:wgp>
                      <wpg:cNvGrpSpPr/>
                      <wpg:grpSpPr>
                        <a:xfrm>
                          <a:off x="0" y="0"/>
                          <a:ext cx="6927850" cy="3623310"/>
                          <a:chOff x="0" y="0"/>
                          <a:chExt cx="6927850" cy="3623310"/>
                        </a:xfrm>
                      </wpg:grpSpPr>
                      <pic:pic xmlns:pic="http://schemas.openxmlformats.org/drawingml/2006/picture">
                        <pic:nvPicPr>
                          <pic:cNvPr id="300" name="תמונה 300"/>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927850" cy="3390265"/>
                          </a:xfrm>
                          <a:prstGeom prst="rect">
                            <a:avLst/>
                          </a:prstGeom>
                          <a:noFill/>
                          <a:ln>
                            <a:noFill/>
                          </a:ln>
                        </pic:spPr>
                      </pic:pic>
                      <wps:wsp>
                        <wps:cNvPr id="282" name="Text Box 282"/>
                        <wps:cNvSpPr txBox="1"/>
                        <wps:spPr>
                          <a:xfrm>
                            <a:off x="869950" y="3282950"/>
                            <a:ext cx="3442771" cy="340360"/>
                          </a:xfrm>
                          <a:prstGeom prst="rect">
                            <a:avLst/>
                          </a:prstGeom>
                          <a:noFill/>
                          <a:ln w="6350">
                            <a:noFill/>
                          </a:ln>
                        </wps:spPr>
                        <wps:txbx>
                          <w:txbxContent>
                            <w:p w14:paraId="50B11AD7" w14:textId="77777777" w:rsidR="00EA1699" w:rsidRPr="00C473EC" w:rsidRDefault="00EA1699" w:rsidP="00FE4511">
                              <w:pPr>
                                <w:pStyle w:val="Caption"/>
                                <w:jc w:val="left"/>
                              </w:pPr>
                              <w:r>
                                <w:t>Figure</w:t>
                              </w:r>
                              <w:r>
                                <w:rPr>
                                  <w:rFonts w:hint="cs"/>
                                  <w:rtl/>
                                </w:rPr>
                                <w:t xml:space="preserve"> </w:t>
                              </w:r>
                              <w:r>
                                <w:t>9</w:t>
                              </w:r>
                              <w:r w:rsidRPr="00FE29C0">
                                <w:t>-</w:t>
                              </w:r>
                              <w:r>
                                <w:rPr>
                                  <w:rFonts w:hint="cs"/>
                                  <w:rtl/>
                                </w:rPr>
                                <w:t>55</w:t>
                              </w:r>
                              <w:r>
                                <w:t>:</w:t>
                              </w:r>
                              <w:r w:rsidRPr="007F5D43">
                                <w:t xml:space="preserve"> </w:t>
                              </w:r>
                              <w:r>
                                <w:t>Load 100%, Trace 1</w:t>
                              </w:r>
                            </w:p>
                            <w:p w14:paraId="355F8D76" w14:textId="77777777" w:rsidR="00EA1699" w:rsidRDefault="00EA1699" w:rsidP="00FE4511">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88DB05" id="Group 320" o:spid="_x0000_s1247" style="position:absolute;left:0;text-align:left;margin-left:0;margin-top:13.65pt;width:545.5pt;height:285.3pt;z-index:251751936;mso-position-horizontal:center;mso-position-horizontal-relative:margin" coordsize="69278,36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">
                <v:shape id="תמונה 300" o:spid="_x0000_s1248" type="#_x0000_t75" style="position:absolute;width:69278;height:3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">
                  <v:imagedata r:id="rId175" o:title=""/>
                </v:shape>
                <v:shape id="Text Box 282" o:spid="_x0000_s1249" type="#_x0000_t202" style="position:absolute;left:8699;top:32829;width:34428;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50B11AD7" w14:textId="77777777" w:rsidR="00EA1699" w:rsidRPr="00C473EC" w:rsidRDefault="00EA1699" w:rsidP="00FE4511">
                        <w:pPr>
                          <w:pStyle w:val="Caption"/>
                          <w:jc w:val="left"/>
                        </w:pPr>
                        <w:r>
                          <w:t>Figure</w:t>
                        </w:r>
                        <w:r>
                          <w:rPr>
                            <w:rFonts w:hint="cs"/>
                            <w:rtl/>
                          </w:rPr>
                          <w:t xml:space="preserve"> </w:t>
                        </w:r>
                        <w:r>
                          <w:t>9</w:t>
                        </w:r>
                        <w:r w:rsidRPr="00FE29C0">
                          <w:t>-</w:t>
                        </w:r>
                        <w:r>
                          <w:rPr>
                            <w:rFonts w:hint="cs"/>
                            <w:rtl/>
                          </w:rPr>
                          <w:t>55</w:t>
                        </w:r>
                        <w:r>
                          <w:t>:</w:t>
                        </w:r>
                        <w:r w:rsidRPr="007F5D43">
                          <w:t xml:space="preserve"> </w:t>
                        </w:r>
                        <w:r>
                          <w:t>Load 100%, Trace 1</w:t>
                        </w:r>
                      </w:p>
                      <w:p w14:paraId="355F8D76" w14:textId="77777777" w:rsidR="00EA1699" w:rsidRDefault="00EA1699" w:rsidP="00FE4511">
                        <w:pPr>
                          <w:rPr>
                            <w:lang w:bidi="ar-SA"/>
                          </w:rPr>
                        </w:pPr>
                      </w:p>
                    </w:txbxContent>
                  </v:textbox>
                </v:shape>
                <w10:wrap anchorx="margin"/>
              </v:group>
            </w:pict>
          </mc:Fallback>
        </mc:AlternateContent>
      </w:r>
    </w:p>
    <w:p w14:paraId="1ECA3ED8" w14:textId="4B444B91" w:rsidR="00FE4511" w:rsidRDefault="00FE4511" w:rsidP="00812450">
      <w:pPr>
        <w:spacing w:after="0" w:line="240" w:lineRule="auto"/>
        <w:ind w:left="360"/>
        <w:jc w:val="left"/>
        <w:rPr>
          <w:rtl/>
        </w:rPr>
      </w:pPr>
    </w:p>
    <w:p w14:paraId="6E69B9C0" w14:textId="607BE7F1" w:rsidR="00FE4511" w:rsidRDefault="00FE4511" w:rsidP="00812450">
      <w:pPr>
        <w:spacing w:after="0" w:line="240" w:lineRule="auto"/>
        <w:ind w:left="360"/>
        <w:jc w:val="left"/>
      </w:pPr>
    </w:p>
    <w:p w14:paraId="454FBFF5" w14:textId="74097CB7" w:rsidR="00E65112" w:rsidRDefault="00E65112" w:rsidP="00812450">
      <w:pPr>
        <w:spacing w:after="0" w:line="240" w:lineRule="auto"/>
        <w:ind w:left="360"/>
        <w:jc w:val="left"/>
        <w:rPr>
          <w:rtl/>
        </w:rPr>
      </w:pPr>
    </w:p>
    <w:p w14:paraId="6167A3B8" w14:textId="0A1371B6" w:rsidR="00731661" w:rsidRDefault="00731661" w:rsidP="00812450">
      <w:pPr>
        <w:spacing w:after="0" w:line="240" w:lineRule="auto"/>
        <w:ind w:left="360"/>
        <w:jc w:val="left"/>
        <w:rPr>
          <w:rtl/>
        </w:rPr>
      </w:pPr>
    </w:p>
    <w:p w14:paraId="1814EE64" w14:textId="1570D396" w:rsidR="00731661" w:rsidRDefault="00731661" w:rsidP="00812450">
      <w:pPr>
        <w:spacing w:after="0" w:line="240" w:lineRule="auto"/>
        <w:ind w:left="360"/>
        <w:jc w:val="left"/>
        <w:rPr>
          <w:rtl/>
        </w:rPr>
      </w:pPr>
    </w:p>
    <w:p w14:paraId="7DD7C753" w14:textId="1C9233FE" w:rsidR="00731661" w:rsidRDefault="00731661" w:rsidP="00812450">
      <w:pPr>
        <w:spacing w:after="0" w:line="240" w:lineRule="auto"/>
        <w:ind w:left="360"/>
        <w:jc w:val="left"/>
        <w:rPr>
          <w:rtl/>
        </w:rPr>
      </w:pPr>
    </w:p>
    <w:p w14:paraId="4E4BAF72" w14:textId="18808DB4" w:rsidR="00731661" w:rsidRDefault="00731661" w:rsidP="00812450">
      <w:pPr>
        <w:spacing w:after="0" w:line="240" w:lineRule="auto"/>
        <w:ind w:left="360"/>
        <w:jc w:val="left"/>
      </w:pPr>
    </w:p>
    <w:p w14:paraId="4F87FF44" w14:textId="47D8FF66" w:rsidR="00E65112" w:rsidRDefault="00E65112" w:rsidP="00812450">
      <w:pPr>
        <w:spacing w:after="0" w:line="240" w:lineRule="auto"/>
        <w:ind w:left="360"/>
        <w:jc w:val="left"/>
        <w:rPr>
          <w:rtl/>
        </w:rPr>
      </w:pPr>
    </w:p>
    <w:p w14:paraId="6ACABC27" w14:textId="2EF4838F" w:rsidR="00FE4511" w:rsidRDefault="00FE4511" w:rsidP="00812450">
      <w:pPr>
        <w:spacing w:after="0" w:line="240" w:lineRule="auto"/>
        <w:ind w:left="360"/>
        <w:jc w:val="left"/>
        <w:rPr>
          <w:rtl/>
        </w:rPr>
      </w:pPr>
    </w:p>
    <w:p w14:paraId="7567DD0F" w14:textId="2C987206" w:rsidR="00FE4511" w:rsidRDefault="00FE4511" w:rsidP="00812450">
      <w:pPr>
        <w:spacing w:after="0" w:line="240" w:lineRule="auto"/>
        <w:ind w:left="360"/>
        <w:jc w:val="left"/>
        <w:rPr>
          <w:rtl/>
        </w:rPr>
      </w:pPr>
    </w:p>
    <w:p w14:paraId="6F5B2778" w14:textId="170617E3" w:rsidR="00FE4511" w:rsidRDefault="00FE4511" w:rsidP="00812450">
      <w:pPr>
        <w:spacing w:after="0" w:line="240" w:lineRule="auto"/>
        <w:ind w:left="360"/>
        <w:jc w:val="left"/>
        <w:rPr>
          <w:rtl/>
        </w:rPr>
      </w:pPr>
    </w:p>
    <w:p w14:paraId="5FCF2B84" w14:textId="29C54ECE" w:rsidR="00FE4511" w:rsidRDefault="00FE4511" w:rsidP="00812450">
      <w:pPr>
        <w:spacing w:after="0" w:line="240" w:lineRule="auto"/>
        <w:ind w:left="360"/>
        <w:jc w:val="left"/>
        <w:rPr>
          <w:rtl/>
        </w:rPr>
      </w:pPr>
    </w:p>
    <w:p w14:paraId="116D053D" w14:textId="1E6EA4D1" w:rsidR="00FE4511" w:rsidRDefault="00FE4511" w:rsidP="00812450">
      <w:pPr>
        <w:spacing w:after="0" w:line="240" w:lineRule="auto"/>
        <w:ind w:left="360"/>
        <w:jc w:val="left"/>
        <w:rPr>
          <w:rtl/>
        </w:rPr>
      </w:pPr>
    </w:p>
    <w:p w14:paraId="15B5AD7C" w14:textId="75CD336D" w:rsidR="00FE4511" w:rsidRDefault="00FE4511" w:rsidP="00812450">
      <w:pPr>
        <w:spacing w:after="0" w:line="240" w:lineRule="auto"/>
        <w:ind w:left="360"/>
        <w:jc w:val="left"/>
        <w:rPr>
          <w:rtl/>
        </w:rPr>
      </w:pPr>
    </w:p>
    <w:p w14:paraId="5C3AE471" w14:textId="5A5AA907" w:rsidR="00FE4511" w:rsidRDefault="00FE4511" w:rsidP="00812450">
      <w:pPr>
        <w:spacing w:after="0" w:line="240" w:lineRule="auto"/>
        <w:ind w:left="360"/>
        <w:jc w:val="left"/>
        <w:rPr>
          <w:rtl/>
        </w:rPr>
      </w:pPr>
    </w:p>
    <w:p w14:paraId="6313538C" w14:textId="7779122C" w:rsidR="00FE4511" w:rsidRDefault="00FE4511" w:rsidP="00812450">
      <w:pPr>
        <w:spacing w:after="0" w:line="240" w:lineRule="auto"/>
        <w:ind w:left="360"/>
        <w:jc w:val="left"/>
        <w:rPr>
          <w:rtl/>
        </w:rPr>
      </w:pPr>
    </w:p>
    <w:p w14:paraId="7ABB2CE6" w14:textId="79B66AC3" w:rsidR="00FE4511" w:rsidRDefault="00FE4511" w:rsidP="00812450">
      <w:pPr>
        <w:spacing w:after="0" w:line="240" w:lineRule="auto"/>
        <w:ind w:left="360"/>
        <w:jc w:val="left"/>
        <w:rPr>
          <w:rtl/>
        </w:rPr>
      </w:pPr>
    </w:p>
    <w:p w14:paraId="662ABABE" w14:textId="104AE743" w:rsidR="00FE4511" w:rsidRDefault="00FE4511" w:rsidP="00812450">
      <w:pPr>
        <w:spacing w:after="0" w:line="240" w:lineRule="auto"/>
        <w:ind w:left="360"/>
        <w:jc w:val="left"/>
        <w:rPr>
          <w:rtl/>
        </w:rPr>
      </w:pPr>
    </w:p>
    <w:p w14:paraId="2496BFD2" w14:textId="4649A3E5" w:rsidR="00FE4511" w:rsidRDefault="00FE4511" w:rsidP="00812450">
      <w:pPr>
        <w:spacing w:after="0" w:line="240" w:lineRule="auto"/>
        <w:ind w:left="360"/>
        <w:jc w:val="left"/>
        <w:rPr>
          <w:rtl/>
        </w:rPr>
      </w:pPr>
    </w:p>
    <w:p w14:paraId="12216268" w14:textId="25C8FDEF" w:rsidR="00FE4511" w:rsidRDefault="00FE4511" w:rsidP="00812450">
      <w:pPr>
        <w:spacing w:after="0" w:line="240" w:lineRule="auto"/>
        <w:ind w:left="360"/>
        <w:jc w:val="left"/>
        <w:rPr>
          <w:rtl/>
        </w:rPr>
      </w:pPr>
    </w:p>
    <w:p w14:paraId="2AC27E9C" w14:textId="027FF6C6" w:rsidR="00FE4511" w:rsidRDefault="00FE4511" w:rsidP="00812450">
      <w:pPr>
        <w:spacing w:after="0" w:line="240" w:lineRule="auto"/>
        <w:ind w:left="360"/>
        <w:jc w:val="left"/>
        <w:rPr>
          <w:rtl/>
        </w:rPr>
      </w:pPr>
    </w:p>
    <w:p w14:paraId="022AC414" w14:textId="3DB0E4F2" w:rsidR="00FE4511" w:rsidRDefault="00FE4511" w:rsidP="00812450">
      <w:pPr>
        <w:spacing w:after="0" w:line="240" w:lineRule="auto"/>
        <w:ind w:left="360"/>
        <w:jc w:val="left"/>
        <w:rPr>
          <w:rtl/>
        </w:rPr>
      </w:pPr>
    </w:p>
    <w:p w14:paraId="464BF2CC" w14:textId="77777777" w:rsidR="00FE4511" w:rsidRDefault="00FE4511" w:rsidP="00812450">
      <w:pPr>
        <w:spacing w:after="0" w:line="240" w:lineRule="auto"/>
        <w:ind w:left="360"/>
        <w:jc w:val="left"/>
      </w:pPr>
    </w:p>
    <w:p w14:paraId="61DD8BAA" w14:textId="18449AFE" w:rsidR="00E65112" w:rsidRDefault="00E65112" w:rsidP="00812450">
      <w:pPr>
        <w:spacing w:after="0" w:line="240" w:lineRule="auto"/>
        <w:ind w:left="360"/>
        <w:jc w:val="left"/>
      </w:pPr>
      <w:r>
        <w:rPr>
          <w:noProof/>
        </w:rPr>
        <w:lastRenderedPageBreak/>
        <mc:AlternateContent>
          <mc:Choice Requires="wps">
            <w:drawing>
              <wp:anchor distT="0" distB="0" distL="114300" distR="114300" simplePos="0" relativeHeight="251740672" behindDoc="0" locked="0" layoutInCell="1" allowOverlap="1" wp14:anchorId="79856601" wp14:editId="5BCFC176">
                <wp:simplePos x="0" y="0"/>
                <wp:positionH relativeFrom="column">
                  <wp:posOffset>369570</wp:posOffset>
                </wp:positionH>
                <wp:positionV relativeFrom="paragraph">
                  <wp:posOffset>3141345</wp:posOffset>
                </wp:positionV>
                <wp:extent cx="2819943" cy="340602"/>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19943" cy="340602"/>
                        </a:xfrm>
                        <a:prstGeom prst="rect">
                          <a:avLst/>
                        </a:prstGeom>
                        <a:noFill/>
                        <a:ln w="6350">
                          <a:noFill/>
                        </a:ln>
                      </wps:spPr>
                      <wps:txbx>
                        <w:txbxContent>
                          <w:p w14:paraId="629D2F75" w14:textId="16D3B834" w:rsidR="00EA1699" w:rsidRPr="00E65112" w:rsidRDefault="00EA1699" w:rsidP="00E65112">
                            <w:pPr>
                              <w:pStyle w:val="Caption"/>
                              <w:jc w:val="left"/>
                            </w:pPr>
                            <w:r>
                              <w:t>Figure</w:t>
                            </w:r>
                            <w:r>
                              <w:rPr>
                                <w:rFonts w:hint="cs"/>
                                <w:rtl/>
                              </w:rPr>
                              <w:t xml:space="preserve"> </w:t>
                            </w:r>
                            <w:r>
                              <w:t>9</w:t>
                            </w:r>
                            <w:r w:rsidRPr="00FE29C0">
                              <w:t>-</w:t>
                            </w:r>
                            <w:r>
                              <w:rPr>
                                <w:rFonts w:hint="cs"/>
                                <w:rtl/>
                              </w:rPr>
                              <w:t>57</w:t>
                            </w:r>
                            <w:r>
                              <w:t>:</w:t>
                            </w:r>
                            <w:r w:rsidRPr="007F5D43">
                              <w:t xml:space="preserve"> </w:t>
                            </w:r>
                            <w:r>
                              <w:t>Load 100%, Trace 2</w:t>
                            </w:r>
                          </w:p>
                          <w:p w14:paraId="433292CA" w14:textId="77777777" w:rsidR="00EA1699" w:rsidRDefault="00EA1699" w:rsidP="007C7FB6">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56601" id="Text Box 54" o:spid="_x0000_s1250" type="#_x0000_t202" style="position:absolute;left:0;text-align:left;margin-left:29.1pt;margin-top:247.35pt;width:222.05pt;height:26.8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" filled="f" stroked="f" strokeweight=".5pt">
                <v:textbox>
                  <w:txbxContent>
                    <w:p w14:paraId="629D2F75" w14:textId="16D3B834" w:rsidR="00EA1699" w:rsidRPr="00E65112" w:rsidRDefault="00EA1699" w:rsidP="00E65112">
                      <w:pPr>
                        <w:pStyle w:val="Caption"/>
                        <w:jc w:val="left"/>
                      </w:pPr>
                      <w:r>
                        <w:t>Figure</w:t>
                      </w:r>
                      <w:r>
                        <w:rPr>
                          <w:rFonts w:hint="cs"/>
                          <w:rtl/>
                        </w:rPr>
                        <w:t xml:space="preserve"> </w:t>
                      </w:r>
                      <w:r>
                        <w:t>9</w:t>
                      </w:r>
                      <w:r w:rsidRPr="00FE29C0">
                        <w:t>-</w:t>
                      </w:r>
                      <w:r>
                        <w:rPr>
                          <w:rFonts w:hint="cs"/>
                          <w:rtl/>
                        </w:rPr>
                        <w:t>57</w:t>
                      </w:r>
                      <w:r>
                        <w:t>:</w:t>
                      </w:r>
                      <w:r w:rsidRPr="007F5D43">
                        <w:t xml:space="preserve"> </w:t>
                      </w:r>
                      <w:r>
                        <w:t>Load 100%, Trace 2</w:t>
                      </w:r>
                    </w:p>
                    <w:p w14:paraId="433292CA" w14:textId="77777777" w:rsidR="00EA1699" w:rsidRDefault="00EA1699" w:rsidP="007C7FB6">
                      <w:pPr>
                        <w:rPr>
                          <w:lang w:bidi="ar-SA"/>
                        </w:rPr>
                      </w:pPr>
                    </w:p>
                  </w:txbxContent>
                </v:textbox>
              </v:shape>
            </w:pict>
          </mc:Fallback>
        </mc:AlternateContent>
      </w:r>
    </w:p>
    <w:p w14:paraId="12B6C03B" w14:textId="77777777" w:rsidR="00FE4511" w:rsidRDefault="00FE4511" w:rsidP="00FE4511">
      <w:pPr>
        <w:spacing w:after="0" w:line="240" w:lineRule="auto"/>
        <w:jc w:val="left"/>
        <w:rPr>
          <w:rtl/>
        </w:rPr>
      </w:pPr>
    </w:p>
    <w:p w14:paraId="25E24093" w14:textId="07C994D6" w:rsidR="00FE4511" w:rsidRDefault="00FE4511" w:rsidP="00FE4511">
      <w:pPr>
        <w:spacing w:after="0" w:line="240" w:lineRule="auto"/>
        <w:jc w:val="left"/>
        <w:rPr>
          <w:rtl/>
        </w:rPr>
      </w:pPr>
      <w:r>
        <w:rPr>
          <w:noProof/>
        </w:rPr>
        <mc:AlternateContent>
          <mc:Choice Requires="wpg">
            <w:drawing>
              <wp:anchor distT="0" distB="0" distL="114300" distR="114300" simplePos="0" relativeHeight="251750912" behindDoc="0" locked="0" layoutInCell="1" allowOverlap="1" wp14:anchorId="34CADC0B" wp14:editId="4C3DA927">
                <wp:simplePos x="0" y="0"/>
                <wp:positionH relativeFrom="margin">
                  <wp:align>center</wp:align>
                </wp:positionH>
                <wp:positionV relativeFrom="paragraph">
                  <wp:posOffset>130175</wp:posOffset>
                </wp:positionV>
                <wp:extent cx="6330950" cy="3451860"/>
                <wp:effectExtent l="0" t="0" r="0" b="0"/>
                <wp:wrapNone/>
                <wp:docPr id="96" name="Group 96"/>
                <wp:cNvGraphicFramePr/>
                <a:graphic xmlns:a="http://schemas.openxmlformats.org/drawingml/2006/main">
                  <a:graphicData uri="http://schemas.microsoft.com/office/word/2010/wordprocessingGroup">
                    <wpg:wgp>
                      <wpg:cNvGrpSpPr/>
                      <wpg:grpSpPr>
                        <a:xfrm>
                          <a:off x="0" y="0"/>
                          <a:ext cx="6330950" cy="3451860"/>
                          <a:chOff x="0" y="0"/>
                          <a:chExt cx="6330950" cy="3451860"/>
                        </a:xfrm>
                      </wpg:grpSpPr>
                      <pic:pic xmlns:pic="http://schemas.openxmlformats.org/drawingml/2006/picture">
                        <pic:nvPicPr>
                          <pic:cNvPr id="302" name="תמונה 302"/>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30950" cy="3098165"/>
                          </a:xfrm>
                          <a:prstGeom prst="rect">
                            <a:avLst/>
                          </a:prstGeom>
                          <a:noFill/>
                          <a:ln>
                            <a:noFill/>
                          </a:ln>
                        </pic:spPr>
                      </pic:pic>
                      <wps:wsp>
                        <wps:cNvPr id="303" name="Text Box 282"/>
                        <wps:cNvSpPr txBox="1"/>
                        <wps:spPr>
                          <a:xfrm>
                            <a:off x="692150" y="3111500"/>
                            <a:ext cx="3442771" cy="340360"/>
                          </a:xfrm>
                          <a:prstGeom prst="rect">
                            <a:avLst/>
                          </a:prstGeom>
                          <a:noFill/>
                          <a:ln w="6350">
                            <a:noFill/>
                          </a:ln>
                        </wps:spPr>
                        <wps:txbx>
                          <w:txbxContent>
                            <w:p w14:paraId="5C62F9C2" w14:textId="77777777" w:rsidR="00EA1699" w:rsidRPr="00C473EC" w:rsidRDefault="00EA1699" w:rsidP="00FE4511">
                              <w:pPr>
                                <w:pStyle w:val="Caption"/>
                                <w:jc w:val="left"/>
                              </w:pPr>
                              <w:r>
                                <w:t>Figure</w:t>
                              </w:r>
                              <w:r>
                                <w:rPr>
                                  <w:rFonts w:hint="cs"/>
                                  <w:rtl/>
                                </w:rPr>
                                <w:t xml:space="preserve"> </w:t>
                              </w:r>
                              <w:r>
                                <w:t>9</w:t>
                              </w:r>
                              <w:r w:rsidRPr="00FE29C0">
                                <w:t>-</w:t>
                              </w:r>
                              <w:r>
                                <w:rPr>
                                  <w:rFonts w:hint="cs"/>
                                  <w:rtl/>
                                </w:rPr>
                                <w:t>5</w:t>
                              </w:r>
                              <w:r>
                                <w:t>6:</w:t>
                              </w:r>
                              <w:r w:rsidRPr="007F5D43">
                                <w:t xml:space="preserve"> </w:t>
                              </w:r>
                              <w:r>
                                <w:t>Load 100%, Trace 2</w:t>
                              </w:r>
                            </w:p>
                            <w:p w14:paraId="5C146F07" w14:textId="77777777" w:rsidR="00EA1699" w:rsidRDefault="00EA1699" w:rsidP="00FE4511">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CADC0B" id="Group 96" o:spid="_x0000_s1251" style="position:absolute;left:0;text-align:left;margin-left:0;margin-top:10.25pt;width:498.5pt;height:271.8pt;z-index:251750912;mso-position-horizontal:center;mso-position-horizontal-relative:margin" coordsize="63309,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">
                <v:shape id="תמונה 302" o:spid="_x0000_s1252" type="#_x0000_t75" style="position:absolute;width:63309;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">
                  <v:imagedata r:id="rId177" o:title=""/>
                </v:shape>
                <v:shape id="Text Box 282" o:spid="_x0000_s1253" type="#_x0000_t202" style="position:absolute;left:6921;top:31115;width:34428;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14:paraId="5C62F9C2" w14:textId="77777777" w:rsidR="00EA1699" w:rsidRPr="00C473EC" w:rsidRDefault="00EA1699" w:rsidP="00FE4511">
                        <w:pPr>
                          <w:pStyle w:val="Caption"/>
                          <w:jc w:val="left"/>
                        </w:pPr>
                        <w:r>
                          <w:t>Figure</w:t>
                        </w:r>
                        <w:r>
                          <w:rPr>
                            <w:rFonts w:hint="cs"/>
                            <w:rtl/>
                          </w:rPr>
                          <w:t xml:space="preserve"> </w:t>
                        </w:r>
                        <w:r>
                          <w:t>9</w:t>
                        </w:r>
                        <w:r w:rsidRPr="00FE29C0">
                          <w:t>-</w:t>
                        </w:r>
                        <w:r>
                          <w:rPr>
                            <w:rFonts w:hint="cs"/>
                            <w:rtl/>
                          </w:rPr>
                          <w:t>5</w:t>
                        </w:r>
                        <w:r>
                          <w:t>6:</w:t>
                        </w:r>
                        <w:r w:rsidRPr="007F5D43">
                          <w:t xml:space="preserve"> </w:t>
                        </w:r>
                        <w:r>
                          <w:t>Load 100%, Trace 2</w:t>
                        </w:r>
                      </w:p>
                      <w:p w14:paraId="5C146F07" w14:textId="77777777" w:rsidR="00EA1699" w:rsidRDefault="00EA1699" w:rsidP="00FE4511">
                        <w:pPr>
                          <w:rPr>
                            <w:lang w:bidi="ar-SA"/>
                          </w:rPr>
                        </w:pPr>
                      </w:p>
                    </w:txbxContent>
                  </v:textbox>
                </v:shape>
                <w10:wrap anchorx="margin"/>
              </v:group>
            </w:pict>
          </mc:Fallback>
        </mc:AlternateContent>
      </w:r>
    </w:p>
    <w:p w14:paraId="29267A90" w14:textId="4438B4C3" w:rsidR="00FE4511" w:rsidRDefault="00FE4511" w:rsidP="00E65112">
      <w:pPr>
        <w:spacing w:after="0" w:line="240" w:lineRule="auto"/>
        <w:jc w:val="left"/>
        <w:rPr>
          <w:rtl/>
        </w:rPr>
      </w:pPr>
    </w:p>
    <w:p w14:paraId="4E7B7D7F" w14:textId="728A571D" w:rsidR="00FE4511" w:rsidRDefault="00FE4511" w:rsidP="00E65112">
      <w:pPr>
        <w:spacing w:after="0" w:line="240" w:lineRule="auto"/>
        <w:jc w:val="left"/>
        <w:rPr>
          <w:rtl/>
        </w:rPr>
      </w:pPr>
    </w:p>
    <w:p w14:paraId="403CD58B" w14:textId="78D8FF72" w:rsidR="00FE4511" w:rsidRDefault="00FE4511" w:rsidP="00E65112">
      <w:pPr>
        <w:spacing w:after="0" w:line="240" w:lineRule="auto"/>
        <w:jc w:val="left"/>
        <w:rPr>
          <w:rtl/>
        </w:rPr>
      </w:pPr>
    </w:p>
    <w:p w14:paraId="37CCC355" w14:textId="456E64BA" w:rsidR="00FE4511" w:rsidRDefault="00FE4511" w:rsidP="00E65112">
      <w:pPr>
        <w:spacing w:after="0" w:line="240" w:lineRule="auto"/>
        <w:jc w:val="left"/>
        <w:rPr>
          <w:rtl/>
        </w:rPr>
      </w:pPr>
    </w:p>
    <w:p w14:paraId="371B0D09" w14:textId="23CFE777" w:rsidR="00FE4511" w:rsidRDefault="00FE4511" w:rsidP="00E65112">
      <w:pPr>
        <w:spacing w:after="0" w:line="240" w:lineRule="auto"/>
        <w:jc w:val="left"/>
        <w:rPr>
          <w:rtl/>
        </w:rPr>
      </w:pPr>
    </w:p>
    <w:p w14:paraId="79EF87DC" w14:textId="753BF5A2" w:rsidR="00FE4511" w:rsidRDefault="00FE4511" w:rsidP="00E65112">
      <w:pPr>
        <w:spacing w:after="0" w:line="240" w:lineRule="auto"/>
        <w:jc w:val="left"/>
        <w:rPr>
          <w:rtl/>
        </w:rPr>
      </w:pPr>
    </w:p>
    <w:p w14:paraId="184B4BA7" w14:textId="1BA20CA1" w:rsidR="00FE4511" w:rsidRDefault="00FE4511" w:rsidP="00E65112">
      <w:pPr>
        <w:spacing w:after="0" w:line="240" w:lineRule="auto"/>
        <w:jc w:val="left"/>
        <w:rPr>
          <w:rtl/>
        </w:rPr>
      </w:pPr>
    </w:p>
    <w:p w14:paraId="32CB307D" w14:textId="3810077F" w:rsidR="00FE4511" w:rsidRDefault="00FE4511" w:rsidP="00E65112">
      <w:pPr>
        <w:spacing w:after="0" w:line="240" w:lineRule="auto"/>
        <w:jc w:val="left"/>
        <w:rPr>
          <w:rtl/>
        </w:rPr>
      </w:pPr>
    </w:p>
    <w:p w14:paraId="59FC760A" w14:textId="454954D8" w:rsidR="00FE4511" w:rsidRDefault="00FE4511" w:rsidP="00E65112">
      <w:pPr>
        <w:spacing w:after="0" w:line="240" w:lineRule="auto"/>
        <w:jc w:val="left"/>
        <w:rPr>
          <w:rtl/>
        </w:rPr>
      </w:pPr>
    </w:p>
    <w:p w14:paraId="2948BBEF" w14:textId="665E9504" w:rsidR="00FE4511" w:rsidRDefault="00FE4511" w:rsidP="00E65112">
      <w:pPr>
        <w:spacing w:after="0" w:line="240" w:lineRule="auto"/>
        <w:jc w:val="left"/>
        <w:rPr>
          <w:rtl/>
        </w:rPr>
      </w:pPr>
    </w:p>
    <w:p w14:paraId="5587A872" w14:textId="50561021" w:rsidR="00FE4511" w:rsidRDefault="00FE4511" w:rsidP="00E65112">
      <w:pPr>
        <w:spacing w:after="0" w:line="240" w:lineRule="auto"/>
        <w:jc w:val="left"/>
        <w:rPr>
          <w:rtl/>
        </w:rPr>
      </w:pPr>
    </w:p>
    <w:p w14:paraId="2E90DB31" w14:textId="77777777" w:rsidR="00FE4511" w:rsidRDefault="00FE4511" w:rsidP="00E65112">
      <w:pPr>
        <w:spacing w:after="0" w:line="240" w:lineRule="auto"/>
        <w:jc w:val="left"/>
      </w:pPr>
    </w:p>
    <w:p w14:paraId="7643298A" w14:textId="2507F2EC" w:rsidR="009D3674" w:rsidRDefault="009D3674" w:rsidP="00E65112">
      <w:pPr>
        <w:spacing w:after="0" w:line="240" w:lineRule="auto"/>
        <w:jc w:val="left"/>
        <w:rPr>
          <w:rtl/>
        </w:rPr>
      </w:pPr>
    </w:p>
    <w:p w14:paraId="43AFD78F" w14:textId="3E2A1F67" w:rsidR="00DE63B6" w:rsidRDefault="00DE63B6" w:rsidP="00E65112">
      <w:pPr>
        <w:spacing w:after="0" w:line="240" w:lineRule="auto"/>
        <w:jc w:val="left"/>
        <w:rPr>
          <w:rtl/>
        </w:rPr>
      </w:pPr>
    </w:p>
    <w:p w14:paraId="6D384C56" w14:textId="4A62440A" w:rsidR="00DE63B6" w:rsidRDefault="00DE63B6" w:rsidP="00E65112">
      <w:pPr>
        <w:spacing w:after="0" w:line="240" w:lineRule="auto"/>
        <w:jc w:val="left"/>
        <w:rPr>
          <w:rtl/>
        </w:rPr>
      </w:pPr>
    </w:p>
    <w:p w14:paraId="4E7621F5" w14:textId="5B7C084F" w:rsidR="00DE63B6" w:rsidRDefault="00DE63B6" w:rsidP="00E65112">
      <w:pPr>
        <w:spacing w:after="0" w:line="240" w:lineRule="auto"/>
        <w:jc w:val="left"/>
        <w:rPr>
          <w:rtl/>
        </w:rPr>
      </w:pPr>
    </w:p>
    <w:p w14:paraId="474C8D69" w14:textId="372E964B" w:rsidR="00DE63B6" w:rsidRDefault="00DE63B6" w:rsidP="00E65112">
      <w:pPr>
        <w:spacing w:after="0" w:line="240" w:lineRule="auto"/>
        <w:jc w:val="left"/>
        <w:rPr>
          <w:rtl/>
        </w:rPr>
      </w:pPr>
      <w:r>
        <w:rPr>
          <w:noProof/>
        </w:rPr>
        <mc:AlternateContent>
          <mc:Choice Requires="wpg">
            <w:drawing>
              <wp:anchor distT="0" distB="0" distL="114300" distR="114300" simplePos="0" relativeHeight="251749888" behindDoc="0" locked="0" layoutInCell="1" allowOverlap="1" wp14:anchorId="7854B1E9" wp14:editId="748F1C79">
                <wp:simplePos x="0" y="0"/>
                <wp:positionH relativeFrom="margin">
                  <wp:align>center</wp:align>
                </wp:positionH>
                <wp:positionV relativeFrom="paragraph">
                  <wp:posOffset>189865</wp:posOffset>
                </wp:positionV>
                <wp:extent cx="6604000" cy="3382252"/>
                <wp:effectExtent l="0" t="0" r="6350" b="0"/>
                <wp:wrapNone/>
                <wp:docPr id="319" name="Group 319"/>
                <wp:cNvGraphicFramePr/>
                <a:graphic xmlns:a="http://schemas.openxmlformats.org/drawingml/2006/main">
                  <a:graphicData uri="http://schemas.microsoft.com/office/word/2010/wordprocessingGroup">
                    <wpg:wgp>
                      <wpg:cNvGrpSpPr/>
                      <wpg:grpSpPr>
                        <a:xfrm>
                          <a:off x="0" y="0"/>
                          <a:ext cx="6604000" cy="3382252"/>
                          <a:chOff x="0" y="0"/>
                          <a:chExt cx="6604000" cy="3382252"/>
                        </a:xfrm>
                      </wpg:grpSpPr>
                      <pic:pic xmlns:pic="http://schemas.openxmlformats.org/drawingml/2006/picture">
                        <pic:nvPicPr>
                          <pic:cNvPr id="304" name="תמונה 304"/>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604000" cy="3232150"/>
                          </a:xfrm>
                          <a:prstGeom prst="rect">
                            <a:avLst/>
                          </a:prstGeom>
                          <a:noFill/>
                          <a:ln>
                            <a:noFill/>
                          </a:ln>
                        </pic:spPr>
                      </pic:pic>
                      <wps:wsp>
                        <wps:cNvPr id="284" name="Text Box 284"/>
                        <wps:cNvSpPr txBox="1"/>
                        <wps:spPr>
                          <a:xfrm>
                            <a:off x="768350" y="3041650"/>
                            <a:ext cx="2819943" cy="340602"/>
                          </a:xfrm>
                          <a:prstGeom prst="rect">
                            <a:avLst/>
                          </a:prstGeom>
                          <a:noFill/>
                          <a:ln w="6350">
                            <a:noFill/>
                          </a:ln>
                        </wps:spPr>
                        <wps:txbx>
                          <w:txbxContent>
                            <w:p w14:paraId="26DC757C" w14:textId="77777777" w:rsidR="00EA1699" w:rsidRPr="00C473EC" w:rsidRDefault="00EA1699" w:rsidP="00DE63B6">
                              <w:pPr>
                                <w:pStyle w:val="Caption"/>
                                <w:jc w:val="left"/>
                              </w:pPr>
                              <w:r>
                                <w:t>Figure</w:t>
                              </w:r>
                              <w:r>
                                <w:rPr>
                                  <w:rFonts w:hint="cs"/>
                                  <w:rtl/>
                                </w:rPr>
                                <w:t xml:space="preserve"> </w:t>
                              </w:r>
                              <w:r>
                                <w:t>9</w:t>
                              </w:r>
                              <w:r w:rsidRPr="00FE29C0">
                                <w:t>-</w:t>
                              </w:r>
                              <w:r>
                                <w:rPr>
                                  <w:rFonts w:hint="cs"/>
                                  <w:rtl/>
                                </w:rPr>
                                <w:t>57</w:t>
                              </w:r>
                              <w:r>
                                <w:t>:</w:t>
                              </w:r>
                              <w:r w:rsidRPr="007F5D43">
                                <w:t xml:space="preserve"> </w:t>
                              </w:r>
                              <w:r>
                                <w:t>Load 100%, Trace 3</w:t>
                              </w:r>
                            </w:p>
                            <w:p w14:paraId="7293CE51" w14:textId="77777777" w:rsidR="00EA1699" w:rsidRDefault="00EA1699" w:rsidP="00DE63B6">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54B1E9" id="Group 319" o:spid="_x0000_s1254" style="position:absolute;left:0;text-align:left;margin-left:0;margin-top:14.95pt;width:520pt;height:266.3pt;z-index:251749888;mso-position-horizontal:center;mso-position-horizontal-relative:margin" coordsize="66040,33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">
                <v:shape id="תמונה 304" o:spid="_x0000_s1255" type="#_x0000_t75" style="position:absolute;width:66040;height:3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">
                  <v:imagedata r:id="rId179" o:title=""/>
                </v:shape>
                <v:shape id="Text Box 284" o:spid="_x0000_s1256" type="#_x0000_t202" style="position:absolute;left:7683;top:30416;width:28199;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26DC757C" w14:textId="77777777" w:rsidR="00EA1699" w:rsidRPr="00C473EC" w:rsidRDefault="00EA1699" w:rsidP="00DE63B6">
                        <w:pPr>
                          <w:pStyle w:val="Caption"/>
                          <w:jc w:val="left"/>
                        </w:pPr>
                        <w:r>
                          <w:t>Figure</w:t>
                        </w:r>
                        <w:r>
                          <w:rPr>
                            <w:rFonts w:hint="cs"/>
                            <w:rtl/>
                          </w:rPr>
                          <w:t xml:space="preserve"> </w:t>
                        </w:r>
                        <w:r>
                          <w:t>9</w:t>
                        </w:r>
                        <w:r w:rsidRPr="00FE29C0">
                          <w:t>-</w:t>
                        </w:r>
                        <w:r>
                          <w:rPr>
                            <w:rFonts w:hint="cs"/>
                            <w:rtl/>
                          </w:rPr>
                          <w:t>57</w:t>
                        </w:r>
                        <w:r>
                          <w:t>:</w:t>
                        </w:r>
                        <w:r w:rsidRPr="007F5D43">
                          <w:t xml:space="preserve"> </w:t>
                        </w:r>
                        <w:r>
                          <w:t>Load 100%, Trace 3</w:t>
                        </w:r>
                      </w:p>
                      <w:p w14:paraId="7293CE51" w14:textId="77777777" w:rsidR="00EA1699" w:rsidRDefault="00EA1699" w:rsidP="00DE63B6">
                        <w:pPr>
                          <w:rPr>
                            <w:lang w:bidi="ar-SA"/>
                          </w:rPr>
                        </w:pPr>
                      </w:p>
                    </w:txbxContent>
                  </v:textbox>
                </v:shape>
                <w10:wrap anchorx="margin"/>
              </v:group>
            </w:pict>
          </mc:Fallback>
        </mc:AlternateContent>
      </w:r>
    </w:p>
    <w:p w14:paraId="62376A20" w14:textId="3D86646D" w:rsidR="00DE63B6" w:rsidRDefault="00DE63B6" w:rsidP="00E65112">
      <w:pPr>
        <w:spacing w:after="0" w:line="240" w:lineRule="auto"/>
        <w:jc w:val="left"/>
        <w:rPr>
          <w:rtl/>
        </w:rPr>
      </w:pPr>
    </w:p>
    <w:p w14:paraId="2F984610" w14:textId="033BFAD1" w:rsidR="00DE63B6" w:rsidRDefault="00DE63B6" w:rsidP="00E65112">
      <w:pPr>
        <w:spacing w:after="0" w:line="240" w:lineRule="auto"/>
        <w:jc w:val="left"/>
        <w:rPr>
          <w:rtl/>
        </w:rPr>
      </w:pPr>
    </w:p>
    <w:p w14:paraId="34D144AB" w14:textId="0C7567D4" w:rsidR="00DE63B6" w:rsidRDefault="00DE63B6" w:rsidP="00E65112">
      <w:pPr>
        <w:spacing w:after="0" w:line="240" w:lineRule="auto"/>
        <w:jc w:val="left"/>
        <w:rPr>
          <w:rtl/>
        </w:rPr>
      </w:pPr>
    </w:p>
    <w:p w14:paraId="5D8237A1" w14:textId="44CDB6F8" w:rsidR="00DE63B6" w:rsidRDefault="00DE63B6" w:rsidP="00E65112">
      <w:pPr>
        <w:spacing w:after="0" w:line="240" w:lineRule="auto"/>
        <w:jc w:val="left"/>
        <w:rPr>
          <w:rtl/>
        </w:rPr>
      </w:pPr>
    </w:p>
    <w:p w14:paraId="0E7906CA" w14:textId="30DDC0ED" w:rsidR="00DE63B6" w:rsidRDefault="00DE63B6" w:rsidP="00E65112">
      <w:pPr>
        <w:spacing w:after="0" w:line="240" w:lineRule="auto"/>
        <w:jc w:val="left"/>
        <w:rPr>
          <w:rtl/>
        </w:rPr>
      </w:pPr>
    </w:p>
    <w:p w14:paraId="0D6EFC2E" w14:textId="36763B2F" w:rsidR="00DE63B6" w:rsidRDefault="00DE63B6" w:rsidP="00E65112">
      <w:pPr>
        <w:spacing w:after="0" w:line="240" w:lineRule="auto"/>
        <w:jc w:val="left"/>
        <w:rPr>
          <w:rtl/>
        </w:rPr>
      </w:pPr>
    </w:p>
    <w:p w14:paraId="5B2E48E2" w14:textId="19AEE689" w:rsidR="00DE63B6" w:rsidRDefault="00DE63B6" w:rsidP="00E65112">
      <w:pPr>
        <w:spacing w:after="0" w:line="240" w:lineRule="auto"/>
        <w:jc w:val="left"/>
        <w:rPr>
          <w:rtl/>
        </w:rPr>
      </w:pPr>
    </w:p>
    <w:p w14:paraId="65CEE6D7" w14:textId="04C31CC6" w:rsidR="00DE63B6" w:rsidRDefault="00DE63B6" w:rsidP="00E65112">
      <w:pPr>
        <w:spacing w:after="0" w:line="240" w:lineRule="auto"/>
        <w:jc w:val="left"/>
        <w:rPr>
          <w:rtl/>
        </w:rPr>
      </w:pPr>
    </w:p>
    <w:p w14:paraId="776A7526" w14:textId="4A1D21EC" w:rsidR="00DE63B6" w:rsidRDefault="00DE63B6" w:rsidP="00E65112">
      <w:pPr>
        <w:spacing w:after="0" w:line="240" w:lineRule="auto"/>
        <w:jc w:val="left"/>
        <w:rPr>
          <w:rtl/>
        </w:rPr>
      </w:pPr>
    </w:p>
    <w:p w14:paraId="5AAB42F5" w14:textId="7734A43E" w:rsidR="00DE63B6" w:rsidRDefault="00DE63B6" w:rsidP="00E65112">
      <w:pPr>
        <w:spacing w:after="0" w:line="240" w:lineRule="auto"/>
        <w:jc w:val="left"/>
        <w:rPr>
          <w:rtl/>
        </w:rPr>
      </w:pPr>
    </w:p>
    <w:p w14:paraId="398DC64D" w14:textId="48BEE461" w:rsidR="00DE63B6" w:rsidRDefault="00DE63B6" w:rsidP="00E65112">
      <w:pPr>
        <w:spacing w:after="0" w:line="240" w:lineRule="auto"/>
        <w:jc w:val="left"/>
        <w:rPr>
          <w:rtl/>
        </w:rPr>
      </w:pPr>
    </w:p>
    <w:p w14:paraId="24C5C66E" w14:textId="525A2D05" w:rsidR="00DE63B6" w:rsidRDefault="00DE63B6" w:rsidP="00E65112">
      <w:pPr>
        <w:spacing w:after="0" w:line="240" w:lineRule="auto"/>
        <w:jc w:val="left"/>
        <w:rPr>
          <w:rtl/>
        </w:rPr>
      </w:pPr>
    </w:p>
    <w:p w14:paraId="687E0875" w14:textId="77777777" w:rsidR="00DE63B6" w:rsidRDefault="00DE63B6" w:rsidP="00E65112">
      <w:pPr>
        <w:spacing w:after="0" w:line="240" w:lineRule="auto"/>
        <w:jc w:val="left"/>
      </w:pPr>
    </w:p>
    <w:p w14:paraId="79E2C1C0" w14:textId="0B2FD133" w:rsidR="009D3674" w:rsidRDefault="009D3674" w:rsidP="00E65112">
      <w:pPr>
        <w:spacing w:after="0" w:line="240" w:lineRule="auto"/>
        <w:jc w:val="left"/>
      </w:pPr>
    </w:p>
    <w:p w14:paraId="44793B1D" w14:textId="79DD9A1A" w:rsidR="009D3674" w:rsidRDefault="009D3674" w:rsidP="00E65112">
      <w:pPr>
        <w:spacing w:after="0" w:line="240" w:lineRule="auto"/>
        <w:jc w:val="left"/>
      </w:pPr>
    </w:p>
    <w:p w14:paraId="456DDE17" w14:textId="22EE01EE" w:rsidR="009D3674" w:rsidRDefault="009D3674" w:rsidP="00E65112">
      <w:pPr>
        <w:spacing w:after="0" w:line="240" w:lineRule="auto"/>
        <w:jc w:val="left"/>
      </w:pPr>
    </w:p>
    <w:p w14:paraId="1FCCDEAE" w14:textId="11877D2D" w:rsidR="009D3674" w:rsidRDefault="009D3674" w:rsidP="00E65112">
      <w:pPr>
        <w:spacing w:after="0" w:line="240" w:lineRule="auto"/>
        <w:jc w:val="left"/>
      </w:pPr>
    </w:p>
    <w:p w14:paraId="15D9D129" w14:textId="6039D301" w:rsidR="009D3674" w:rsidRDefault="009D3674" w:rsidP="00E65112">
      <w:pPr>
        <w:spacing w:after="0" w:line="240" w:lineRule="auto"/>
        <w:jc w:val="left"/>
      </w:pPr>
    </w:p>
    <w:p w14:paraId="75C5BE21" w14:textId="7A97084F" w:rsidR="00DE63B6" w:rsidRDefault="00DE63B6" w:rsidP="00E65112">
      <w:pPr>
        <w:spacing w:after="0" w:line="240" w:lineRule="auto"/>
        <w:jc w:val="left"/>
        <w:rPr>
          <w:rtl/>
        </w:rPr>
      </w:pPr>
    </w:p>
    <w:p w14:paraId="0F26A79A" w14:textId="77777777" w:rsidR="00DE63B6" w:rsidRDefault="00DE63B6" w:rsidP="00E65112">
      <w:pPr>
        <w:spacing w:after="0" w:line="240" w:lineRule="auto"/>
        <w:jc w:val="left"/>
        <w:rPr>
          <w:rtl/>
        </w:rPr>
      </w:pPr>
    </w:p>
    <w:p w14:paraId="7D7ED53F" w14:textId="5B5F98F4" w:rsidR="00FE4511" w:rsidRDefault="00FE4511" w:rsidP="00E65112">
      <w:pPr>
        <w:spacing w:after="0" w:line="240" w:lineRule="auto"/>
        <w:jc w:val="left"/>
        <w:rPr>
          <w:rtl/>
        </w:rPr>
      </w:pPr>
    </w:p>
    <w:p w14:paraId="7D7BB6D9" w14:textId="0E229B2C" w:rsidR="00FE4511" w:rsidRDefault="00FE4511" w:rsidP="00E65112">
      <w:pPr>
        <w:spacing w:after="0" w:line="240" w:lineRule="auto"/>
        <w:jc w:val="left"/>
        <w:rPr>
          <w:rtl/>
        </w:rPr>
      </w:pPr>
    </w:p>
    <w:p w14:paraId="60A78FAB" w14:textId="173F852A" w:rsidR="00FE4511" w:rsidRDefault="00FE4511" w:rsidP="00E65112">
      <w:pPr>
        <w:spacing w:after="0" w:line="240" w:lineRule="auto"/>
        <w:jc w:val="left"/>
        <w:rPr>
          <w:rtl/>
        </w:rPr>
      </w:pPr>
    </w:p>
    <w:p w14:paraId="7AE46143" w14:textId="267452B5" w:rsidR="00FE4511" w:rsidRDefault="00FE4511" w:rsidP="00E65112">
      <w:pPr>
        <w:spacing w:after="0" w:line="240" w:lineRule="auto"/>
        <w:jc w:val="left"/>
        <w:rPr>
          <w:rtl/>
        </w:rPr>
      </w:pPr>
    </w:p>
    <w:p w14:paraId="5795BDE6" w14:textId="26A2F9B9" w:rsidR="00FE4511" w:rsidRDefault="00FE4511" w:rsidP="00E65112">
      <w:pPr>
        <w:spacing w:after="0" w:line="240" w:lineRule="auto"/>
        <w:jc w:val="left"/>
        <w:rPr>
          <w:rtl/>
        </w:rPr>
      </w:pPr>
    </w:p>
    <w:p w14:paraId="5552E787" w14:textId="6888FE28" w:rsidR="00FE4511" w:rsidRDefault="00FE4511" w:rsidP="00E65112">
      <w:pPr>
        <w:spacing w:after="0" w:line="240" w:lineRule="auto"/>
        <w:jc w:val="left"/>
        <w:rPr>
          <w:rtl/>
        </w:rPr>
      </w:pPr>
    </w:p>
    <w:p w14:paraId="6A8B35BF" w14:textId="7999CBD5" w:rsidR="00FE4511" w:rsidRDefault="00FE4511" w:rsidP="00E65112">
      <w:pPr>
        <w:spacing w:after="0" w:line="240" w:lineRule="auto"/>
        <w:jc w:val="left"/>
        <w:rPr>
          <w:rtl/>
        </w:rPr>
      </w:pPr>
    </w:p>
    <w:p w14:paraId="1C2D965A" w14:textId="1BEDCACC" w:rsidR="00FE4511" w:rsidRDefault="00FE4511" w:rsidP="00E65112">
      <w:pPr>
        <w:spacing w:after="0" w:line="240" w:lineRule="auto"/>
        <w:jc w:val="left"/>
        <w:rPr>
          <w:rtl/>
        </w:rPr>
      </w:pPr>
    </w:p>
    <w:p w14:paraId="0C89AE42" w14:textId="77777777" w:rsidR="00FE4511" w:rsidRDefault="00FE4511" w:rsidP="00E65112">
      <w:pPr>
        <w:spacing w:after="0" w:line="240" w:lineRule="auto"/>
        <w:jc w:val="left"/>
        <w:rPr>
          <w:rtl/>
        </w:rPr>
      </w:pPr>
    </w:p>
    <w:p w14:paraId="563A9F34" w14:textId="69CD212E" w:rsidR="009D3674" w:rsidRDefault="00DE63B6" w:rsidP="00E65112">
      <w:pPr>
        <w:spacing w:after="0" w:line="240" w:lineRule="auto"/>
        <w:jc w:val="left"/>
      </w:pPr>
      <w:r>
        <w:rPr>
          <w:noProof/>
          <w:rtl/>
          <w:lang w:val="he-IL"/>
        </w:rPr>
        <mc:AlternateContent>
          <mc:Choice Requires="wpg">
            <w:drawing>
              <wp:anchor distT="0" distB="0" distL="114300" distR="114300" simplePos="0" relativeHeight="251748864" behindDoc="0" locked="0" layoutInCell="1" allowOverlap="1" wp14:anchorId="424A6FB1" wp14:editId="31444FF5">
                <wp:simplePos x="0" y="0"/>
                <wp:positionH relativeFrom="margin">
                  <wp:align>center</wp:align>
                </wp:positionH>
                <wp:positionV relativeFrom="paragraph">
                  <wp:posOffset>178435</wp:posOffset>
                </wp:positionV>
                <wp:extent cx="6572250" cy="3363202"/>
                <wp:effectExtent l="0" t="0" r="0" b="0"/>
                <wp:wrapNone/>
                <wp:docPr id="318" name="Group 318"/>
                <wp:cNvGraphicFramePr/>
                <a:graphic xmlns:a="http://schemas.openxmlformats.org/drawingml/2006/main">
                  <a:graphicData uri="http://schemas.microsoft.com/office/word/2010/wordprocessingGroup">
                    <wpg:wgp>
                      <wpg:cNvGrpSpPr/>
                      <wpg:grpSpPr>
                        <a:xfrm>
                          <a:off x="0" y="0"/>
                          <a:ext cx="6572250" cy="3363202"/>
                          <a:chOff x="0" y="0"/>
                          <a:chExt cx="6572250" cy="3363202"/>
                        </a:xfrm>
                      </wpg:grpSpPr>
                      <pic:pic xmlns:pic="http://schemas.openxmlformats.org/drawingml/2006/picture">
                        <pic:nvPicPr>
                          <pic:cNvPr id="305" name="תמונה 305"/>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572250" cy="3216275"/>
                          </a:xfrm>
                          <a:prstGeom prst="rect">
                            <a:avLst/>
                          </a:prstGeom>
                          <a:noFill/>
                          <a:ln>
                            <a:noFill/>
                          </a:ln>
                        </pic:spPr>
                      </pic:pic>
                      <wps:wsp>
                        <wps:cNvPr id="285" name="Text Box 285"/>
                        <wps:cNvSpPr txBox="1"/>
                        <wps:spPr>
                          <a:xfrm>
                            <a:off x="660400" y="3022600"/>
                            <a:ext cx="2352102" cy="340602"/>
                          </a:xfrm>
                          <a:prstGeom prst="rect">
                            <a:avLst/>
                          </a:prstGeom>
                          <a:noFill/>
                          <a:ln w="6350">
                            <a:noFill/>
                          </a:ln>
                        </wps:spPr>
                        <wps:txbx>
                          <w:txbxContent>
                            <w:p w14:paraId="09411801" w14:textId="77777777" w:rsidR="00EA1699" w:rsidRPr="00C473EC" w:rsidRDefault="00EA1699" w:rsidP="00DE63B6">
                              <w:pPr>
                                <w:pStyle w:val="Caption"/>
                                <w:jc w:val="left"/>
                              </w:pPr>
                              <w:r>
                                <w:t>Figure</w:t>
                              </w:r>
                              <w:r>
                                <w:rPr>
                                  <w:rFonts w:hint="cs"/>
                                  <w:rtl/>
                                </w:rPr>
                                <w:t xml:space="preserve"> </w:t>
                              </w:r>
                              <w:r>
                                <w:t>9</w:t>
                              </w:r>
                              <w:r w:rsidRPr="00FE29C0">
                                <w:t>-</w:t>
                              </w:r>
                              <w:r>
                                <w:rPr>
                                  <w:rFonts w:hint="cs"/>
                                  <w:rtl/>
                                </w:rPr>
                                <w:t>58</w:t>
                              </w:r>
                              <w:r>
                                <w:t>:</w:t>
                              </w:r>
                              <w:r w:rsidRPr="007F5D43">
                                <w:t xml:space="preserve"> </w:t>
                              </w:r>
                              <w:r>
                                <w:t>Load 120%, Trace 1</w:t>
                              </w:r>
                            </w:p>
                            <w:p w14:paraId="214290A4" w14:textId="77777777" w:rsidR="00EA1699" w:rsidRDefault="00EA1699" w:rsidP="00DE63B6">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4A6FB1" id="Group 318" o:spid="_x0000_s1257" style="position:absolute;left:0;text-align:left;margin-left:0;margin-top:14.05pt;width:517.5pt;height:264.8pt;z-index:251748864;mso-position-horizontal:center;mso-position-horizontal-relative:margin" coordsize="65722,33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">
                <v:shape id="תמונה 305" o:spid="_x0000_s1258" type="#_x0000_t75" style="position:absolute;width:65722;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">
                  <v:imagedata r:id="rId181" o:title=""/>
                </v:shape>
                <v:shape id="Text Box 285" o:spid="_x0000_s1259" type="#_x0000_t202" style="position:absolute;left:6604;top:30226;width:23521;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" filled="f" stroked="f" strokeweight=".5pt">
                  <v:textbox>
                    <w:txbxContent>
                      <w:p w14:paraId="09411801" w14:textId="77777777" w:rsidR="00EA1699" w:rsidRPr="00C473EC" w:rsidRDefault="00EA1699" w:rsidP="00DE63B6">
                        <w:pPr>
                          <w:pStyle w:val="Caption"/>
                          <w:jc w:val="left"/>
                        </w:pPr>
                        <w:r>
                          <w:t>Figure</w:t>
                        </w:r>
                        <w:r>
                          <w:rPr>
                            <w:rFonts w:hint="cs"/>
                            <w:rtl/>
                          </w:rPr>
                          <w:t xml:space="preserve"> </w:t>
                        </w:r>
                        <w:r>
                          <w:t>9</w:t>
                        </w:r>
                        <w:r w:rsidRPr="00FE29C0">
                          <w:t>-</w:t>
                        </w:r>
                        <w:r>
                          <w:rPr>
                            <w:rFonts w:hint="cs"/>
                            <w:rtl/>
                          </w:rPr>
                          <w:t>58</w:t>
                        </w:r>
                        <w:r>
                          <w:t>:</w:t>
                        </w:r>
                        <w:r w:rsidRPr="007F5D43">
                          <w:t xml:space="preserve"> </w:t>
                        </w:r>
                        <w:r>
                          <w:t>Load 120%, Trace 1</w:t>
                        </w:r>
                      </w:p>
                      <w:p w14:paraId="214290A4" w14:textId="77777777" w:rsidR="00EA1699" w:rsidRDefault="00EA1699" w:rsidP="00DE63B6">
                        <w:pPr>
                          <w:rPr>
                            <w:lang w:bidi="ar-SA"/>
                          </w:rPr>
                        </w:pPr>
                      </w:p>
                    </w:txbxContent>
                  </v:textbox>
                </v:shape>
                <w10:wrap anchorx="margin"/>
              </v:group>
            </w:pict>
          </mc:Fallback>
        </mc:AlternateContent>
      </w:r>
    </w:p>
    <w:p w14:paraId="1F1C7A97" w14:textId="0D865D03" w:rsidR="009D3674" w:rsidRDefault="009D3674" w:rsidP="00E65112">
      <w:pPr>
        <w:spacing w:after="0" w:line="240" w:lineRule="auto"/>
        <w:jc w:val="left"/>
        <w:rPr>
          <w:rtl/>
        </w:rPr>
      </w:pPr>
    </w:p>
    <w:p w14:paraId="31E2E956" w14:textId="2DCA26CA" w:rsidR="00731661" w:rsidRDefault="00731661" w:rsidP="00812450">
      <w:pPr>
        <w:spacing w:after="0" w:line="240" w:lineRule="auto"/>
        <w:ind w:left="360"/>
        <w:jc w:val="left"/>
        <w:rPr>
          <w:rtl/>
        </w:rPr>
      </w:pPr>
    </w:p>
    <w:p w14:paraId="4D15D7C4" w14:textId="451397E3" w:rsidR="00731661" w:rsidRDefault="00731661" w:rsidP="00812450">
      <w:pPr>
        <w:spacing w:after="0" w:line="240" w:lineRule="auto"/>
        <w:ind w:left="360"/>
        <w:jc w:val="left"/>
        <w:rPr>
          <w:rtl/>
        </w:rPr>
      </w:pPr>
    </w:p>
    <w:p w14:paraId="1417A806" w14:textId="29316188" w:rsidR="00DE63B6" w:rsidRDefault="00DE63B6" w:rsidP="00812450">
      <w:pPr>
        <w:spacing w:after="0" w:line="240" w:lineRule="auto"/>
        <w:ind w:left="360"/>
        <w:jc w:val="left"/>
        <w:rPr>
          <w:rtl/>
        </w:rPr>
      </w:pPr>
    </w:p>
    <w:p w14:paraId="08B543BA" w14:textId="3C1852DD" w:rsidR="00DE63B6" w:rsidRDefault="00DE63B6" w:rsidP="00812450">
      <w:pPr>
        <w:spacing w:after="0" w:line="240" w:lineRule="auto"/>
        <w:ind w:left="360"/>
        <w:jc w:val="left"/>
        <w:rPr>
          <w:rtl/>
        </w:rPr>
      </w:pPr>
    </w:p>
    <w:p w14:paraId="22613750" w14:textId="19F72172" w:rsidR="00DE63B6" w:rsidRDefault="00DE63B6" w:rsidP="00812450">
      <w:pPr>
        <w:spacing w:after="0" w:line="240" w:lineRule="auto"/>
        <w:ind w:left="360"/>
        <w:jc w:val="left"/>
        <w:rPr>
          <w:rtl/>
        </w:rPr>
      </w:pPr>
    </w:p>
    <w:p w14:paraId="6C05C956" w14:textId="77777777" w:rsidR="00DE63B6" w:rsidRDefault="00DE63B6" w:rsidP="00812450">
      <w:pPr>
        <w:spacing w:after="0" w:line="240" w:lineRule="auto"/>
        <w:ind w:left="360"/>
        <w:jc w:val="left"/>
        <w:rPr>
          <w:rtl/>
        </w:rPr>
      </w:pPr>
    </w:p>
    <w:p w14:paraId="534D6707" w14:textId="77777777" w:rsidR="00DE63B6" w:rsidRDefault="00DE63B6" w:rsidP="00812450">
      <w:pPr>
        <w:spacing w:after="0" w:line="240" w:lineRule="auto"/>
        <w:ind w:left="360"/>
        <w:jc w:val="left"/>
        <w:rPr>
          <w:rtl/>
        </w:rPr>
      </w:pPr>
    </w:p>
    <w:p w14:paraId="686CE81F" w14:textId="77777777" w:rsidR="00DE63B6" w:rsidRDefault="00DE63B6" w:rsidP="00812450">
      <w:pPr>
        <w:spacing w:after="0" w:line="240" w:lineRule="auto"/>
        <w:ind w:left="360"/>
        <w:jc w:val="left"/>
        <w:rPr>
          <w:rtl/>
        </w:rPr>
      </w:pPr>
    </w:p>
    <w:p w14:paraId="07C7CE56" w14:textId="66E3AC0D" w:rsidR="00DE63B6" w:rsidRDefault="00DE63B6" w:rsidP="00812450">
      <w:pPr>
        <w:spacing w:after="0" w:line="240" w:lineRule="auto"/>
        <w:ind w:left="360"/>
        <w:jc w:val="left"/>
        <w:rPr>
          <w:rtl/>
        </w:rPr>
      </w:pPr>
    </w:p>
    <w:p w14:paraId="4ECCE3DF" w14:textId="080153D2" w:rsidR="00731661" w:rsidRDefault="00731661" w:rsidP="00812450">
      <w:pPr>
        <w:spacing w:after="0" w:line="240" w:lineRule="auto"/>
        <w:ind w:left="360"/>
        <w:jc w:val="left"/>
        <w:rPr>
          <w:rtl/>
        </w:rPr>
      </w:pPr>
    </w:p>
    <w:p w14:paraId="59D11D1F" w14:textId="76782852" w:rsidR="00731661" w:rsidRDefault="00731661" w:rsidP="00812450">
      <w:pPr>
        <w:spacing w:after="0" w:line="240" w:lineRule="auto"/>
        <w:ind w:left="360"/>
        <w:jc w:val="left"/>
        <w:rPr>
          <w:rtl/>
        </w:rPr>
      </w:pPr>
    </w:p>
    <w:p w14:paraId="4165365B" w14:textId="7216E6F3" w:rsidR="00DE63B6" w:rsidRDefault="00DE63B6" w:rsidP="00812450">
      <w:pPr>
        <w:spacing w:after="0" w:line="240" w:lineRule="auto"/>
        <w:ind w:left="360"/>
        <w:jc w:val="left"/>
        <w:rPr>
          <w:i/>
          <w:iCs/>
          <w:color w:val="000000" w:themeColor="text1"/>
          <w:rtl/>
        </w:rPr>
      </w:pPr>
    </w:p>
    <w:p w14:paraId="7A04ECB6" w14:textId="73DE6C68" w:rsidR="00DE63B6" w:rsidRDefault="00DE63B6" w:rsidP="00812450">
      <w:pPr>
        <w:spacing w:after="0" w:line="240" w:lineRule="auto"/>
        <w:ind w:left="360"/>
        <w:jc w:val="left"/>
        <w:rPr>
          <w:rtl/>
        </w:rPr>
      </w:pPr>
    </w:p>
    <w:p w14:paraId="7D263F8B" w14:textId="5DE47F11" w:rsidR="00DE63B6" w:rsidRDefault="00DE63B6" w:rsidP="00812450">
      <w:pPr>
        <w:spacing w:after="0" w:line="240" w:lineRule="auto"/>
        <w:ind w:left="360"/>
        <w:jc w:val="left"/>
        <w:rPr>
          <w:rtl/>
        </w:rPr>
      </w:pPr>
    </w:p>
    <w:p w14:paraId="7B015087" w14:textId="719D84A5" w:rsidR="00DE63B6" w:rsidRDefault="00DE63B6" w:rsidP="00812450">
      <w:pPr>
        <w:spacing w:after="0" w:line="240" w:lineRule="auto"/>
        <w:ind w:left="360"/>
        <w:jc w:val="left"/>
        <w:rPr>
          <w:rtl/>
        </w:rPr>
      </w:pPr>
    </w:p>
    <w:p w14:paraId="1822EDFA" w14:textId="46A2584E" w:rsidR="00731661" w:rsidRDefault="00731661" w:rsidP="00812450">
      <w:pPr>
        <w:spacing w:after="0" w:line="240" w:lineRule="auto"/>
        <w:ind w:left="360"/>
        <w:jc w:val="left"/>
        <w:rPr>
          <w:rtl/>
        </w:rPr>
      </w:pPr>
    </w:p>
    <w:p w14:paraId="7EE9C128" w14:textId="12142052" w:rsidR="00731661" w:rsidRDefault="00DE63B6" w:rsidP="00812450">
      <w:pPr>
        <w:spacing w:after="0" w:line="240" w:lineRule="auto"/>
        <w:ind w:left="360"/>
        <w:jc w:val="left"/>
        <w:rPr>
          <w:rtl/>
        </w:rPr>
      </w:pPr>
      <w:r>
        <w:rPr>
          <w:noProof/>
          <w:rtl/>
          <w:lang w:val="he-IL"/>
        </w:rPr>
        <mc:AlternateContent>
          <mc:Choice Requires="wpg">
            <w:drawing>
              <wp:anchor distT="0" distB="0" distL="114300" distR="114300" simplePos="0" relativeHeight="251747840" behindDoc="0" locked="0" layoutInCell="1" allowOverlap="1" wp14:anchorId="0A550A5F" wp14:editId="24BC498A">
                <wp:simplePos x="0" y="0"/>
                <wp:positionH relativeFrom="margin">
                  <wp:align>center</wp:align>
                </wp:positionH>
                <wp:positionV relativeFrom="paragraph">
                  <wp:posOffset>210820</wp:posOffset>
                </wp:positionV>
                <wp:extent cx="6413500" cy="3388360"/>
                <wp:effectExtent l="0" t="0" r="6350" b="2540"/>
                <wp:wrapNone/>
                <wp:docPr id="317" name="Group 317"/>
                <wp:cNvGraphicFramePr/>
                <a:graphic xmlns:a="http://schemas.openxmlformats.org/drawingml/2006/main">
                  <a:graphicData uri="http://schemas.microsoft.com/office/word/2010/wordprocessingGroup">
                    <wpg:wgp>
                      <wpg:cNvGrpSpPr/>
                      <wpg:grpSpPr>
                        <a:xfrm>
                          <a:off x="0" y="0"/>
                          <a:ext cx="6413500" cy="3388360"/>
                          <a:chOff x="0" y="0"/>
                          <a:chExt cx="6413500" cy="3388602"/>
                        </a:xfrm>
                      </wpg:grpSpPr>
                      <pic:pic xmlns:pic="http://schemas.openxmlformats.org/drawingml/2006/picture">
                        <pic:nvPicPr>
                          <pic:cNvPr id="307" name="תמונה 307"/>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413500" cy="3138805"/>
                          </a:xfrm>
                          <a:prstGeom prst="rect">
                            <a:avLst/>
                          </a:prstGeom>
                          <a:noFill/>
                          <a:ln>
                            <a:noFill/>
                          </a:ln>
                        </pic:spPr>
                      </pic:pic>
                      <wps:wsp>
                        <wps:cNvPr id="286" name="Text Box 286"/>
                        <wps:cNvSpPr txBox="1"/>
                        <wps:spPr>
                          <a:xfrm>
                            <a:off x="831850" y="3048000"/>
                            <a:ext cx="2605490" cy="340602"/>
                          </a:xfrm>
                          <a:prstGeom prst="rect">
                            <a:avLst/>
                          </a:prstGeom>
                          <a:noFill/>
                          <a:ln w="6350">
                            <a:noFill/>
                          </a:ln>
                        </wps:spPr>
                        <wps:txbx>
                          <w:txbxContent>
                            <w:p w14:paraId="5FBAA7CE" w14:textId="77777777" w:rsidR="00EA1699" w:rsidRPr="007C7FB6" w:rsidRDefault="00EA1699" w:rsidP="00DE63B6">
                              <w:pPr>
                                <w:pStyle w:val="Caption"/>
                                <w:jc w:val="left"/>
                              </w:pPr>
                              <w:r>
                                <w:t>Figure</w:t>
                              </w:r>
                              <w:r>
                                <w:rPr>
                                  <w:rFonts w:hint="cs"/>
                                  <w:rtl/>
                                </w:rPr>
                                <w:t xml:space="preserve"> </w:t>
                              </w:r>
                              <w:r>
                                <w:t>9</w:t>
                              </w:r>
                              <w:r w:rsidRPr="00FE29C0">
                                <w:t>-</w:t>
                              </w:r>
                              <w:r>
                                <w:rPr>
                                  <w:rFonts w:hint="cs"/>
                                  <w:rtl/>
                                </w:rPr>
                                <w:t>59</w:t>
                              </w:r>
                              <w:r>
                                <w:t>:</w:t>
                              </w:r>
                              <w:r w:rsidRPr="007F5D43">
                                <w:t xml:space="preserve"> </w:t>
                              </w:r>
                              <w:r>
                                <w:t>Load 120%, Trace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A550A5F" id="Group 317" o:spid="_x0000_s1260" style="position:absolute;left:0;text-align:left;margin-left:0;margin-top:16.6pt;width:505pt;height:266.8pt;z-index:251747840;mso-position-horizontal:center;mso-position-horizontal-relative:margin" coordsize="64135,33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">
                <v:shape id="תמונה 307" o:spid="_x0000_s1261" type="#_x0000_t75" style="position:absolute;width:64135;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">
                  <v:imagedata r:id="rId183" o:title=""/>
                </v:shape>
                <v:shape id="Text Box 286" o:spid="_x0000_s1262" type="#_x0000_t202" style="position:absolute;left:8318;top:30480;width:26055;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14:paraId="5FBAA7CE" w14:textId="77777777" w:rsidR="00EA1699" w:rsidRPr="007C7FB6" w:rsidRDefault="00EA1699" w:rsidP="00DE63B6">
                        <w:pPr>
                          <w:pStyle w:val="Caption"/>
                          <w:jc w:val="left"/>
                        </w:pPr>
                        <w:r>
                          <w:t>Figure</w:t>
                        </w:r>
                        <w:r>
                          <w:rPr>
                            <w:rFonts w:hint="cs"/>
                            <w:rtl/>
                          </w:rPr>
                          <w:t xml:space="preserve"> </w:t>
                        </w:r>
                        <w:r>
                          <w:t>9</w:t>
                        </w:r>
                        <w:r w:rsidRPr="00FE29C0">
                          <w:t>-</w:t>
                        </w:r>
                        <w:r>
                          <w:rPr>
                            <w:rFonts w:hint="cs"/>
                            <w:rtl/>
                          </w:rPr>
                          <w:t>59</w:t>
                        </w:r>
                        <w:r>
                          <w:t>:</w:t>
                        </w:r>
                        <w:r w:rsidRPr="007F5D43">
                          <w:t xml:space="preserve"> </w:t>
                        </w:r>
                        <w:r>
                          <w:t>Load 120%, Trace 2</w:t>
                        </w:r>
                      </w:p>
                    </w:txbxContent>
                  </v:textbox>
                </v:shape>
                <w10:wrap anchorx="margin"/>
              </v:group>
            </w:pict>
          </mc:Fallback>
        </mc:AlternateContent>
      </w:r>
    </w:p>
    <w:p w14:paraId="7958DD98" w14:textId="743341CB" w:rsidR="00731661" w:rsidRDefault="00731661" w:rsidP="00812450">
      <w:pPr>
        <w:spacing w:after="0" w:line="240" w:lineRule="auto"/>
        <w:ind w:left="360"/>
        <w:jc w:val="left"/>
        <w:rPr>
          <w:rtl/>
        </w:rPr>
      </w:pPr>
    </w:p>
    <w:p w14:paraId="0B1EF65D" w14:textId="514AD029" w:rsidR="00731661" w:rsidRDefault="00731661" w:rsidP="00812450">
      <w:pPr>
        <w:spacing w:after="0" w:line="240" w:lineRule="auto"/>
        <w:ind w:left="360"/>
        <w:jc w:val="left"/>
        <w:rPr>
          <w:rtl/>
        </w:rPr>
      </w:pPr>
    </w:p>
    <w:p w14:paraId="3E20981A" w14:textId="045FA350" w:rsidR="00DE63B6" w:rsidRDefault="00DE63B6" w:rsidP="00812450">
      <w:pPr>
        <w:spacing w:after="0" w:line="240" w:lineRule="auto"/>
        <w:ind w:left="360"/>
        <w:jc w:val="left"/>
        <w:rPr>
          <w:rtl/>
        </w:rPr>
      </w:pPr>
    </w:p>
    <w:p w14:paraId="6408D45B" w14:textId="41C78BEA" w:rsidR="00DE63B6" w:rsidRDefault="00DE63B6" w:rsidP="00812450">
      <w:pPr>
        <w:spacing w:after="0" w:line="240" w:lineRule="auto"/>
        <w:ind w:left="360"/>
        <w:jc w:val="left"/>
        <w:rPr>
          <w:rtl/>
        </w:rPr>
      </w:pPr>
    </w:p>
    <w:p w14:paraId="1F4F5638" w14:textId="41AB5D63" w:rsidR="00DE63B6" w:rsidRDefault="00DE63B6" w:rsidP="00812450">
      <w:pPr>
        <w:spacing w:after="0" w:line="240" w:lineRule="auto"/>
        <w:ind w:left="360"/>
        <w:jc w:val="left"/>
        <w:rPr>
          <w:rtl/>
        </w:rPr>
      </w:pPr>
    </w:p>
    <w:p w14:paraId="662A7DE6" w14:textId="072CBFB8" w:rsidR="00DE63B6" w:rsidRDefault="00DE63B6" w:rsidP="00812450">
      <w:pPr>
        <w:spacing w:after="0" w:line="240" w:lineRule="auto"/>
        <w:ind w:left="360"/>
        <w:jc w:val="left"/>
        <w:rPr>
          <w:rtl/>
        </w:rPr>
      </w:pPr>
    </w:p>
    <w:p w14:paraId="5AC39D2E" w14:textId="1D71D56A" w:rsidR="00DE63B6" w:rsidRDefault="00DE63B6" w:rsidP="00812450">
      <w:pPr>
        <w:spacing w:after="0" w:line="240" w:lineRule="auto"/>
        <w:ind w:left="360"/>
        <w:jc w:val="left"/>
        <w:rPr>
          <w:rtl/>
        </w:rPr>
      </w:pPr>
    </w:p>
    <w:p w14:paraId="331505F8" w14:textId="4892D95A" w:rsidR="00DE63B6" w:rsidRDefault="00DE63B6" w:rsidP="00812450">
      <w:pPr>
        <w:spacing w:after="0" w:line="240" w:lineRule="auto"/>
        <w:ind w:left="360"/>
        <w:jc w:val="left"/>
        <w:rPr>
          <w:rtl/>
        </w:rPr>
      </w:pPr>
    </w:p>
    <w:p w14:paraId="44A93EDE" w14:textId="2BDD9714" w:rsidR="00DE63B6" w:rsidRDefault="00DE63B6" w:rsidP="00812450">
      <w:pPr>
        <w:spacing w:after="0" w:line="240" w:lineRule="auto"/>
        <w:ind w:left="360"/>
        <w:jc w:val="left"/>
        <w:rPr>
          <w:rtl/>
        </w:rPr>
      </w:pPr>
    </w:p>
    <w:p w14:paraId="6EF9983B" w14:textId="7851F196" w:rsidR="00DE63B6" w:rsidRDefault="00DE63B6" w:rsidP="00812450">
      <w:pPr>
        <w:spacing w:after="0" w:line="240" w:lineRule="auto"/>
        <w:ind w:left="360"/>
        <w:jc w:val="left"/>
        <w:rPr>
          <w:rtl/>
        </w:rPr>
      </w:pPr>
    </w:p>
    <w:p w14:paraId="7AAE05E5" w14:textId="01250C85" w:rsidR="00DE63B6" w:rsidRDefault="00DE63B6" w:rsidP="00812450">
      <w:pPr>
        <w:spacing w:after="0" w:line="240" w:lineRule="auto"/>
        <w:ind w:left="360"/>
        <w:jc w:val="left"/>
        <w:rPr>
          <w:rtl/>
        </w:rPr>
      </w:pPr>
    </w:p>
    <w:p w14:paraId="055DF435" w14:textId="006E36FA" w:rsidR="00DE63B6" w:rsidRDefault="00DE63B6" w:rsidP="00812450">
      <w:pPr>
        <w:spacing w:after="0" w:line="240" w:lineRule="auto"/>
        <w:ind w:left="360"/>
        <w:jc w:val="left"/>
        <w:rPr>
          <w:rtl/>
        </w:rPr>
      </w:pPr>
    </w:p>
    <w:p w14:paraId="1F3FC9C1" w14:textId="6D2BBCC4" w:rsidR="00DE63B6" w:rsidRDefault="00DE63B6" w:rsidP="00812450">
      <w:pPr>
        <w:spacing w:after="0" w:line="240" w:lineRule="auto"/>
        <w:ind w:left="360"/>
        <w:jc w:val="left"/>
        <w:rPr>
          <w:rtl/>
        </w:rPr>
      </w:pPr>
    </w:p>
    <w:p w14:paraId="41F5A24D" w14:textId="07604635" w:rsidR="00DE63B6" w:rsidRDefault="00DE63B6" w:rsidP="00812450">
      <w:pPr>
        <w:spacing w:after="0" w:line="240" w:lineRule="auto"/>
        <w:ind w:left="360"/>
        <w:jc w:val="left"/>
        <w:rPr>
          <w:rtl/>
        </w:rPr>
      </w:pPr>
    </w:p>
    <w:p w14:paraId="137217C1" w14:textId="1B05F8F1" w:rsidR="00DE63B6" w:rsidRDefault="00DE63B6" w:rsidP="00812450">
      <w:pPr>
        <w:spacing w:after="0" w:line="240" w:lineRule="auto"/>
        <w:ind w:left="360"/>
        <w:jc w:val="left"/>
        <w:rPr>
          <w:rtl/>
        </w:rPr>
      </w:pPr>
    </w:p>
    <w:p w14:paraId="318717B5" w14:textId="77777777" w:rsidR="00DE63B6" w:rsidRDefault="00DE63B6" w:rsidP="00812450">
      <w:pPr>
        <w:spacing w:after="0" w:line="240" w:lineRule="auto"/>
        <w:ind w:left="360"/>
        <w:jc w:val="left"/>
        <w:rPr>
          <w:rtl/>
        </w:rPr>
      </w:pPr>
    </w:p>
    <w:p w14:paraId="077BE92E" w14:textId="0E8A712F" w:rsidR="00731661" w:rsidRDefault="00731661" w:rsidP="00812450">
      <w:pPr>
        <w:spacing w:after="0" w:line="240" w:lineRule="auto"/>
        <w:ind w:left="360"/>
        <w:jc w:val="left"/>
        <w:rPr>
          <w:rtl/>
        </w:rPr>
      </w:pPr>
    </w:p>
    <w:p w14:paraId="7024BFDC" w14:textId="3EEDCE2E" w:rsidR="00DE63B6" w:rsidRDefault="00DE63B6" w:rsidP="00812450">
      <w:pPr>
        <w:spacing w:after="0" w:line="240" w:lineRule="auto"/>
        <w:ind w:left="360"/>
        <w:jc w:val="left"/>
        <w:rPr>
          <w:rtl/>
        </w:rPr>
      </w:pPr>
    </w:p>
    <w:p w14:paraId="440B8D48" w14:textId="0A37E371" w:rsidR="00DE63B6" w:rsidRDefault="00DE63B6" w:rsidP="00812450">
      <w:pPr>
        <w:spacing w:after="0" w:line="240" w:lineRule="auto"/>
        <w:ind w:left="360"/>
        <w:jc w:val="left"/>
        <w:rPr>
          <w:rtl/>
        </w:rPr>
      </w:pPr>
    </w:p>
    <w:p w14:paraId="1D1D2930" w14:textId="02C1E6B1" w:rsidR="00DE63B6" w:rsidRDefault="00DE63B6" w:rsidP="00812450">
      <w:pPr>
        <w:spacing w:after="0" w:line="240" w:lineRule="auto"/>
        <w:ind w:left="360"/>
        <w:jc w:val="left"/>
        <w:rPr>
          <w:rtl/>
        </w:rPr>
      </w:pPr>
    </w:p>
    <w:p w14:paraId="63BBB604" w14:textId="3342AD9E" w:rsidR="00DE63B6" w:rsidRDefault="00DE63B6" w:rsidP="00812450">
      <w:pPr>
        <w:spacing w:after="0" w:line="240" w:lineRule="auto"/>
        <w:ind w:left="360"/>
        <w:jc w:val="left"/>
        <w:rPr>
          <w:rtl/>
        </w:rPr>
      </w:pPr>
    </w:p>
    <w:p w14:paraId="200B620A" w14:textId="6FBCD2BA" w:rsidR="00DE63B6" w:rsidRDefault="00DE63B6" w:rsidP="00812450">
      <w:pPr>
        <w:spacing w:after="0" w:line="240" w:lineRule="auto"/>
        <w:ind w:left="360"/>
        <w:jc w:val="left"/>
        <w:rPr>
          <w:rtl/>
        </w:rPr>
      </w:pPr>
    </w:p>
    <w:p w14:paraId="39ED1325" w14:textId="570449BB" w:rsidR="00DE63B6" w:rsidRDefault="00DE63B6" w:rsidP="00812450">
      <w:pPr>
        <w:spacing w:after="0" w:line="240" w:lineRule="auto"/>
        <w:ind w:left="360"/>
        <w:jc w:val="left"/>
        <w:rPr>
          <w:rtl/>
        </w:rPr>
      </w:pPr>
    </w:p>
    <w:p w14:paraId="5A8D7C39" w14:textId="00E38920" w:rsidR="00DE63B6" w:rsidRDefault="00DE63B6" w:rsidP="00812450">
      <w:pPr>
        <w:spacing w:after="0" w:line="240" w:lineRule="auto"/>
        <w:ind w:left="360"/>
        <w:jc w:val="left"/>
        <w:rPr>
          <w:rtl/>
        </w:rPr>
      </w:pPr>
    </w:p>
    <w:p w14:paraId="17B69C59" w14:textId="77777777" w:rsidR="00DE63B6" w:rsidRDefault="00DE63B6" w:rsidP="00812450">
      <w:pPr>
        <w:spacing w:after="0" w:line="240" w:lineRule="auto"/>
        <w:ind w:left="360"/>
        <w:jc w:val="left"/>
        <w:rPr>
          <w:rtl/>
        </w:rPr>
      </w:pPr>
    </w:p>
    <w:p w14:paraId="44FAD660" w14:textId="5C3896F0" w:rsidR="00731661" w:rsidRDefault="00731661" w:rsidP="009D3674">
      <w:pPr>
        <w:spacing w:after="0" w:line="240" w:lineRule="auto"/>
        <w:ind w:left="360"/>
        <w:jc w:val="left"/>
        <w:rPr>
          <w:rtl/>
        </w:rPr>
      </w:pPr>
    </w:p>
    <w:p w14:paraId="02F903BE" w14:textId="70B11011" w:rsidR="00731661" w:rsidRDefault="00731661" w:rsidP="00812450">
      <w:pPr>
        <w:spacing w:after="0" w:line="240" w:lineRule="auto"/>
        <w:ind w:left="360"/>
        <w:jc w:val="left"/>
        <w:rPr>
          <w:rtl/>
        </w:rPr>
      </w:pPr>
    </w:p>
    <w:p w14:paraId="53C2466C" w14:textId="5F148CF3" w:rsidR="00DE63B6" w:rsidRDefault="00DE63B6" w:rsidP="00812450">
      <w:pPr>
        <w:spacing w:after="0" w:line="240" w:lineRule="auto"/>
        <w:ind w:left="360"/>
        <w:jc w:val="left"/>
        <w:rPr>
          <w:rtl/>
        </w:rPr>
      </w:pPr>
    </w:p>
    <w:p w14:paraId="32703FD0" w14:textId="174CD9DE" w:rsidR="00DE63B6" w:rsidRDefault="00DE63B6" w:rsidP="00812450">
      <w:pPr>
        <w:spacing w:after="0" w:line="240" w:lineRule="auto"/>
        <w:ind w:left="360"/>
        <w:jc w:val="left"/>
        <w:rPr>
          <w:rtl/>
        </w:rPr>
      </w:pPr>
    </w:p>
    <w:p w14:paraId="7A4EE22D" w14:textId="79347835" w:rsidR="00DE63B6" w:rsidRDefault="00DE63B6" w:rsidP="00812450">
      <w:pPr>
        <w:spacing w:after="0" w:line="240" w:lineRule="auto"/>
        <w:ind w:left="360"/>
        <w:jc w:val="left"/>
        <w:rPr>
          <w:rtl/>
        </w:rPr>
      </w:pPr>
      <w:r>
        <w:rPr>
          <w:noProof/>
          <w:rtl/>
          <w:lang w:val="he-IL"/>
        </w:rPr>
        <mc:AlternateContent>
          <mc:Choice Requires="wpg">
            <w:drawing>
              <wp:anchor distT="0" distB="0" distL="114300" distR="114300" simplePos="0" relativeHeight="251746816" behindDoc="0" locked="0" layoutInCell="1" allowOverlap="1" wp14:anchorId="545BAAEB" wp14:editId="665DFD4F">
                <wp:simplePos x="0" y="0"/>
                <wp:positionH relativeFrom="margin">
                  <wp:align>center</wp:align>
                </wp:positionH>
                <wp:positionV relativeFrom="paragraph">
                  <wp:posOffset>-685800</wp:posOffset>
                </wp:positionV>
                <wp:extent cx="6584950" cy="3483852"/>
                <wp:effectExtent l="0" t="0" r="6350" b="2540"/>
                <wp:wrapNone/>
                <wp:docPr id="316" name="Group 316"/>
                <wp:cNvGraphicFramePr/>
                <a:graphic xmlns:a="http://schemas.openxmlformats.org/drawingml/2006/main">
                  <a:graphicData uri="http://schemas.microsoft.com/office/word/2010/wordprocessingGroup">
                    <wpg:wgp>
                      <wpg:cNvGrpSpPr/>
                      <wpg:grpSpPr>
                        <a:xfrm>
                          <a:off x="0" y="0"/>
                          <a:ext cx="6584950" cy="3483852"/>
                          <a:chOff x="0" y="0"/>
                          <a:chExt cx="6584950" cy="3483852"/>
                        </a:xfrm>
                      </wpg:grpSpPr>
                      <wps:wsp>
                        <wps:cNvPr id="287" name="Text Box 287"/>
                        <wps:cNvSpPr txBox="1"/>
                        <wps:spPr>
                          <a:xfrm>
                            <a:off x="882650" y="3143250"/>
                            <a:ext cx="3101248" cy="340602"/>
                          </a:xfrm>
                          <a:prstGeom prst="rect">
                            <a:avLst/>
                          </a:prstGeom>
                          <a:noFill/>
                          <a:ln w="6350">
                            <a:noFill/>
                          </a:ln>
                        </wps:spPr>
                        <wps:txbx>
                          <w:txbxContent>
                            <w:p w14:paraId="4A98CA64" w14:textId="2AAF13CC" w:rsidR="00EA1699" w:rsidRPr="00C473EC" w:rsidRDefault="00EA1699" w:rsidP="007C7FB6">
                              <w:pPr>
                                <w:pStyle w:val="Caption"/>
                                <w:jc w:val="left"/>
                                <w:rPr>
                                  <w:rtl/>
                                </w:rPr>
                              </w:pPr>
                              <w:r>
                                <w:t>Figure</w:t>
                              </w:r>
                              <w:r>
                                <w:rPr>
                                  <w:rFonts w:hint="cs"/>
                                  <w:rtl/>
                                </w:rPr>
                                <w:t xml:space="preserve"> </w:t>
                              </w:r>
                              <w:r>
                                <w:t>9</w:t>
                              </w:r>
                              <w:r w:rsidRPr="00FE29C0">
                                <w:t>-</w:t>
                              </w:r>
                              <w:r>
                                <w:rPr>
                                  <w:rFonts w:hint="cs"/>
                                  <w:rtl/>
                                </w:rPr>
                                <w:t>60</w:t>
                              </w:r>
                              <w:r>
                                <w:t>:</w:t>
                              </w:r>
                              <w:r w:rsidRPr="007F5D43">
                                <w:t xml:space="preserve"> </w:t>
                              </w:r>
                              <w:r>
                                <w:t>Load 120%, Trace 3</w:t>
                              </w:r>
                            </w:p>
                            <w:p w14:paraId="6299479A" w14:textId="77777777" w:rsidR="00EA1699" w:rsidRDefault="00EA1699" w:rsidP="007C7FB6">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8" name="תמונה 308"/>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584950" cy="3222625"/>
                          </a:xfrm>
                          <a:prstGeom prst="rect">
                            <a:avLst/>
                          </a:prstGeom>
                          <a:noFill/>
                          <a:ln>
                            <a:noFill/>
                          </a:ln>
                        </pic:spPr>
                      </pic:pic>
                    </wpg:wgp>
                  </a:graphicData>
                </a:graphic>
              </wp:anchor>
            </w:drawing>
          </mc:Choice>
          <mc:Fallback>
            <w:pict>
              <v:group w14:anchorId="545BAAEB" id="Group 316" o:spid="_x0000_s1263" style="position:absolute;left:0;text-align:left;margin-left:0;margin-top:-54pt;width:518.5pt;height:274.3pt;z-index:251746816;mso-position-horizontal:center;mso-position-horizontal-relative:margin" coordsize="65849,3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">
                <v:shape id="Text Box 287" o:spid="_x0000_s1264" type="#_x0000_t202" style="position:absolute;left:8826;top:31432;width:31012;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4A98CA64" w14:textId="2AAF13CC" w:rsidR="00EA1699" w:rsidRPr="00C473EC" w:rsidRDefault="00EA1699" w:rsidP="007C7FB6">
                        <w:pPr>
                          <w:pStyle w:val="Caption"/>
                          <w:jc w:val="left"/>
                          <w:rPr>
                            <w:rtl/>
                          </w:rPr>
                        </w:pPr>
                        <w:r>
                          <w:t>Figure</w:t>
                        </w:r>
                        <w:r>
                          <w:rPr>
                            <w:rFonts w:hint="cs"/>
                            <w:rtl/>
                          </w:rPr>
                          <w:t xml:space="preserve"> </w:t>
                        </w:r>
                        <w:r>
                          <w:t>9</w:t>
                        </w:r>
                        <w:r w:rsidRPr="00FE29C0">
                          <w:t>-</w:t>
                        </w:r>
                        <w:r>
                          <w:rPr>
                            <w:rFonts w:hint="cs"/>
                            <w:rtl/>
                          </w:rPr>
                          <w:t>60</w:t>
                        </w:r>
                        <w:r>
                          <w:t>:</w:t>
                        </w:r>
                        <w:r w:rsidRPr="007F5D43">
                          <w:t xml:space="preserve"> </w:t>
                        </w:r>
                        <w:r>
                          <w:t>Load 120%, Trace 3</w:t>
                        </w:r>
                      </w:p>
                      <w:p w14:paraId="6299479A" w14:textId="77777777" w:rsidR="00EA1699" w:rsidRDefault="00EA1699" w:rsidP="007C7FB6">
                        <w:pPr>
                          <w:rPr>
                            <w:lang w:bidi="ar-SA"/>
                          </w:rPr>
                        </w:pPr>
                      </w:p>
                    </w:txbxContent>
                  </v:textbox>
                </v:shape>
                <v:shape id="תמונה 308" o:spid="_x0000_s1265" type="#_x0000_t75" style="position:absolute;width:65849;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">
                  <v:imagedata r:id="rId185" o:title=""/>
                </v:shape>
                <w10:wrap anchorx="margin"/>
              </v:group>
            </w:pict>
          </mc:Fallback>
        </mc:AlternateContent>
      </w:r>
    </w:p>
    <w:p w14:paraId="414E765A" w14:textId="7A1F2612" w:rsidR="00DE63B6" w:rsidRDefault="00DE63B6" w:rsidP="00812450">
      <w:pPr>
        <w:spacing w:after="0" w:line="240" w:lineRule="auto"/>
        <w:ind w:left="360"/>
        <w:jc w:val="left"/>
        <w:rPr>
          <w:rtl/>
        </w:rPr>
      </w:pPr>
    </w:p>
    <w:p w14:paraId="18047667" w14:textId="7E3F1C9D" w:rsidR="00DE63B6" w:rsidRDefault="00DE63B6" w:rsidP="00812450">
      <w:pPr>
        <w:spacing w:after="0" w:line="240" w:lineRule="auto"/>
        <w:ind w:left="360"/>
        <w:jc w:val="left"/>
        <w:rPr>
          <w:rtl/>
        </w:rPr>
      </w:pPr>
    </w:p>
    <w:p w14:paraId="5639B303" w14:textId="7E955D37" w:rsidR="00DE63B6" w:rsidRDefault="00DE63B6" w:rsidP="00812450">
      <w:pPr>
        <w:spacing w:after="0" w:line="240" w:lineRule="auto"/>
        <w:ind w:left="360"/>
        <w:jc w:val="left"/>
        <w:rPr>
          <w:rtl/>
        </w:rPr>
      </w:pPr>
    </w:p>
    <w:p w14:paraId="43261319" w14:textId="26B77356" w:rsidR="00DE63B6" w:rsidRDefault="00DE63B6" w:rsidP="00812450">
      <w:pPr>
        <w:spacing w:after="0" w:line="240" w:lineRule="auto"/>
        <w:ind w:left="360"/>
        <w:jc w:val="left"/>
        <w:rPr>
          <w:rtl/>
        </w:rPr>
      </w:pPr>
    </w:p>
    <w:p w14:paraId="66D06822" w14:textId="6437BB8A" w:rsidR="00DE63B6" w:rsidRDefault="00DE63B6" w:rsidP="00812450">
      <w:pPr>
        <w:spacing w:after="0" w:line="240" w:lineRule="auto"/>
        <w:ind w:left="360"/>
        <w:jc w:val="left"/>
        <w:rPr>
          <w:rtl/>
        </w:rPr>
      </w:pPr>
    </w:p>
    <w:p w14:paraId="49227925" w14:textId="4A8E5C61" w:rsidR="00DE63B6" w:rsidRDefault="00DE63B6" w:rsidP="00812450">
      <w:pPr>
        <w:spacing w:after="0" w:line="240" w:lineRule="auto"/>
        <w:ind w:left="360"/>
        <w:jc w:val="left"/>
        <w:rPr>
          <w:rtl/>
        </w:rPr>
      </w:pPr>
    </w:p>
    <w:p w14:paraId="527ACA35" w14:textId="4BAC2C58" w:rsidR="00DE63B6" w:rsidRDefault="00DE63B6" w:rsidP="00812450">
      <w:pPr>
        <w:spacing w:after="0" w:line="240" w:lineRule="auto"/>
        <w:ind w:left="360"/>
        <w:jc w:val="left"/>
        <w:rPr>
          <w:rtl/>
        </w:rPr>
      </w:pPr>
    </w:p>
    <w:p w14:paraId="272E04B0" w14:textId="2B7689D0" w:rsidR="00DE63B6" w:rsidRDefault="00DE63B6" w:rsidP="00812450">
      <w:pPr>
        <w:spacing w:after="0" w:line="240" w:lineRule="auto"/>
        <w:ind w:left="360"/>
        <w:jc w:val="left"/>
        <w:rPr>
          <w:rtl/>
        </w:rPr>
      </w:pPr>
    </w:p>
    <w:p w14:paraId="7D91BB0A" w14:textId="5AC15D9A" w:rsidR="00DE63B6" w:rsidRDefault="00DE63B6" w:rsidP="00812450">
      <w:pPr>
        <w:spacing w:after="0" w:line="240" w:lineRule="auto"/>
        <w:ind w:left="360"/>
        <w:jc w:val="left"/>
        <w:rPr>
          <w:rtl/>
        </w:rPr>
      </w:pPr>
    </w:p>
    <w:p w14:paraId="4730B73C" w14:textId="32F24DEB" w:rsidR="00DE63B6" w:rsidRDefault="00DE63B6" w:rsidP="00812450">
      <w:pPr>
        <w:spacing w:after="0" w:line="240" w:lineRule="auto"/>
        <w:ind w:left="360"/>
        <w:jc w:val="left"/>
        <w:rPr>
          <w:rtl/>
        </w:rPr>
      </w:pPr>
    </w:p>
    <w:p w14:paraId="14A3F10A" w14:textId="7062B6BD" w:rsidR="00DE63B6" w:rsidRDefault="00DE63B6" w:rsidP="00812450">
      <w:pPr>
        <w:spacing w:after="0" w:line="240" w:lineRule="auto"/>
        <w:ind w:left="360"/>
        <w:jc w:val="left"/>
        <w:rPr>
          <w:rtl/>
        </w:rPr>
      </w:pPr>
    </w:p>
    <w:p w14:paraId="16097403" w14:textId="03B45A9B" w:rsidR="00DE63B6" w:rsidRDefault="00DE63B6" w:rsidP="00812450">
      <w:pPr>
        <w:spacing w:after="0" w:line="240" w:lineRule="auto"/>
        <w:ind w:left="360"/>
        <w:jc w:val="left"/>
        <w:rPr>
          <w:rtl/>
        </w:rPr>
      </w:pPr>
    </w:p>
    <w:p w14:paraId="390492AC" w14:textId="7F7BAA52" w:rsidR="00DE63B6" w:rsidRDefault="00DE63B6" w:rsidP="00812450">
      <w:pPr>
        <w:spacing w:after="0" w:line="240" w:lineRule="auto"/>
        <w:ind w:left="360"/>
        <w:jc w:val="left"/>
        <w:rPr>
          <w:rtl/>
        </w:rPr>
      </w:pPr>
    </w:p>
    <w:p w14:paraId="464203D3" w14:textId="6D998F30" w:rsidR="00DE63B6" w:rsidRDefault="00DE63B6" w:rsidP="00812450">
      <w:pPr>
        <w:spacing w:after="0" w:line="240" w:lineRule="auto"/>
        <w:ind w:left="360"/>
        <w:jc w:val="left"/>
        <w:rPr>
          <w:rtl/>
        </w:rPr>
      </w:pPr>
    </w:p>
    <w:p w14:paraId="371726F7" w14:textId="77777777" w:rsidR="00DE63B6" w:rsidRDefault="00DE63B6" w:rsidP="00812450">
      <w:pPr>
        <w:spacing w:after="0" w:line="240" w:lineRule="auto"/>
        <w:ind w:left="360"/>
        <w:jc w:val="left"/>
        <w:rPr>
          <w:rtl/>
        </w:rPr>
      </w:pPr>
    </w:p>
    <w:p w14:paraId="7D7A2CA4" w14:textId="579C0771" w:rsidR="00731661" w:rsidRDefault="00CF3330" w:rsidP="00812450">
      <w:pPr>
        <w:spacing w:after="0" w:line="240" w:lineRule="auto"/>
        <w:ind w:left="360"/>
        <w:jc w:val="left"/>
        <w:rPr>
          <w:rtl/>
        </w:rPr>
      </w:pPr>
      <w:r>
        <w:t>Submission Rate=average (1/Interarrivals)</w:t>
      </w:r>
    </w:p>
    <w:p w14:paraId="17D65F0F" w14:textId="77777777" w:rsidR="00DE63B6" w:rsidRDefault="00DE63B6" w:rsidP="00812450">
      <w:pPr>
        <w:spacing w:after="0" w:line="240" w:lineRule="auto"/>
        <w:ind w:left="360"/>
        <w:jc w:val="left"/>
      </w:pPr>
    </w:p>
    <w:p w14:paraId="18D9ACC6" w14:textId="32E65DE1" w:rsidR="00731661" w:rsidRDefault="00731661" w:rsidP="00CF3330">
      <w:pPr>
        <w:spacing w:after="0" w:line="240" w:lineRule="auto"/>
        <w:jc w:val="left"/>
        <w:rPr>
          <w:rtl/>
        </w:rPr>
      </w:pPr>
    </w:p>
    <w:p w14:paraId="50DD7B2A" w14:textId="709BD30F" w:rsidR="00731661" w:rsidRDefault="00CF3330" w:rsidP="00FE4511">
      <w:pPr>
        <w:spacing w:after="0" w:line="240" w:lineRule="auto"/>
        <w:ind w:left="360"/>
        <w:rPr>
          <w:rtl/>
        </w:rPr>
      </w:pPr>
      <w:r>
        <w:rPr>
          <w:rFonts w:hint="cs"/>
          <w:rtl/>
        </w:rPr>
        <w:t xml:space="preserve">לפי השיחה שהייתה על ה </w:t>
      </w:r>
      <w:r>
        <w:t>Submission Rate</w:t>
      </w:r>
      <w:r>
        <w:rPr>
          <w:rFonts w:hint="cs"/>
          <w:rtl/>
        </w:rPr>
        <w:t xml:space="preserve"> סיכמנו ש</w:t>
      </w:r>
      <w:r w:rsidR="00FE4511">
        <w:rPr>
          <w:rFonts w:hint="cs"/>
          <w:rtl/>
          <w:lang w:val="en-IL"/>
        </w:rPr>
        <w:t>ה</w:t>
      </w:r>
      <w:r>
        <w:rPr>
          <w:rFonts w:hint="cs"/>
          <w:rtl/>
        </w:rPr>
        <w:t xml:space="preserve"> </w:t>
      </w:r>
      <w:r>
        <w:t>Submission Rate</w:t>
      </w:r>
      <w:r>
        <w:rPr>
          <w:rFonts w:hint="cs"/>
          <w:rtl/>
        </w:rPr>
        <w:t xml:space="preserve"> הוא ההופכי של </w:t>
      </w:r>
      <w:r>
        <w:t>Interarrivals</w:t>
      </w:r>
      <w:r>
        <w:rPr>
          <w:rFonts w:hint="cs"/>
          <w:rtl/>
        </w:rPr>
        <w:t xml:space="preserve"> לכן חישבנו את ה </w:t>
      </w:r>
      <w:r>
        <w:t>Submission Rate</w:t>
      </w:r>
      <w:r>
        <w:rPr>
          <w:rFonts w:hint="cs"/>
          <w:rtl/>
        </w:rPr>
        <w:t xml:space="preserve"> לפי מה שנקבע והצגנו גם גרפית את מספר ה </w:t>
      </w:r>
      <w:r>
        <w:t>Submissions</w:t>
      </w:r>
      <w:r>
        <w:rPr>
          <w:rFonts w:hint="cs"/>
          <w:rtl/>
        </w:rPr>
        <w:t xml:space="preserve"> תוך פרקי זמן של יומיים ביחס ל </w:t>
      </w:r>
      <w:r>
        <w:t>ECDF</w:t>
      </w:r>
      <w:r>
        <w:rPr>
          <w:rFonts w:hint="cs"/>
          <w:rtl/>
        </w:rPr>
        <w:t>.</w:t>
      </w:r>
    </w:p>
    <w:p w14:paraId="2322FBC9" w14:textId="102225C4" w:rsidR="00CF3330" w:rsidRDefault="00CF3330" w:rsidP="00FE4511">
      <w:pPr>
        <w:spacing w:after="0" w:line="240" w:lineRule="auto"/>
        <w:ind w:left="360"/>
        <w:rPr>
          <w:rtl/>
        </w:rPr>
      </w:pPr>
    </w:p>
    <w:p w14:paraId="3EE2B8B3" w14:textId="450205ED" w:rsidR="00CF3330" w:rsidRDefault="00CF3330" w:rsidP="00FE4511">
      <w:pPr>
        <w:spacing w:after="0" w:line="240" w:lineRule="auto"/>
        <w:ind w:left="360"/>
        <w:rPr>
          <w:rtl/>
        </w:rPr>
      </w:pPr>
      <w:r>
        <w:rPr>
          <w:rFonts w:hint="cs"/>
          <w:rtl/>
        </w:rPr>
        <w:t xml:space="preserve">ה </w:t>
      </w:r>
      <w:r>
        <w:rPr>
          <w:rFonts w:hint="cs"/>
        </w:rPr>
        <w:t>S</w:t>
      </w:r>
      <w:r>
        <w:t>ubmission Rate</w:t>
      </w:r>
      <w:r>
        <w:rPr>
          <w:rFonts w:hint="cs"/>
          <w:rtl/>
        </w:rPr>
        <w:t xml:space="preserve"> לא נותן לנו הבדלה בין העומסים וזאת יכול להיות מהסיבה שהמשתמשים שנבחרו ב-</w:t>
      </w:r>
      <w:r>
        <w:t>traces</w:t>
      </w:r>
      <w:r>
        <w:rPr>
          <w:rFonts w:hint="cs"/>
          <w:rtl/>
        </w:rPr>
        <w:t xml:space="preserve"> עם פחות עומס ה-</w:t>
      </w:r>
      <w:r>
        <w:t>Jobs</w:t>
      </w:r>
      <w:r>
        <w:rPr>
          <w:rFonts w:hint="cs"/>
          <w:rtl/>
        </w:rPr>
        <w:t xml:space="preserve"> שלהם צפופים יותר.</w:t>
      </w:r>
    </w:p>
    <w:p w14:paraId="79AA35D4" w14:textId="11DFF2F7" w:rsidR="00CF3330" w:rsidRDefault="00CF3330" w:rsidP="00FE4511">
      <w:pPr>
        <w:spacing w:after="0" w:line="240" w:lineRule="auto"/>
        <w:ind w:left="360"/>
        <w:rPr>
          <w:rtl/>
        </w:rPr>
      </w:pPr>
    </w:p>
    <w:p w14:paraId="5778A567" w14:textId="451A473F" w:rsidR="00CF3330" w:rsidRDefault="00CF3330" w:rsidP="00FE4511">
      <w:pPr>
        <w:spacing w:after="0" w:line="240" w:lineRule="auto"/>
        <w:ind w:left="360"/>
        <w:rPr>
          <w:rtl/>
        </w:rPr>
      </w:pPr>
      <w:r>
        <w:rPr>
          <w:rFonts w:hint="cs"/>
          <w:rtl/>
        </w:rPr>
        <w:t xml:space="preserve">אבל אם נסתכל על גרפי ה </w:t>
      </w:r>
      <w:r>
        <w:rPr>
          <w:rFonts w:hint="cs"/>
        </w:rPr>
        <w:t>ECDF</w:t>
      </w:r>
      <w:r>
        <w:rPr>
          <w:rFonts w:hint="cs"/>
          <w:rtl/>
        </w:rPr>
        <w:t xml:space="preserve"> אפשר לראות שעם עומס של 80% מספר ההגשות בחלון של יומיים היה עם מקסימום של 600-900, עם עומס </w:t>
      </w:r>
      <w:r w:rsidR="00E8640B">
        <w:rPr>
          <w:rFonts w:hint="cs"/>
          <w:rtl/>
        </w:rPr>
        <w:t>100% היה לנו מקסימום של 900-1050 ועם עומס 120% מקסימום של 1150-1250 בקירוב.</w:t>
      </w:r>
    </w:p>
    <w:p w14:paraId="1C2C23AA" w14:textId="6460FA30" w:rsidR="00E8640B" w:rsidRDefault="00E8640B" w:rsidP="00FE4511">
      <w:pPr>
        <w:spacing w:after="0" w:line="240" w:lineRule="auto"/>
        <w:ind w:left="360"/>
        <w:rPr>
          <w:rtl/>
        </w:rPr>
      </w:pPr>
    </w:p>
    <w:p w14:paraId="343C5A5E" w14:textId="4B19E6DC" w:rsidR="00E8640B" w:rsidRDefault="00E8640B" w:rsidP="00FE4511">
      <w:pPr>
        <w:spacing w:after="0" w:line="240" w:lineRule="auto"/>
        <w:ind w:left="360"/>
        <w:rPr>
          <w:rtl/>
        </w:rPr>
      </w:pPr>
      <w:r>
        <w:rPr>
          <w:rFonts w:hint="cs"/>
          <w:rtl/>
        </w:rPr>
        <w:t>אם נעשה ניתוח עמוק יותר, נסיק כי הערך של ה-</w:t>
      </w:r>
      <w:r>
        <w:t>Submissions</w:t>
      </w:r>
      <w:r>
        <w:rPr>
          <w:rFonts w:hint="cs"/>
          <w:rtl/>
        </w:rPr>
        <w:t xml:space="preserve"> תוך חלון של יומיים עולה מעל 400 עם ערכי </w:t>
      </w:r>
      <w:r>
        <w:rPr>
          <w:rFonts w:hint="cs"/>
        </w:rPr>
        <w:t>ECDF</w:t>
      </w:r>
      <w:r>
        <w:rPr>
          <w:rFonts w:hint="cs"/>
          <w:rtl/>
        </w:rPr>
        <w:t xml:space="preserve"> של 0.8-0.93 ב-</w:t>
      </w:r>
      <w:r>
        <w:t>traces</w:t>
      </w:r>
      <w:r>
        <w:rPr>
          <w:rFonts w:hint="cs"/>
          <w:rtl/>
        </w:rPr>
        <w:t xml:space="preserve"> עם עומס של 80%, וערכי </w:t>
      </w:r>
      <w:r>
        <w:rPr>
          <w:rFonts w:hint="cs"/>
        </w:rPr>
        <w:t>ECDF</w:t>
      </w:r>
      <w:r>
        <w:rPr>
          <w:rFonts w:hint="cs"/>
          <w:rtl/>
        </w:rPr>
        <w:t xml:space="preserve"> של 0.</w:t>
      </w:r>
      <w:r w:rsidR="00490D39">
        <w:rPr>
          <w:rFonts w:hint="cs"/>
          <w:rtl/>
        </w:rPr>
        <w:t>78</w:t>
      </w:r>
      <w:r>
        <w:rPr>
          <w:rFonts w:hint="cs"/>
          <w:rtl/>
        </w:rPr>
        <w:t>-0.8 ב-</w:t>
      </w:r>
      <w:r>
        <w:t>traces</w:t>
      </w:r>
      <w:r>
        <w:rPr>
          <w:rFonts w:hint="cs"/>
          <w:rtl/>
        </w:rPr>
        <w:t xml:space="preserve"> עם עומס של 100% וערכי </w:t>
      </w:r>
      <w:r>
        <w:rPr>
          <w:rFonts w:hint="cs"/>
        </w:rPr>
        <w:t>ECDF</w:t>
      </w:r>
      <w:r>
        <w:rPr>
          <w:rFonts w:hint="cs"/>
          <w:rtl/>
        </w:rPr>
        <w:t xml:space="preserve"> של </w:t>
      </w:r>
      <w:r w:rsidR="00490D39">
        <w:rPr>
          <w:rFonts w:hint="cs"/>
          <w:rtl/>
        </w:rPr>
        <w:t>0.7-0.8 ב-</w:t>
      </w:r>
      <w:r w:rsidR="00490D39">
        <w:t>traces</w:t>
      </w:r>
      <w:r w:rsidR="00490D39">
        <w:rPr>
          <w:rFonts w:hint="cs"/>
          <w:rtl/>
        </w:rPr>
        <w:t xml:space="preserve"> עם עומס של 120%. מה שבעצם הניתוח הזה אומר, ככל שעולים בעומס, יש לנו אחוז גדול יותר של חלונות בגודל יומיים עם 400 או יותר הגשות.</w:t>
      </w:r>
    </w:p>
    <w:p w14:paraId="1114BF4A" w14:textId="0A3332B1" w:rsidR="00731661" w:rsidRDefault="00731661" w:rsidP="00812450">
      <w:pPr>
        <w:spacing w:after="0" w:line="240" w:lineRule="auto"/>
        <w:ind w:left="360"/>
        <w:jc w:val="left"/>
        <w:rPr>
          <w:rtl/>
        </w:rPr>
      </w:pPr>
    </w:p>
    <w:p w14:paraId="36EDE9C0" w14:textId="41440A83" w:rsidR="00731661" w:rsidRDefault="00731661" w:rsidP="00812450">
      <w:pPr>
        <w:spacing w:after="0" w:line="240" w:lineRule="auto"/>
        <w:ind w:left="360"/>
        <w:jc w:val="left"/>
        <w:rPr>
          <w:rtl/>
        </w:rPr>
      </w:pPr>
    </w:p>
    <w:p w14:paraId="40320E9E" w14:textId="5AEAD716" w:rsidR="00731661" w:rsidRDefault="00731661" w:rsidP="00812450">
      <w:pPr>
        <w:spacing w:after="0" w:line="240" w:lineRule="auto"/>
        <w:ind w:left="360"/>
        <w:jc w:val="left"/>
        <w:rPr>
          <w:rtl/>
        </w:rPr>
      </w:pPr>
    </w:p>
    <w:p w14:paraId="32B16BB1" w14:textId="5E55EDB0" w:rsidR="00731661" w:rsidRDefault="00731661" w:rsidP="00812450">
      <w:pPr>
        <w:spacing w:after="0" w:line="240" w:lineRule="auto"/>
        <w:ind w:left="360"/>
        <w:jc w:val="left"/>
        <w:rPr>
          <w:rtl/>
        </w:rPr>
      </w:pPr>
    </w:p>
    <w:p w14:paraId="6F7053CC" w14:textId="77777777" w:rsidR="00731661" w:rsidRDefault="00731661" w:rsidP="00812450">
      <w:pPr>
        <w:spacing w:after="0" w:line="240" w:lineRule="auto"/>
        <w:ind w:left="360"/>
        <w:jc w:val="left"/>
        <w:rPr>
          <w:rtl/>
        </w:rPr>
      </w:pPr>
    </w:p>
    <w:p w14:paraId="4B5600B5" w14:textId="78E372EC" w:rsidR="00731661" w:rsidRDefault="00731661" w:rsidP="00812450">
      <w:pPr>
        <w:spacing w:after="0" w:line="240" w:lineRule="auto"/>
        <w:ind w:left="360"/>
        <w:jc w:val="left"/>
        <w:rPr>
          <w:rtl/>
        </w:rPr>
      </w:pPr>
    </w:p>
    <w:p w14:paraId="09CC48EC" w14:textId="2AF098A2" w:rsidR="00731661" w:rsidRDefault="00731661" w:rsidP="00812450">
      <w:pPr>
        <w:spacing w:after="0" w:line="240" w:lineRule="auto"/>
        <w:ind w:left="360"/>
        <w:jc w:val="left"/>
        <w:rPr>
          <w:rtl/>
        </w:rPr>
      </w:pPr>
    </w:p>
    <w:p w14:paraId="5B246130" w14:textId="5AE525F8" w:rsidR="00731661" w:rsidRDefault="00731661" w:rsidP="00812450">
      <w:pPr>
        <w:spacing w:after="0" w:line="240" w:lineRule="auto"/>
        <w:ind w:left="360"/>
        <w:jc w:val="left"/>
        <w:rPr>
          <w:rtl/>
        </w:rPr>
      </w:pPr>
    </w:p>
    <w:p w14:paraId="39E5E726" w14:textId="164BD0CF" w:rsidR="00731661" w:rsidRDefault="00731661" w:rsidP="00812450">
      <w:pPr>
        <w:spacing w:after="0" w:line="240" w:lineRule="auto"/>
        <w:ind w:left="360"/>
        <w:jc w:val="left"/>
        <w:rPr>
          <w:rtl/>
        </w:rPr>
      </w:pPr>
    </w:p>
    <w:p w14:paraId="3AD3B226" w14:textId="194D1913" w:rsidR="00731661" w:rsidRDefault="00731661" w:rsidP="00812450">
      <w:pPr>
        <w:spacing w:after="0" w:line="240" w:lineRule="auto"/>
        <w:ind w:left="360"/>
        <w:jc w:val="left"/>
        <w:rPr>
          <w:rtl/>
        </w:rPr>
      </w:pPr>
    </w:p>
    <w:p w14:paraId="5CEEECEA" w14:textId="1B9204F6" w:rsidR="00897312" w:rsidRPr="00A602A8" w:rsidRDefault="00C135A0" w:rsidP="00A602A8">
      <w:pPr>
        <w:pStyle w:val="ListParagraph"/>
        <w:numPr>
          <w:ilvl w:val="0"/>
          <w:numId w:val="6"/>
        </w:numPr>
        <w:rPr>
          <w:sz w:val="28"/>
          <w:szCs w:val="28"/>
          <w:rtl/>
        </w:rPr>
      </w:pPr>
      <w:r w:rsidRPr="00A602A8">
        <w:rPr>
          <w:sz w:val="28"/>
          <w:szCs w:val="28"/>
        </w:rPr>
        <w:lastRenderedPageBreak/>
        <w:t>Trends and Cycles</w:t>
      </w:r>
    </w:p>
    <w:p w14:paraId="12470970" w14:textId="5E8BDC00" w:rsidR="00995565" w:rsidRDefault="007C7FB6" w:rsidP="00995565">
      <w:pPr>
        <w:jc w:val="left"/>
        <w:rPr>
          <w:rtl/>
        </w:rPr>
      </w:pPr>
      <w:r>
        <w:rPr>
          <w:noProof/>
        </w:rPr>
        <mc:AlternateContent>
          <mc:Choice Requires="wps">
            <w:drawing>
              <wp:anchor distT="0" distB="0" distL="114300" distR="114300" simplePos="0" relativeHeight="251705856" behindDoc="0" locked="0" layoutInCell="1" allowOverlap="1" wp14:anchorId="53263E71" wp14:editId="3ECBB929">
                <wp:simplePos x="0" y="0"/>
                <wp:positionH relativeFrom="column">
                  <wp:posOffset>-99967</wp:posOffset>
                </wp:positionH>
                <wp:positionV relativeFrom="paragraph">
                  <wp:posOffset>3602990</wp:posOffset>
                </wp:positionV>
                <wp:extent cx="938317" cy="340602"/>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938317" cy="340602"/>
                        </a:xfrm>
                        <a:prstGeom prst="rect">
                          <a:avLst/>
                        </a:prstGeom>
                        <a:noFill/>
                        <a:ln w="6350">
                          <a:noFill/>
                        </a:ln>
                      </wps:spPr>
                      <wps:txbx>
                        <w:txbxContent>
                          <w:p w14:paraId="273C0A73" w14:textId="372365D3" w:rsidR="00EA1699" w:rsidRPr="00C473EC" w:rsidRDefault="00EA1699" w:rsidP="00995565">
                            <w:pPr>
                              <w:pStyle w:val="Caption"/>
                              <w:jc w:val="left"/>
                            </w:pPr>
                            <w:r>
                              <w:t>Figure</w:t>
                            </w:r>
                            <w:r>
                              <w:rPr>
                                <w:rFonts w:hint="cs"/>
                                <w:rtl/>
                              </w:rPr>
                              <w:t xml:space="preserve"> </w:t>
                            </w:r>
                            <w:r>
                              <w:t>9</w:t>
                            </w:r>
                            <w:r w:rsidRPr="00FE29C0">
                              <w:t>-</w:t>
                            </w:r>
                            <w:r>
                              <w:rPr>
                                <w:rFonts w:hint="cs"/>
                                <w:rtl/>
                              </w:rPr>
                              <w:t>61</w:t>
                            </w:r>
                          </w:p>
                          <w:p w14:paraId="4569B66B" w14:textId="77777777" w:rsidR="00EA1699" w:rsidRDefault="00EA1699" w:rsidP="0099556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63E71" id="Text Box 180" o:spid="_x0000_s1266" type="#_x0000_t202" style="position:absolute;left:0;text-align:left;margin-left:-7.85pt;margin-top:283.7pt;width:73.9pt;height:26.8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" filled="f" stroked="f" strokeweight=".5pt">
                <v:textbox>
                  <w:txbxContent>
                    <w:p w14:paraId="273C0A73" w14:textId="372365D3" w:rsidR="00EA1699" w:rsidRPr="00C473EC" w:rsidRDefault="00EA1699" w:rsidP="00995565">
                      <w:pPr>
                        <w:pStyle w:val="Caption"/>
                        <w:jc w:val="left"/>
                      </w:pPr>
                      <w:r>
                        <w:t>Figure</w:t>
                      </w:r>
                      <w:r>
                        <w:rPr>
                          <w:rFonts w:hint="cs"/>
                          <w:rtl/>
                        </w:rPr>
                        <w:t xml:space="preserve"> </w:t>
                      </w:r>
                      <w:r>
                        <w:t>9</w:t>
                      </w:r>
                      <w:r w:rsidRPr="00FE29C0">
                        <w:t>-</w:t>
                      </w:r>
                      <w:r>
                        <w:rPr>
                          <w:rFonts w:hint="cs"/>
                          <w:rtl/>
                        </w:rPr>
                        <w:t>61</w:t>
                      </w:r>
                    </w:p>
                    <w:p w14:paraId="4569B66B" w14:textId="77777777" w:rsidR="00EA1699" w:rsidRDefault="00EA1699" w:rsidP="00995565">
                      <w:pPr>
                        <w:rPr>
                          <w:lang w:bidi="ar-SA"/>
                        </w:rPr>
                      </w:pPr>
                    </w:p>
                  </w:txbxContent>
                </v:textbox>
              </v:shape>
            </w:pict>
          </mc:Fallback>
        </mc:AlternateContent>
      </w:r>
      <w:r w:rsidR="00995565">
        <w:rPr>
          <w:rFonts w:hint="cs"/>
          <w:noProof/>
          <w:rtl/>
          <w:lang w:val="he-IL"/>
        </w:rPr>
        <w:drawing>
          <wp:anchor distT="0" distB="0" distL="114300" distR="114300" simplePos="0" relativeHeight="251702784" behindDoc="0" locked="0" layoutInCell="1" allowOverlap="1" wp14:anchorId="6901D60A" wp14:editId="288B1E3B">
            <wp:simplePos x="0" y="0"/>
            <wp:positionH relativeFrom="column">
              <wp:posOffset>-654050</wp:posOffset>
            </wp:positionH>
            <wp:positionV relativeFrom="paragraph">
              <wp:posOffset>250445</wp:posOffset>
            </wp:positionV>
            <wp:extent cx="6894195" cy="3446780"/>
            <wp:effectExtent l="0" t="0" r="1905" b="0"/>
            <wp:wrapTopAndBottom/>
            <wp:docPr id="154" name="Picture 1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Trends_Load80Uncut.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894195" cy="3446780"/>
                    </a:xfrm>
                    <a:prstGeom prst="rect">
                      <a:avLst/>
                    </a:prstGeom>
                  </pic:spPr>
                </pic:pic>
              </a:graphicData>
            </a:graphic>
            <wp14:sizeRelH relativeFrom="page">
              <wp14:pctWidth>0</wp14:pctWidth>
            </wp14:sizeRelH>
            <wp14:sizeRelV relativeFrom="page">
              <wp14:pctHeight>0</wp14:pctHeight>
            </wp14:sizeRelV>
          </wp:anchor>
        </w:drawing>
      </w:r>
      <w:r w:rsidR="00464754">
        <w:rPr>
          <w:rFonts w:hint="cs"/>
          <w:rtl/>
        </w:rPr>
        <w:t xml:space="preserve">נתחיל </w:t>
      </w:r>
      <w:r w:rsidR="00995565">
        <w:rPr>
          <w:rFonts w:hint="cs"/>
          <w:rtl/>
        </w:rPr>
        <w:t xml:space="preserve">עם השוואת הטרנדים בגרפים. </w:t>
      </w:r>
    </w:p>
    <w:p w14:paraId="010DF7C2" w14:textId="7F2AD347" w:rsidR="00995565" w:rsidRDefault="00995565" w:rsidP="00995565">
      <w:pPr>
        <w:jc w:val="left"/>
        <w:rPr>
          <w:rtl/>
        </w:rPr>
      </w:pPr>
    </w:p>
    <w:p w14:paraId="180ACC88" w14:textId="591D9B20" w:rsidR="00995565" w:rsidRDefault="003C3E53" w:rsidP="003C3E53">
      <w:pPr>
        <w:jc w:val="left"/>
        <w:rPr>
          <w:rtl/>
        </w:rPr>
      </w:pPr>
      <w:r>
        <w:rPr>
          <w:noProof/>
        </w:rPr>
        <mc:AlternateContent>
          <mc:Choice Requires="wps">
            <w:drawing>
              <wp:anchor distT="0" distB="0" distL="114300" distR="114300" simplePos="0" relativeHeight="251706880" behindDoc="0" locked="0" layoutInCell="1" allowOverlap="1" wp14:anchorId="1A6285B3" wp14:editId="7C138A15">
                <wp:simplePos x="0" y="0"/>
                <wp:positionH relativeFrom="column">
                  <wp:posOffset>-347044</wp:posOffset>
                </wp:positionH>
                <wp:positionV relativeFrom="paragraph">
                  <wp:posOffset>4250430</wp:posOffset>
                </wp:positionV>
                <wp:extent cx="938317" cy="34060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938317" cy="340602"/>
                        </a:xfrm>
                        <a:prstGeom prst="rect">
                          <a:avLst/>
                        </a:prstGeom>
                        <a:noFill/>
                        <a:ln w="6350">
                          <a:noFill/>
                        </a:ln>
                      </wps:spPr>
                      <wps:txbx>
                        <w:txbxContent>
                          <w:p w14:paraId="737A015F" w14:textId="5DC47567" w:rsidR="00EA1699" w:rsidRPr="00C473EC" w:rsidRDefault="00EA1699" w:rsidP="00995565">
                            <w:pPr>
                              <w:pStyle w:val="Caption"/>
                              <w:jc w:val="left"/>
                            </w:pPr>
                            <w:r>
                              <w:t>Figure</w:t>
                            </w:r>
                            <w:r>
                              <w:rPr>
                                <w:rFonts w:hint="cs"/>
                                <w:rtl/>
                              </w:rPr>
                              <w:t xml:space="preserve"> </w:t>
                            </w:r>
                            <w:r>
                              <w:t>9</w:t>
                            </w:r>
                            <w:r w:rsidRPr="00FE29C0">
                              <w:t>-</w:t>
                            </w:r>
                            <w:r>
                              <w:rPr>
                                <w:rFonts w:hint="cs"/>
                                <w:rtl/>
                              </w:rPr>
                              <w:t>62</w:t>
                            </w:r>
                          </w:p>
                          <w:p w14:paraId="2A9384E3" w14:textId="77777777" w:rsidR="00EA1699" w:rsidRDefault="00EA1699" w:rsidP="0099556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285B3" id="Text Box 181" o:spid="_x0000_s1267" type="#_x0000_t202" style="position:absolute;left:0;text-align:left;margin-left:-27.35pt;margin-top:334.7pt;width:73.9pt;height:26.8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" filled="f" stroked="f" strokeweight=".5pt">
                <v:textbox>
                  <w:txbxContent>
                    <w:p w14:paraId="737A015F" w14:textId="5DC47567" w:rsidR="00EA1699" w:rsidRPr="00C473EC" w:rsidRDefault="00EA1699" w:rsidP="00995565">
                      <w:pPr>
                        <w:pStyle w:val="Caption"/>
                        <w:jc w:val="left"/>
                      </w:pPr>
                      <w:r>
                        <w:t>Figure</w:t>
                      </w:r>
                      <w:r>
                        <w:rPr>
                          <w:rFonts w:hint="cs"/>
                          <w:rtl/>
                        </w:rPr>
                        <w:t xml:space="preserve"> </w:t>
                      </w:r>
                      <w:r>
                        <w:t>9</w:t>
                      </w:r>
                      <w:r w:rsidRPr="00FE29C0">
                        <w:t>-</w:t>
                      </w:r>
                      <w:r>
                        <w:rPr>
                          <w:rFonts w:hint="cs"/>
                          <w:rtl/>
                        </w:rPr>
                        <w:t>62</w:t>
                      </w:r>
                    </w:p>
                    <w:p w14:paraId="2A9384E3" w14:textId="77777777" w:rsidR="00EA1699" w:rsidRDefault="00EA1699" w:rsidP="00995565">
                      <w:pPr>
                        <w:rPr>
                          <w:lang w:bidi="ar-SA"/>
                        </w:rPr>
                      </w:pPr>
                    </w:p>
                  </w:txbxContent>
                </v:textbox>
              </v:shape>
            </w:pict>
          </mc:Fallback>
        </mc:AlternateContent>
      </w:r>
      <w:r w:rsidR="00727390">
        <w:rPr>
          <w:rFonts w:hint="cs"/>
          <w:noProof/>
          <w:rtl/>
          <w:lang w:val="he-IL"/>
        </w:rPr>
        <w:drawing>
          <wp:anchor distT="0" distB="0" distL="114300" distR="114300" simplePos="0" relativeHeight="251703808" behindDoc="0" locked="0" layoutInCell="1" allowOverlap="1" wp14:anchorId="7D75D3DD" wp14:editId="14A540DE">
            <wp:simplePos x="0" y="0"/>
            <wp:positionH relativeFrom="column">
              <wp:posOffset>-787400</wp:posOffset>
            </wp:positionH>
            <wp:positionV relativeFrom="paragraph">
              <wp:posOffset>943647</wp:posOffset>
            </wp:positionV>
            <wp:extent cx="7154545" cy="3576955"/>
            <wp:effectExtent l="0" t="0" r="0" b="4445"/>
            <wp:wrapTopAndBottom/>
            <wp:docPr id="178" name="Picture 1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rends_Load100.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7154545" cy="3576955"/>
                    </a:xfrm>
                    <a:prstGeom prst="rect">
                      <a:avLst/>
                    </a:prstGeom>
                  </pic:spPr>
                </pic:pic>
              </a:graphicData>
            </a:graphic>
            <wp14:sizeRelH relativeFrom="page">
              <wp14:pctWidth>0</wp14:pctWidth>
            </wp14:sizeRelH>
            <wp14:sizeRelV relativeFrom="page">
              <wp14:pctHeight>0</wp14:pctHeight>
            </wp14:sizeRelV>
          </wp:anchor>
        </w:drawing>
      </w:r>
      <w:r w:rsidR="00995565">
        <w:rPr>
          <w:rFonts w:hint="cs"/>
          <w:rtl/>
        </w:rPr>
        <w:t>ראשית נסתכל על ה</w:t>
      </w:r>
      <w:r w:rsidR="00A941EE">
        <w:rPr>
          <w:rFonts w:hint="cs"/>
          <w:rtl/>
        </w:rPr>
        <w:t>-</w:t>
      </w:r>
      <w:r w:rsidR="00A941EE">
        <w:t>Traces</w:t>
      </w:r>
      <w:r w:rsidR="00A941EE">
        <w:rPr>
          <w:rFonts w:hint="cs"/>
          <w:rtl/>
        </w:rPr>
        <w:t xml:space="preserve"> עם 80% </w:t>
      </w:r>
      <w:r w:rsidR="00727390">
        <w:t>load</w:t>
      </w:r>
      <w:r w:rsidR="00A941EE">
        <w:rPr>
          <w:rFonts w:hint="cs"/>
          <w:rtl/>
        </w:rPr>
        <w:t xml:space="preserve"> (תמונה 9-</w:t>
      </w:r>
      <w:r w:rsidR="000B32CC">
        <w:rPr>
          <w:rFonts w:hint="cs"/>
          <w:rtl/>
        </w:rPr>
        <w:t>61</w:t>
      </w:r>
      <w:r w:rsidR="00A941EE">
        <w:rPr>
          <w:rFonts w:hint="cs"/>
          <w:rtl/>
        </w:rPr>
        <w:t xml:space="preserve">). </w:t>
      </w:r>
      <w:r w:rsidR="0000777F">
        <w:rPr>
          <w:rFonts w:hint="cs"/>
          <w:rtl/>
        </w:rPr>
        <w:t>ניתן לראות שאנו בודקים את מספר ה-</w:t>
      </w:r>
      <w:r w:rsidR="0000777F">
        <w:t>jobs</w:t>
      </w:r>
      <w:r w:rsidR="0000777F">
        <w:rPr>
          <w:rFonts w:hint="cs"/>
          <w:rtl/>
        </w:rPr>
        <w:t xml:space="preserve"> </w:t>
      </w:r>
      <w:r w:rsidR="00FA5C89">
        <w:rPr>
          <w:rFonts w:hint="cs"/>
          <w:rtl/>
        </w:rPr>
        <w:t xml:space="preserve">שמתבצעים </w:t>
      </w:r>
      <w:r w:rsidR="0000777F">
        <w:rPr>
          <w:rFonts w:hint="cs"/>
          <w:rtl/>
        </w:rPr>
        <w:t xml:space="preserve">בשעה. </w:t>
      </w:r>
      <w:r w:rsidR="00EE564A">
        <w:rPr>
          <w:rFonts w:hint="cs"/>
          <w:rtl/>
        </w:rPr>
        <w:t xml:space="preserve">ניתן לשים לב שישנו דמיון </w:t>
      </w:r>
      <w:r w:rsidR="00376D88">
        <w:rPr>
          <w:rFonts w:hint="cs"/>
          <w:rtl/>
        </w:rPr>
        <w:t>קל</w:t>
      </w:r>
      <w:r w:rsidR="00EE564A">
        <w:rPr>
          <w:rFonts w:hint="cs"/>
          <w:rtl/>
        </w:rPr>
        <w:t xml:space="preserve"> בין ה-</w:t>
      </w:r>
      <w:r w:rsidR="00EE564A">
        <w:t>Traces</w:t>
      </w:r>
      <w:r w:rsidR="00EE564A">
        <w:rPr>
          <w:rFonts w:hint="cs"/>
          <w:rtl/>
        </w:rPr>
        <w:t xml:space="preserve"> </w:t>
      </w:r>
      <w:r w:rsidR="00D361B4">
        <w:rPr>
          <w:rFonts w:hint="cs"/>
          <w:rtl/>
        </w:rPr>
        <w:t xml:space="preserve">שיצרנו </w:t>
      </w:r>
      <w:r w:rsidR="00EE564A">
        <w:rPr>
          <w:rFonts w:hint="cs"/>
          <w:rtl/>
        </w:rPr>
        <w:t>לבין ה-</w:t>
      </w:r>
      <w:r w:rsidR="00EE564A">
        <w:t>Trace</w:t>
      </w:r>
      <w:r w:rsidR="00EE564A">
        <w:rPr>
          <w:rFonts w:hint="cs"/>
          <w:rtl/>
        </w:rPr>
        <w:t xml:space="preserve"> המקורי. </w:t>
      </w:r>
      <w:r w:rsidR="00FA5C89">
        <w:rPr>
          <w:rFonts w:hint="cs"/>
          <w:rtl/>
        </w:rPr>
        <w:t>כחלק משיטת ה-</w:t>
      </w:r>
      <w:r w:rsidR="00FA5C89">
        <w:t>User resampling</w:t>
      </w:r>
      <w:r w:rsidR="00FA5C89">
        <w:rPr>
          <w:rFonts w:hint="cs"/>
          <w:rtl/>
        </w:rPr>
        <w:t xml:space="preserve"> שבחרנו, יש לנו מספר </w:t>
      </w:r>
      <w:r w:rsidR="00FA5C89">
        <w:t>Users</w:t>
      </w:r>
      <w:r w:rsidR="00FA5C89">
        <w:rPr>
          <w:rFonts w:hint="cs"/>
          <w:rtl/>
        </w:rPr>
        <w:t xml:space="preserve"> שאנו בוחרים בכל שבוע מחדש באופן רנדומלי. בעקבות סיבה זו, קשה לטרנד</w:t>
      </w:r>
      <w:r>
        <w:rPr>
          <w:rFonts w:hint="cs"/>
          <w:rtl/>
        </w:rPr>
        <w:t xml:space="preserve"> להישאר נאמן לאופי הטרנד המקורי.</w:t>
      </w:r>
    </w:p>
    <w:p w14:paraId="70B4DC7E" w14:textId="626D9111" w:rsidR="00995565" w:rsidRPr="003C3E53" w:rsidRDefault="00B161F4" w:rsidP="00995565">
      <w:pPr>
        <w:jc w:val="left"/>
        <w:rPr>
          <w:rtl/>
        </w:rPr>
      </w:pPr>
      <w:r>
        <w:rPr>
          <w:noProof/>
        </w:rPr>
        <w:lastRenderedPageBreak/>
        <mc:AlternateContent>
          <mc:Choice Requires="wps">
            <w:drawing>
              <wp:anchor distT="0" distB="0" distL="114300" distR="114300" simplePos="0" relativeHeight="251707904" behindDoc="0" locked="0" layoutInCell="1" allowOverlap="1" wp14:anchorId="186A4ADC" wp14:editId="22B6343B">
                <wp:simplePos x="0" y="0"/>
                <wp:positionH relativeFrom="column">
                  <wp:posOffset>-84510</wp:posOffset>
                </wp:positionH>
                <wp:positionV relativeFrom="paragraph">
                  <wp:posOffset>3746704</wp:posOffset>
                </wp:positionV>
                <wp:extent cx="938317" cy="340602"/>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938317" cy="340602"/>
                        </a:xfrm>
                        <a:prstGeom prst="rect">
                          <a:avLst/>
                        </a:prstGeom>
                        <a:noFill/>
                        <a:ln w="6350">
                          <a:noFill/>
                        </a:ln>
                      </wps:spPr>
                      <wps:txbx>
                        <w:txbxContent>
                          <w:p w14:paraId="71452ABD" w14:textId="565EE9D2" w:rsidR="00EA1699" w:rsidRPr="00995565" w:rsidRDefault="00EA1699" w:rsidP="00995565">
                            <w:pPr>
                              <w:pStyle w:val="Caption"/>
                              <w:jc w:val="left"/>
                              <w:rPr>
                                <w:rtl/>
                              </w:rPr>
                            </w:pPr>
                            <w:r>
                              <w:t>Figure</w:t>
                            </w:r>
                            <w:r>
                              <w:rPr>
                                <w:rFonts w:hint="cs"/>
                                <w:rtl/>
                              </w:rPr>
                              <w:t xml:space="preserve"> </w:t>
                            </w:r>
                            <w:r>
                              <w:t>9</w:t>
                            </w:r>
                            <w:r w:rsidRPr="00FE29C0">
                              <w:t>-</w:t>
                            </w:r>
                            <w:r>
                              <w:rPr>
                                <w:rFonts w:hint="cs"/>
                                <w:rtl/>
                              </w:rPr>
                              <w:t>63</w:t>
                            </w:r>
                          </w:p>
                          <w:p w14:paraId="058590D2" w14:textId="77777777" w:rsidR="00EA1699" w:rsidRDefault="00EA1699" w:rsidP="00995565">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4ADC" id="Text Box 182" o:spid="_x0000_s1268" type="#_x0000_t202" style="position:absolute;left:0;text-align:left;margin-left:-6.65pt;margin-top:295pt;width:73.9pt;height:26.8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" filled="f" stroked="f" strokeweight=".5pt">
                <v:textbox>
                  <w:txbxContent>
                    <w:p w14:paraId="71452ABD" w14:textId="565EE9D2" w:rsidR="00EA1699" w:rsidRPr="00995565" w:rsidRDefault="00EA1699" w:rsidP="00995565">
                      <w:pPr>
                        <w:pStyle w:val="Caption"/>
                        <w:jc w:val="left"/>
                        <w:rPr>
                          <w:rtl/>
                        </w:rPr>
                      </w:pPr>
                      <w:r>
                        <w:t>Figure</w:t>
                      </w:r>
                      <w:r>
                        <w:rPr>
                          <w:rFonts w:hint="cs"/>
                          <w:rtl/>
                        </w:rPr>
                        <w:t xml:space="preserve"> </w:t>
                      </w:r>
                      <w:r>
                        <w:t>9</w:t>
                      </w:r>
                      <w:r w:rsidRPr="00FE29C0">
                        <w:t>-</w:t>
                      </w:r>
                      <w:r>
                        <w:rPr>
                          <w:rFonts w:hint="cs"/>
                          <w:rtl/>
                        </w:rPr>
                        <w:t>63</w:t>
                      </w:r>
                    </w:p>
                    <w:p w14:paraId="058590D2" w14:textId="77777777" w:rsidR="00EA1699" w:rsidRDefault="00EA1699" w:rsidP="00995565">
                      <w:pPr>
                        <w:rPr>
                          <w:lang w:bidi="ar-SA"/>
                        </w:rPr>
                      </w:pPr>
                    </w:p>
                  </w:txbxContent>
                </v:textbox>
              </v:shape>
            </w:pict>
          </mc:Fallback>
        </mc:AlternateContent>
      </w:r>
      <w:r>
        <w:rPr>
          <w:rFonts w:hint="cs"/>
          <w:noProof/>
          <w:rtl/>
          <w:lang w:val="he-IL"/>
        </w:rPr>
        <w:drawing>
          <wp:anchor distT="0" distB="0" distL="114300" distR="114300" simplePos="0" relativeHeight="251704832" behindDoc="0" locked="0" layoutInCell="1" allowOverlap="1" wp14:anchorId="426EB7D3" wp14:editId="42FE7C06">
            <wp:simplePos x="0" y="0"/>
            <wp:positionH relativeFrom="column">
              <wp:posOffset>-406965</wp:posOffset>
            </wp:positionH>
            <wp:positionV relativeFrom="paragraph">
              <wp:posOffset>661314</wp:posOffset>
            </wp:positionV>
            <wp:extent cx="6673850" cy="3336925"/>
            <wp:effectExtent l="0" t="0" r="6350" b="3175"/>
            <wp:wrapTopAndBottom/>
            <wp:docPr id="179" name="Picture 17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rends_Load120.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673850" cy="3336925"/>
                    </a:xfrm>
                    <a:prstGeom prst="rect">
                      <a:avLst/>
                    </a:prstGeom>
                  </pic:spPr>
                </pic:pic>
              </a:graphicData>
            </a:graphic>
            <wp14:sizeRelH relativeFrom="page">
              <wp14:pctWidth>0</wp14:pctWidth>
            </wp14:sizeRelH>
            <wp14:sizeRelV relativeFrom="page">
              <wp14:pctHeight>0</wp14:pctHeight>
            </wp14:sizeRelV>
          </wp:anchor>
        </w:drawing>
      </w:r>
      <w:r w:rsidR="00727390">
        <w:rPr>
          <w:rFonts w:hint="cs"/>
          <w:rtl/>
        </w:rPr>
        <w:t>ב</w:t>
      </w:r>
      <w:r>
        <w:rPr>
          <w:rFonts w:hint="cs"/>
          <w:rtl/>
        </w:rPr>
        <w:t>המשך</w:t>
      </w:r>
      <w:r w:rsidR="00727390">
        <w:rPr>
          <w:rFonts w:hint="cs"/>
          <w:rtl/>
        </w:rPr>
        <w:t xml:space="preserve"> לכך, ב-</w:t>
      </w:r>
      <w:r w:rsidR="00727390">
        <w:t>Traces</w:t>
      </w:r>
      <w:r w:rsidR="00727390">
        <w:rPr>
          <w:rFonts w:hint="cs"/>
          <w:rtl/>
        </w:rPr>
        <w:t xml:space="preserve"> עם 100% </w:t>
      </w:r>
      <w:r w:rsidR="00727390">
        <w:t>load</w:t>
      </w:r>
      <w:r w:rsidR="00727390">
        <w:rPr>
          <w:rFonts w:hint="cs"/>
          <w:rtl/>
        </w:rPr>
        <w:t xml:space="preserve"> (תמונה 9-</w:t>
      </w:r>
      <w:r w:rsidR="000B32CC">
        <w:rPr>
          <w:rFonts w:hint="cs"/>
          <w:rtl/>
        </w:rPr>
        <w:t>62</w:t>
      </w:r>
      <w:r w:rsidR="00727390">
        <w:rPr>
          <w:rFonts w:hint="cs"/>
          <w:rtl/>
        </w:rPr>
        <w:t xml:space="preserve">), </w:t>
      </w:r>
      <w:r>
        <w:rPr>
          <w:rFonts w:hint="cs"/>
          <w:rtl/>
        </w:rPr>
        <w:t>נשים לב שישנו שוני קל בין התוצאות, כאשר ב-</w:t>
      </w:r>
      <w:r>
        <w:t>Trace</w:t>
      </w:r>
      <w:r>
        <w:rPr>
          <w:rFonts w:hint="cs"/>
          <w:rtl/>
        </w:rPr>
        <w:t xml:space="preserve"> המקורי ישנם שני "</w:t>
      </w:r>
      <w:proofErr w:type="spellStart"/>
      <w:r>
        <w:rPr>
          <w:rFonts w:hint="cs"/>
          <w:rtl/>
        </w:rPr>
        <w:t>פיקים</w:t>
      </w:r>
      <w:proofErr w:type="spellEnd"/>
      <w:r>
        <w:rPr>
          <w:rFonts w:hint="cs"/>
          <w:rtl/>
        </w:rPr>
        <w:t>" שניתן לשים לב אליהם, בעוד ב-</w:t>
      </w:r>
      <w:r>
        <w:t>Traces</w:t>
      </w:r>
      <w:r>
        <w:rPr>
          <w:rFonts w:hint="cs"/>
          <w:rtl/>
        </w:rPr>
        <w:t xml:space="preserve"> שלנו יש "פיק" אחד יותר דומיננטי</w:t>
      </w:r>
      <w:r w:rsidR="003C3E53">
        <w:rPr>
          <w:rFonts w:hint="cs"/>
          <w:rtl/>
        </w:rPr>
        <w:t xml:space="preserve">, זאת בעקבות אותה שיטת בחירת </w:t>
      </w:r>
      <w:r w:rsidR="003C3E53">
        <w:t>Users</w:t>
      </w:r>
      <w:r w:rsidR="003C3E53">
        <w:rPr>
          <w:rFonts w:hint="cs"/>
          <w:rtl/>
        </w:rPr>
        <w:t>, אשר "שוברת" לנו את הטרנד.</w:t>
      </w:r>
    </w:p>
    <w:p w14:paraId="50475E18" w14:textId="00FE606E" w:rsidR="00B161F4" w:rsidRDefault="00B161F4" w:rsidP="00995565">
      <w:pPr>
        <w:jc w:val="left"/>
        <w:rPr>
          <w:rtl/>
        </w:rPr>
      </w:pPr>
    </w:p>
    <w:p w14:paraId="0E4656B2" w14:textId="7876F5E9" w:rsidR="003B6B13" w:rsidRDefault="00B161F4" w:rsidP="003B6B13">
      <w:pPr>
        <w:jc w:val="left"/>
        <w:rPr>
          <w:rtl/>
        </w:rPr>
      </w:pPr>
      <w:r>
        <w:rPr>
          <w:rFonts w:hint="cs"/>
          <w:rtl/>
        </w:rPr>
        <w:t>וב-</w:t>
      </w:r>
      <w:r>
        <w:t>Traces</w:t>
      </w:r>
      <w:r>
        <w:rPr>
          <w:rFonts w:hint="cs"/>
          <w:rtl/>
        </w:rPr>
        <w:t xml:space="preserve"> עם 120% </w:t>
      </w:r>
      <w:r>
        <w:t>load</w:t>
      </w:r>
      <w:r>
        <w:rPr>
          <w:rFonts w:hint="cs"/>
          <w:rtl/>
        </w:rPr>
        <w:t xml:space="preserve"> (תמונה 9-</w:t>
      </w:r>
      <w:r w:rsidR="000B32CC">
        <w:rPr>
          <w:rFonts w:hint="cs"/>
          <w:rtl/>
        </w:rPr>
        <w:t>63</w:t>
      </w:r>
      <w:r>
        <w:rPr>
          <w:rFonts w:hint="cs"/>
          <w:rtl/>
        </w:rPr>
        <w:t>)</w:t>
      </w:r>
      <w:r w:rsidR="00DF1F01">
        <w:rPr>
          <w:rFonts w:hint="cs"/>
          <w:rtl/>
        </w:rPr>
        <w:t xml:space="preserve">, </w:t>
      </w:r>
      <w:r w:rsidR="003C3E53">
        <w:rPr>
          <w:rFonts w:hint="cs"/>
          <w:rtl/>
        </w:rPr>
        <w:t>בדומה לתיאור של ה-</w:t>
      </w:r>
      <w:r w:rsidR="003C3E53">
        <w:t>Traces</w:t>
      </w:r>
      <w:r w:rsidR="003C3E53">
        <w:rPr>
          <w:rFonts w:hint="cs"/>
          <w:rtl/>
        </w:rPr>
        <w:t xml:space="preserve"> ב-80% וב-100%, נראה כי קיים דמיון קל (מזהים שני "גלים" </w:t>
      </w:r>
      <w:proofErr w:type="spellStart"/>
      <w:r w:rsidR="003C3E53">
        <w:rPr>
          <w:rFonts w:hint="cs"/>
          <w:rtl/>
        </w:rPr>
        <w:t>בהיסטוגרמות</w:t>
      </w:r>
      <w:proofErr w:type="spellEnd"/>
      <w:r w:rsidR="003C3E53">
        <w:rPr>
          <w:rFonts w:hint="cs"/>
          <w:rtl/>
        </w:rPr>
        <w:t xml:space="preserve">, אך </w:t>
      </w:r>
      <w:r w:rsidR="003B6B13">
        <w:rPr>
          <w:rFonts w:hint="cs"/>
          <w:rtl/>
        </w:rPr>
        <w:t>לא כמו ב-</w:t>
      </w:r>
      <w:r w:rsidR="003B6B13">
        <w:t>Trace</w:t>
      </w:r>
      <w:r w:rsidR="003B6B13">
        <w:rPr>
          <w:rFonts w:hint="cs"/>
          <w:rtl/>
        </w:rPr>
        <w:t xml:space="preserve"> המקורי).</w:t>
      </w:r>
    </w:p>
    <w:p w14:paraId="2010A373" w14:textId="77777777" w:rsidR="005B39DF" w:rsidRDefault="005B39DF" w:rsidP="00995565">
      <w:pPr>
        <w:jc w:val="left"/>
        <w:rPr>
          <w:rtl/>
        </w:rPr>
      </w:pPr>
    </w:p>
    <w:p w14:paraId="1F23880F" w14:textId="2C8E398A" w:rsidR="003B6B13" w:rsidRDefault="005B39DF" w:rsidP="00995565">
      <w:pPr>
        <w:jc w:val="left"/>
        <w:rPr>
          <w:rtl/>
        </w:rPr>
      </w:pPr>
      <w:r>
        <w:rPr>
          <w:noProof/>
        </w:rPr>
        <mc:AlternateContent>
          <mc:Choice Requires="wps">
            <w:drawing>
              <wp:anchor distT="0" distB="0" distL="114300" distR="114300" simplePos="0" relativeHeight="251710976" behindDoc="0" locked="0" layoutInCell="1" allowOverlap="1" wp14:anchorId="674229B7" wp14:editId="37E8BBAF">
                <wp:simplePos x="0" y="0"/>
                <wp:positionH relativeFrom="column">
                  <wp:posOffset>-346881</wp:posOffset>
                </wp:positionH>
                <wp:positionV relativeFrom="paragraph">
                  <wp:posOffset>3500268</wp:posOffset>
                </wp:positionV>
                <wp:extent cx="938317" cy="340602"/>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938317" cy="340602"/>
                        </a:xfrm>
                        <a:prstGeom prst="rect">
                          <a:avLst/>
                        </a:prstGeom>
                        <a:noFill/>
                        <a:ln w="6350">
                          <a:noFill/>
                        </a:ln>
                      </wps:spPr>
                      <wps:txbx>
                        <w:txbxContent>
                          <w:p w14:paraId="7B4ABDC4" w14:textId="17E78FF3" w:rsidR="00EA1699" w:rsidRPr="00995565" w:rsidRDefault="00EA1699" w:rsidP="005B39DF">
                            <w:pPr>
                              <w:pStyle w:val="Caption"/>
                              <w:jc w:val="left"/>
                              <w:rPr>
                                <w:rtl/>
                              </w:rPr>
                            </w:pPr>
                            <w:r>
                              <w:t>Figure</w:t>
                            </w:r>
                            <w:r>
                              <w:rPr>
                                <w:rFonts w:hint="cs"/>
                                <w:rtl/>
                              </w:rPr>
                              <w:t xml:space="preserve"> </w:t>
                            </w:r>
                            <w:r>
                              <w:t>9</w:t>
                            </w:r>
                            <w:r w:rsidRPr="00FE29C0">
                              <w:t>-</w:t>
                            </w:r>
                            <w:r>
                              <w:rPr>
                                <w:rFonts w:hint="cs"/>
                                <w:rtl/>
                              </w:rPr>
                              <w:t>64</w:t>
                            </w:r>
                          </w:p>
                          <w:p w14:paraId="7D5F064E" w14:textId="77777777" w:rsidR="00EA1699" w:rsidRDefault="00EA1699" w:rsidP="005B39DF">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4229B7" id="Text Box 215" o:spid="_x0000_s1269" type="#_x0000_t202" style="position:absolute;left:0;text-align:left;margin-left:-27.3pt;margin-top:275.6pt;width:73.9pt;height:26.8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" filled="f" stroked="f" strokeweight=".5pt">
                <v:textbox>
                  <w:txbxContent>
                    <w:p w14:paraId="7B4ABDC4" w14:textId="17E78FF3" w:rsidR="00EA1699" w:rsidRPr="00995565" w:rsidRDefault="00EA1699" w:rsidP="005B39DF">
                      <w:pPr>
                        <w:pStyle w:val="Caption"/>
                        <w:jc w:val="left"/>
                        <w:rPr>
                          <w:rtl/>
                        </w:rPr>
                      </w:pPr>
                      <w:r>
                        <w:t>Figure</w:t>
                      </w:r>
                      <w:r>
                        <w:rPr>
                          <w:rFonts w:hint="cs"/>
                          <w:rtl/>
                        </w:rPr>
                        <w:t xml:space="preserve"> </w:t>
                      </w:r>
                      <w:r>
                        <w:t>9</w:t>
                      </w:r>
                      <w:r w:rsidRPr="00FE29C0">
                        <w:t>-</w:t>
                      </w:r>
                      <w:r>
                        <w:rPr>
                          <w:rFonts w:hint="cs"/>
                          <w:rtl/>
                        </w:rPr>
                        <w:t>64</w:t>
                      </w:r>
                    </w:p>
                    <w:p w14:paraId="7D5F064E" w14:textId="77777777" w:rsidR="00EA1699" w:rsidRDefault="00EA1699" w:rsidP="005B39DF">
                      <w:pPr>
                        <w:rPr>
                          <w:lang w:bidi="ar-SA"/>
                        </w:rPr>
                      </w:pPr>
                    </w:p>
                  </w:txbxContent>
                </v:textbox>
              </v:shape>
            </w:pict>
          </mc:Fallback>
        </mc:AlternateContent>
      </w:r>
      <w:r>
        <w:rPr>
          <w:rFonts w:hint="cs"/>
          <w:noProof/>
          <w:rtl/>
          <w:lang w:val="he-IL"/>
        </w:rPr>
        <w:drawing>
          <wp:anchor distT="0" distB="0" distL="114300" distR="114300" simplePos="0" relativeHeight="251708928" behindDoc="0" locked="0" layoutInCell="1" allowOverlap="1" wp14:anchorId="522F56AA" wp14:editId="767509AE">
            <wp:simplePos x="0" y="0"/>
            <wp:positionH relativeFrom="column">
              <wp:posOffset>-487333</wp:posOffset>
            </wp:positionH>
            <wp:positionV relativeFrom="paragraph">
              <wp:posOffset>310093</wp:posOffset>
            </wp:positionV>
            <wp:extent cx="6665595" cy="3332480"/>
            <wp:effectExtent l="0" t="0" r="1905" b="0"/>
            <wp:wrapTopAndBottom/>
            <wp:docPr id="183" name="Picture 183" descr="Chart, radar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ailyCycles.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665595" cy="3332480"/>
                    </a:xfrm>
                    <a:prstGeom prst="rect">
                      <a:avLst/>
                    </a:prstGeom>
                  </pic:spPr>
                </pic:pic>
              </a:graphicData>
            </a:graphic>
            <wp14:sizeRelH relativeFrom="page">
              <wp14:pctWidth>0</wp14:pctWidth>
            </wp14:sizeRelH>
            <wp14:sizeRelV relativeFrom="page">
              <wp14:pctHeight>0</wp14:pctHeight>
            </wp14:sizeRelV>
          </wp:anchor>
        </w:drawing>
      </w:r>
      <w:r w:rsidR="003B6B13">
        <w:rPr>
          <w:rFonts w:hint="cs"/>
          <w:rtl/>
        </w:rPr>
        <w:t>כעת נאבחן את ניתוח ה-</w:t>
      </w:r>
      <w:r w:rsidR="003B6B13">
        <w:t>Cycles</w:t>
      </w:r>
      <w:r w:rsidR="003B6B13">
        <w:rPr>
          <w:rFonts w:hint="cs"/>
          <w:rtl/>
        </w:rPr>
        <w:t>.</w:t>
      </w:r>
    </w:p>
    <w:p w14:paraId="7353C938" w14:textId="2E98E527" w:rsidR="003B6B13" w:rsidRDefault="005B39DF" w:rsidP="00995565">
      <w:pPr>
        <w:jc w:val="left"/>
        <w:rPr>
          <w:rtl/>
        </w:rPr>
      </w:pPr>
      <w:r>
        <w:rPr>
          <w:rFonts w:hint="cs"/>
          <w:rtl/>
        </w:rPr>
        <w:lastRenderedPageBreak/>
        <w:t>ראשית נביט על תמונה 9-</w:t>
      </w:r>
      <w:r w:rsidR="007C7FB6">
        <w:rPr>
          <w:rFonts w:hint="cs"/>
          <w:rtl/>
        </w:rPr>
        <w:t>64</w:t>
      </w:r>
      <w:r>
        <w:rPr>
          <w:rFonts w:hint="cs"/>
          <w:rtl/>
        </w:rPr>
        <w:t xml:space="preserve"> אשר מתארת לנו מחזוריות יומית. בכל אחד מהגרפים, מתוארים שלושת ה-</w:t>
      </w:r>
      <w:r>
        <w:t>Traces</w:t>
      </w:r>
      <w:r>
        <w:rPr>
          <w:rFonts w:hint="cs"/>
          <w:rtl/>
        </w:rPr>
        <w:t xml:space="preserve"> שלנו ובנוסף גם ה-</w:t>
      </w:r>
      <w:r>
        <w:t>Trace</w:t>
      </w:r>
      <w:r>
        <w:rPr>
          <w:rFonts w:hint="cs"/>
          <w:rtl/>
        </w:rPr>
        <w:t xml:space="preserve"> המקורי.</w:t>
      </w:r>
      <w:r w:rsidR="009A5FE9">
        <w:rPr>
          <w:rFonts w:hint="cs"/>
          <w:rtl/>
        </w:rPr>
        <w:t xml:space="preserve"> </w:t>
      </w:r>
      <w:r w:rsidR="009A5FE9">
        <w:rPr>
          <w:rtl/>
        </w:rPr>
        <w:br/>
      </w:r>
      <w:r w:rsidR="009A5FE9">
        <w:rPr>
          <w:rFonts w:hint="cs"/>
          <w:rtl/>
        </w:rPr>
        <w:t>נשים לב, כי למעט זמנים ספציפיי</w:t>
      </w:r>
      <w:r w:rsidR="009A5FE9">
        <w:rPr>
          <w:rFonts w:hint="eastAsia"/>
          <w:rtl/>
        </w:rPr>
        <w:t>ם</w:t>
      </w:r>
      <w:r w:rsidR="009A5FE9">
        <w:rPr>
          <w:rFonts w:hint="cs"/>
          <w:rtl/>
        </w:rPr>
        <w:t xml:space="preserve"> (בין השעות 11-14) אשר בהם המגמה של הגרף דומה אך הערכים לא דומים, כל שאר שעות היממה </w:t>
      </w:r>
      <w:r w:rsidR="001909F1">
        <w:rPr>
          <w:rFonts w:hint="cs"/>
          <w:rtl/>
        </w:rPr>
        <w:t xml:space="preserve">מאוד דומים. </w:t>
      </w:r>
      <w:r w:rsidR="001909F1">
        <w:rPr>
          <w:rtl/>
        </w:rPr>
        <w:br/>
      </w:r>
      <w:r w:rsidR="001909F1">
        <w:rPr>
          <w:rFonts w:hint="cs"/>
          <w:rtl/>
        </w:rPr>
        <w:t xml:space="preserve">ניתן בקלות לזהות את שעות ימי העבודה, את ההפסקות (השעות הממוצעות של הפסקה), את סיום העבודה ואת הלילות. נראה כי למעט </w:t>
      </w:r>
      <w:r w:rsidR="001909F1">
        <w:rPr>
          <w:rFonts w:hint="cs"/>
        </w:rPr>
        <w:t>T</w:t>
      </w:r>
      <w:r w:rsidR="001909F1">
        <w:t>race</w:t>
      </w:r>
      <w:r w:rsidR="001909F1">
        <w:rPr>
          <w:rFonts w:hint="cs"/>
          <w:rtl/>
        </w:rPr>
        <w:t xml:space="preserve"> אחד ב-100% </w:t>
      </w:r>
      <w:r w:rsidR="001909F1">
        <w:t>load</w:t>
      </w:r>
      <w:r w:rsidR="001909F1">
        <w:rPr>
          <w:rFonts w:hint="cs"/>
          <w:rtl/>
        </w:rPr>
        <w:t>, כל ה-</w:t>
      </w:r>
      <w:r w:rsidR="001909F1">
        <w:t>Traces</w:t>
      </w:r>
      <w:r w:rsidR="001909F1">
        <w:rPr>
          <w:rFonts w:hint="cs"/>
          <w:rtl/>
        </w:rPr>
        <w:t xml:space="preserve"> האחרים דומים גם מבחינת הערכים וגם מבחינת המגמה המחזורית ל-</w:t>
      </w:r>
      <w:r w:rsidR="001909F1">
        <w:t>Trace</w:t>
      </w:r>
      <w:r w:rsidR="001909F1">
        <w:rPr>
          <w:rFonts w:hint="cs"/>
          <w:rtl/>
        </w:rPr>
        <w:t xml:space="preserve"> המקורי.</w:t>
      </w:r>
    </w:p>
    <w:p w14:paraId="18D528CB" w14:textId="1EE13A90" w:rsidR="000C3D34" w:rsidRDefault="001909F1" w:rsidP="000C3D34">
      <w:pPr>
        <w:jc w:val="left"/>
        <w:rPr>
          <w:rtl/>
        </w:rPr>
      </w:pPr>
      <w:r>
        <w:rPr>
          <w:rFonts w:hint="cs"/>
          <w:rtl/>
        </w:rPr>
        <w:t xml:space="preserve">כעת נביט בגרף של </w:t>
      </w:r>
      <w:r w:rsidR="000C3D34">
        <w:rPr>
          <w:rFonts w:hint="cs"/>
          <w:rtl/>
        </w:rPr>
        <w:t>מחזוריות שבועית (תמונה 9-</w:t>
      </w:r>
      <w:r w:rsidR="007C7FB6">
        <w:rPr>
          <w:rFonts w:hint="cs"/>
          <w:rtl/>
        </w:rPr>
        <w:t>65</w:t>
      </w:r>
      <w:r w:rsidR="000C3D34">
        <w:rPr>
          <w:rFonts w:hint="cs"/>
          <w:rtl/>
        </w:rPr>
        <w:t>), המתואר באותו אופן של הגרף הקודם.</w:t>
      </w:r>
      <w:r w:rsidR="000C3D34">
        <w:rPr>
          <w:rtl/>
        </w:rPr>
        <w:br/>
      </w:r>
      <w:r w:rsidR="000C3D34">
        <w:rPr>
          <w:rFonts w:hint="cs"/>
          <w:rtl/>
        </w:rPr>
        <w:t xml:space="preserve">נזהה כי גם בגרף שבועי, הדמיון נשאר מאוד דומה וניתן בקלות לזהות מחזוריות של שבוע </w:t>
      </w:r>
      <w:r w:rsidR="000C3D34">
        <w:rPr>
          <w:rtl/>
        </w:rPr>
        <w:t>–</w:t>
      </w:r>
      <w:r w:rsidR="000C3D34">
        <w:rPr>
          <w:rFonts w:hint="cs"/>
          <w:rtl/>
        </w:rPr>
        <w:t xml:space="preserve"> ימי חול וימי חופש. </w:t>
      </w:r>
      <w:r w:rsidR="0039383A">
        <w:rPr>
          <w:rFonts w:hint="cs"/>
          <w:rtl/>
        </w:rPr>
        <w:t>נראה כי בחלק מה-</w:t>
      </w:r>
      <w:r w:rsidR="0039383A">
        <w:t>Traces</w:t>
      </w:r>
      <w:r w:rsidR="0039383A">
        <w:rPr>
          <w:rFonts w:hint="cs"/>
          <w:rtl/>
        </w:rPr>
        <w:t>, הערכים אמנם שונים מה-</w:t>
      </w:r>
      <w:r w:rsidR="0039383A">
        <w:t>Trace</w:t>
      </w:r>
      <w:r w:rsidR="0039383A">
        <w:rPr>
          <w:rFonts w:hint="cs"/>
          <w:rtl/>
        </w:rPr>
        <w:t xml:space="preserve"> המקורי, אך המחזוריות נשמרת בצורה טובה מאוד למרות מגבלות שיטת יצירת ה-</w:t>
      </w:r>
      <w:r w:rsidR="0039383A">
        <w:t>Traces</w:t>
      </w:r>
      <w:r w:rsidR="0039383A">
        <w:rPr>
          <w:rFonts w:hint="cs"/>
          <w:rtl/>
        </w:rPr>
        <w:t>.</w:t>
      </w:r>
    </w:p>
    <w:p w14:paraId="6E3552B9" w14:textId="4D460228" w:rsidR="00812450" w:rsidRDefault="0039383A" w:rsidP="00995565">
      <w:pPr>
        <w:jc w:val="left"/>
        <w:rPr>
          <w:rtl/>
        </w:rPr>
      </w:pPr>
      <w:r>
        <w:rPr>
          <w:noProof/>
        </w:rPr>
        <mc:AlternateContent>
          <mc:Choice Requires="wps">
            <w:drawing>
              <wp:anchor distT="0" distB="0" distL="114300" distR="114300" simplePos="0" relativeHeight="251712000" behindDoc="0" locked="0" layoutInCell="1" allowOverlap="1" wp14:anchorId="5D93AD78" wp14:editId="030141A4">
                <wp:simplePos x="0" y="0"/>
                <wp:positionH relativeFrom="column">
                  <wp:posOffset>-135224</wp:posOffset>
                </wp:positionH>
                <wp:positionV relativeFrom="paragraph">
                  <wp:posOffset>3483068</wp:posOffset>
                </wp:positionV>
                <wp:extent cx="938317" cy="340602"/>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938317" cy="340602"/>
                        </a:xfrm>
                        <a:prstGeom prst="rect">
                          <a:avLst/>
                        </a:prstGeom>
                        <a:noFill/>
                        <a:ln w="6350">
                          <a:noFill/>
                        </a:ln>
                      </wps:spPr>
                      <wps:txbx>
                        <w:txbxContent>
                          <w:p w14:paraId="286FC9E6" w14:textId="747F50E1" w:rsidR="00EA1699" w:rsidRPr="00995565" w:rsidRDefault="00EA1699" w:rsidP="0039383A">
                            <w:pPr>
                              <w:pStyle w:val="Caption"/>
                              <w:jc w:val="left"/>
                              <w:rPr>
                                <w:rtl/>
                              </w:rPr>
                            </w:pPr>
                            <w:r>
                              <w:t>Figure</w:t>
                            </w:r>
                            <w:r>
                              <w:rPr>
                                <w:rFonts w:hint="cs"/>
                                <w:rtl/>
                              </w:rPr>
                              <w:t xml:space="preserve"> </w:t>
                            </w:r>
                            <w:r>
                              <w:t>9</w:t>
                            </w:r>
                            <w:r w:rsidRPr="00FE29C0">
                              <w:t>-</w:t>
                            </w:r>
                            <w:r>
                              <w:rPr>
                                <w:rFonts w:hint="cs"/>
                                <w:rtl/>
                              </w:rPr>
                              <w:t>65</w:t>
                            </w:r>
                          </w:p>
                          <w:p w14:paraId="63A14E3A" w14:textId="77777777" w:rsidR="00EA1699" w:rsidRDefault="00EA1699" w:rsidP="0039383A">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93AD78" id="Text Box 216" o:spid="_x0000_s1270" type="#_x0000_t202" style="position:absolute;left:0;text-align:left;margin-left:-10.65pt;margin-top:274.25pt;width:73.9pt;height:26.8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" filled="f" stroked="f" strokeweight=".5pt">
                <v:textbox>
                  <w:txbxContent>
                    <w:p w14:paraId="286FC9E6" w14:textId="747F50E1" w:rsidR="00EA1699" w:rsidRPr="00995565" w:rsidRDefault="00EA1699" w:rsidP="0039383A">
                      <w:pPr>
                        <w:pStyle w:val="Caption"/>
                        <w:jc w:val="left"/>
                        <w:rPr>
                          <w:rtl/>
                        </w:rPr>
                      </w:pPr>
                      <w:r>
                        <w:t>Figure</w:t>
                      </w:r>
                      <w:r>
                        <w:rPr>
                          <w:rFonts w:hint="cs"/>
                          <w:rtl/>
                        </w:rPr>
                        <w:t xml:space="preserve"> </w:t>
                      </w:r>
                      <w:r>
                        <w:t>9</w:t>
                      </w:r>
                      <w:r w:rsidRPr="00FE29C0">
                        <w:t>-</w:t>
                      </w:r>
                      <w:r>
                        <w:rPr>
                          <w:rFonts w:hint="cs"/>
                          <w:rtl/>
                        </w:rPr>
                        <w:t>65</w:t>
                      </w:r>
                    </w:p>
                    <w:p w14:paraId="63A14E3A" w14:textId="77777777" w:rsidR="00EA1699" w:rsidRDefault="00EA1699" w:rsidP="0039383A">
                      <w:pPr>
                        <w:rPr>
                          <w:lang w:bidi="ar-SA"/>
                        </w:rPr>
                      </w:pPr>
                    </w:p>
                  </w:txbxContent>
                </v:textbox>
              </v:shape>
            </w:pict>
          </mc:Fallback>
        </mc:AlternateContent>
      </w:r>
      <w:r w:rsidR="000C3D34">
        <w:rPr>
          <w:rFonts w:hint="cs"/>
          <w:noProof/>
          <w:rtl/>
          <w:lang w:val="he-IL"/>
        </w:rPr>
        <w:drawing>
          <wp:anchor distT="0" distB="0" distL="114300" distR="114300" simplePos="0" relativeHeight="251709952" behindDoc="0" locked="0" layoutInCell="1" allowOverlap="1" wp14:anchorId="13C9E284" wp14:editId="623FD391">
            <wp:simplePos x="0" y="0"/>
            <wp:positionH relativeFrom="column">
              <wp:posOffset>-462915</wp:posOffset>
            </wp:positionH>
            <wp:positionV relativeFrom="paragraph">
              <wp:posOffset>239317</wp:posOffset>
            </wp:positionV>
            <wp:extent cx="6807835" cy="3403600"/>
            <wp:effectExtent l="0" t="0" r="0" b="0"/>
            <wp:wrapTopAndBottom/>
            <wp:docPr id="211" name="Picture 2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WeeklyCycles.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807835" cy="3403600"/>
                    </a:xfrm>
                    <a:prstGeom prst="rect">
                      <a:avLst/>
                    </a:prstGeom>
                  </pic:spPr>
                </pic:pic>
              </a:graphicData>
            </a:graphic>
            <wp14:sizeRelH relativeFrom="page">
              <wp14:pctWidth>0</wp14:pctWidth>
            </wp14:sizeRelH>
            <wp14:sizeRelV relativeFrom="page">
              <wp14:pctHeight>0</wp14:pctHeight>
            </wp14:sizeRelV>
          </wp:anchor>
        </w:drawing>
      </w:r>
    </w:p>
    <w:p w14:paraId="2100EF91" w14:textId="313C5731" w:rsidR="005B39DF" w:rsidRDefault="005B39DF" w:rsidP="00995565">
      <w:pPr>
        <w:jc w:val="left"/>
        <w:rPr>
          <w:rtl/>
        </w:rPr>
      </w:pPr>
    </w:p>
    <w:p w14:paraId="0119A42F" w14:textId="1AB28286" w:rsidR="005B39DF" w:rsidRDefault="005B39DF" w:rsidP="00995565">
      <w:pPr>
        <w:jc w:val="left"/>
        <w:rPr>
          <w:rtl/>
        </w:rPr>
      </w:pPr>
    </w:p>
    <w:p w14:paraId="07DCEFB5" w14:textId="5CE137B6" w:rsidR="005B39DF" w:rsidRDefault="005B39DF" w:rsidP="00995565">
      <w:pPr>
        <w:jc w:val="left"/>
        <w:rPr>
          <w:rtl/>
        </w:rPr>
      </w:pPr>
    </w:p>
    <w:p w14:paraId="7DAFC13F" w14:textId="31328662" w:rsidR="005B39DF" w:rsidRDefault="005B39DF" w:rsidP="00995565">
      <w:pPr>
        <w:jc w:val="left"/>
        <w:rPr>
          <w:rtl/>
        </w:rPr>
      </w:pPr>
    </w:p>
    <w:p w14:paraId="7A5A295A" w14:textId="6FF15409" w:rsidR="0039383A" w:rsidRDefault="0039383A" w:rsidP="00995565">
      <w:pPr>
        <w:jc w:val="left"/>
        <w:rPr>
          <w:rtl/>
        </w:rPr>
      </w:pPr>
    </w:p>
    <w:p w14:paraId="1831BE4E" w14:textId="475E7281" w:rsidR="0039383A" w:rsidRDefault="0039383A" w:rsidP="00995565">
      <w:pPr>
        <w:jc w:val="left"/>
        <w:rPr>
          <w:rtl/>
        </w:rPr>
      </w:pPr>
    </w:p>
    <w:p w14:paraId="0D5B933C" w14:textId="0D2C2C82" w:rsidR="0039383A" w:rsidRDefault="0039383A" w:rsidP="00995565">
      <w:pPr>
        <w:jc w:val="left"/>
        <w:rPr>
          <w:rtl/>
        </w:rPr>
      </w:pPr>
    </w:p>
    <w:p w14:paraId="72B4242E" w14:textId="77777777" w:rsidR="0039383A" w:rsidRDefault="0039383A" w:rsidP="00995565">
      <w:pPr>
        <w:jc w:val="left"/>
        <w:rPr>
          <w:rtl/>
        </w:rPr>
      </w:pPr>
    </w:p>
    <w:p w14:paraId="3584852C" w14:textId="7AB4486B" w:rsidR="005B39DF" w:rsidRPr="00812450" w:rsidRDefault="005B39DF" w:rsidP="00995565">
      <w:pPr>
        <w:jc w:val="left"/>
        <w:rPr>
          <w:rtl/>
        </w:rPr>
      </w:pPr>
    </w:p>
    <w:p w14:paraId="45431D91" w14:textId="6BE71809" w:rsidR="00812450" w:rsidRPr="00A602A8" w:rsidRDefault="00C135A0" w:rsidP="00A602A8">
      <w:pPr>
        <w:pStyle w:val="ListParagraph"/>
        <w:numPr>
          <w:ilvl w:val="0"/>
          <w:numId w:val="6"/>
        </w:numPr>
        <w:rPr>
          <w:sz w:val="28"/>
          <w:szCs w:val="28"/>
          <w:rtl/>
        </w:rPr>
      </w:pPr>
      <w:r w:rsidRPr="00A602A8">
        <w:rPr>
          <w:sz w:val="28"/>
          <w:szCs w:val="28"/>
        </w:rPr>
        <w:lastRenderedPageBreak/>
        <w:t>Wait Times</w:t>
      </w:r>
    </w:p>
    <w:p w14:paraId="11966155" w14:textId="3FBE7FB5" w:rsidR="00812450" w:rsidRDefault="00FB7F63" w:rsidP="00805C67">
      <w:pPr>
        <w:jc w:val="left"/>
        <w:rPr>
          <w:rtl/>
        </w:rPr>
      </w:pPr>
      <w:r>
        <w:rPr>
          <w:rFonts w:hint="cs"/>
          <w:rtl/>
        </w:rPr>
        <w:t>ראשית נראה את גרף ה-</w:t>
      </w:r>
      <w:r>
        <w:rPr>
          <w:rFonts w:hint="cs"/>
        </w:rPr>
        <w:t>ECDF</w:t>
      </w:r>
      <w:r>
        <w:rPr>
          <w:rFonts w:hint="cs"/>
          <w:rtl/>
        </w:rPr>
        <w:t xml:space="preserve"> של ה-</w:t>
      </w:r>
      <w:r>
        <w:t>Wait times</w:t>
      </w:r>
      <w:r>
        <w:rPr>
          <w:rFonts w:hint="cs"/>
          <w:rtl/>
        </w:rPr>
        <w:t xml:space="preserve"> תחת </w:t>
      </w:r>
      <w:r>
        <w:t>Loads</w:t>
      </w:r>
      <w:r>
        <w:rPr>
          <w:rFonts w:hint="cs"/>
          <w:rtl/>
        </w:rPr>
        <w:t xml:space="preserve"> שונים (תמונה 9-</w:t>
      </w:r>
      <w:r w:rsidR="007C7FB6">
        <w:rPr>
          <w:rFonts w:hint="cs"/>
          <w:rtl/>
        </w:rPr>
        <w:t>66</w:t>
      </w:r>
      <w:r>
        <w:rPr>
          <w:rFonts w:hint="cs"/>
          <w:rtl/>
        </w:rPr>
        <w:t>).</w:t>
      </w:r>
      <w:r w:rsidR="00805C67">
        <w:rPr>
          <w:rtl/>
        </w:rPr>
        <w:br/>
      </w:r>
      <w:r w:rsidR="002A1D8A">
        <w:rPr>
          <w:rFonts w:hint="cs"/>
          <w:rtl/>
        </w:rPr>
        <w:t xml:space="preserve">נשים לב כי </w:t>
      </w:r>
      <w:r w:rsidR="0004430F">
        <w:rPr>
          <w:rFonts w:hint="cs"/>
          <w:rtl/>
        </w:rPr>
        <w:t xml:space="preserve">בכל </w:t>
      </w:r>
      <w:r w:rsidR="0004430F">
        <w:t>Trace</w:t>
      </w:r>
      <w:r w:rsidR="0004430F">
        <w:rPr>
          <w:rFonts w:hint="cs"/>
          <w:rtl/>
        </w:rPr>
        <w:t>, ה-</w:t>
      </w:r>
      <w:r w:rsidR="0004430F">
        <w:t>Wait times</w:t>
      </w:r>
      <w:r w:rsidR="0004430F">
        <w:rPr>
          <w:rFonts w:hint="cs"/>
          <w:rtl/>
        </w:rPr>
        <w:t xml:space="preserve"> דומים אך ההסתברות לקבל אותם משתנה. זה קורה מכיוון ש</w:t>
      </w:r>
      <w:r w:rsidR="002A1D8A">
        <w:rPr>
          <w:rFonts w:hint="cs"/>
          <w:rtl/>
        </w:rPr>
        <w:t>אנו דוגמים את אותם ה-</w:t>
      </w:r>
      <w:r w:rsidR="002A1D8A">
        <w:t>Users</w:t>
      </w:r>
      <w:r w:rsidR="002A1D8A">
        <w:rPr>
          <w:rFonts w:hint="cs"/>
          <w:rtl/>
        </w:rPr>
        <w:t xml:space="preserve"> בעומסים שונים</w:t>
      </w:r>
      <w:r w:rsidR="0004430F">
        <w:rPr>
          <w:rFonts w:hint="cs"/>
          <w:rtl/>
        </w:rPr>
        <w:t xml:space="preserve"> </w:t>
      </w:r>
      <w:r w:rsidR="0004430F">
        <w:rPr>
          <w:rtl/>
        </w:rPr>
        <w:t>–</w:t>
      </w:r>
      <w:r w:rsidR="0004430F">
        <w:rPr>
          <w:rFonts w:hint="cs"/>
          <w:rtl/>
        </w:rPr>
        <w:t xml:space="preserve"> מה שמשנה את ההסתברות לכל </w:t>
      </w:r>
      <w:r w:rsidR="0004430F">
        <w:t>Wait time</w:t>
      </w:r>
      <w:r w:rsidR="0004430F">
        <w:rPr>
          <w:rFonts w:hint="cs"/>
          <w:rtl/>
        </w:rPr>
        <w:t>.</w:t>
      </w:r>
    </w:p>
    <w:p w14:paraId="04AC493A" w14:textId="46AF4B56" w:rsidR="0039383A" w:rsidRDefault="0039383A" w:rsidP="00951657">
      <w:pPr>
        <w:rPr>
          <w:rtl/>
        </w:rPr>
      </w:pPr>
    </w:p>
    <w:p w14:paraId="3BC67DAE" w14:textId="333CA08C" w:rsidR="00FD6550" w:rsidRDefault="00FD6550" w:rsidP="00951657">
      <w:pPr>
        <w:rPr>
          <w:rtl/>
        </w:rPr>
      </w:pPr>
    </w:p>
    <w:p w14:paraId="77808E4A" w14:textId="2156526D" w:rsidR="00FD6550" w:rsidRDefault="00F35375" w:rsidP="00951657">
      <w:pPr>
        <w:rPr>
          <w:rtl/>
        </w:rPr>
      </w:pPr>
      <w:r>
        <w:rPr>
          <w:noProof/>
          <w:rtl/>
          <w:lang w:val="he-IL"/>
        </w:rPr>
        <w:drawing>
          <wp:anchor distT="0" distB="0" distL="114300" distR="114300" simplePos="0" relativeHeight="251713024" behindDoc="0" locked="0" layoutInCell="1" allowOverlap="1" wp14:anchorId="006740FE" wp14:editId="1098B980">
            <wp:simplePos x="0" y="0"/>
            <wp:positionH relativeFrom="column">
              <wp:posOffset>-694690</wp:posOffset>
            </wp:positionH>
            <wp:positionV relativeFrom="paragraph">
              <wp:posOffset>368300</wp:posOffset>
            </wp:positionV>
            <wp:extent cx="7209790" cy="3608705"/>
            <wp:effectExtent l="0" t="0" r="0" b="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7209790" cy="3608705"/>
                    </a:xfrm>
                    <a:prstGeom prst="rect">
                      <a:avLst/>
                    </a:prstGeom>
                  </pic:spPr>
                </pic:pic>
              </a:graphicData>
            </a:graphic>
            <wp14:sizeRelH relativeFrom="page">
              <wp14:pctWidth>0</wp14:pctWidth>
            </wp14:sizeRelH>
            <wp14:sizeRelV relativeFrom="page">
              <wp14:pctHeight>0</wp14:pctHeight>
            </wp14:sizeRelV>
          </wp:anchor>
        </w:drawing>
      </w:r>
      <w:r w:rsidR="00FD6550">
        <w:rPr>
          <w:noProof/>
        </w:rPr>
        <mc:AlternateContent>
          <mc:Choice Requires="wps">
            <w:drawing>
              <wp:anchor distT="0" distB="0" distL="114300" distR="114300" simplePos="0" relativeHeight="251717120" behindDoc="0" locked="0" layoutInCell="1" allowOverlap="1" wp14:anchorId="3DBE2B8A" wp14:editId="07A4E150">
                <wp:simplePos x="0" y="0"/>
                <wp:positionH relativeFrom="column">
                  <wp:posOffset>-220980</wp:posOffset>
                </wp:positionH>
                <wp:positionV relativeFrom="paragraph">
                  <wp:posOffset>3925814</wp:posOffset>
                </wp:positionV>
                <wp:extent cx="938317" cy="340602"/>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938317" cy="340602"/>
                        </a:xfrm>
                        <a:prstGeom prst="rect">
                          <a:avLst/>
                        </a:prstGeom>
                        <a:noFill/>
                        <a:ln w="6350">
                          <a:noFill/>
                        </a:ln>
                      </wps:spPr>
                      <wps:txbx>
                        <w:txbxContent>
                          <w:p w14:paraId="2127CA7F" w14:textId="333FE897" w:rsidR="00EA1699" w:rsidRPr="00995565" w:rsidRDefault="00EA1699" w:rsidP="00FB7F63">
                            <w:pPr>
                              <w:pStyle w:val="Caption"/>
                              <w:jc w:val="left"/>
                              <w:rPr>
                                <w:rtl/>
                              </w:rPr>
                            </w:pPr>
                            <w:r>
                              <w:t>Figure</w:t>
                            </w:r>
                            <w:r>
                              <w:rPr>
                                <w:rFonts w:hint="cs"/>
                                <w:rtl/>
                              </w:rPr>
                              <w:t xml:space="preserve"> </w:t>
                            </w:r>
                            <w:r>
                              <w:t>9</w:t>
                            </w:r>
                            <w:r w:rsidRPr="00FE29C0">
                              <w:t>-</w:t>
                            </w:r>
                            <w:r>
                              <w:rPr>
                                <w:rFonts w:hint="cs"/>
                                <w:rtl/>
                              </w:rPr>
                              <w:t>66</w:t>
                            </w:r>
                          </w:p>
                          <w:p w14:paraId="0E9024F5" w14:textId="77777777" w:rsidR="00EA1699" w:rsidRDefault="00EA1699" w:rsidP="00FB7F63">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BE2B8A" id="Text Box 227" o:spid="_x0000_s1271" type="#_x0000_t202" style="position:absolute;left:0;text-align:left;margin-left:-17.4pt;margin-top:309.1pt;width:73.9pt;height:26.8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" filled="f" stroked="f" strokeweight=".5pt">
                <v:textbox>
                  <w:txbxContent>
                    <w:p w14:paraId="2127CA7F" w14:textId="333FE897" w:rsidR="00EA1699" w:rsidRPr="00995565" w:rsidRDefault="00EA1699" w:rsidP="00FB7F63">
                      <w:pPr>
                        <w:pStyle w:val="Caption"/>
                        <w:jc w:val="left"/>
                        <w:rPr>
                          <w:rtl/>
                        </w:rPr>
                      </w:pPr>
                      <w:r>
                        <w:t>Figure</w:t>
                      </w:r>
                      <w:r>
                        <w:rPr>
                          <w:rFonts w:hint="cs"/>
                          <w:rtl/>
                        </w:rPr>
                        <w:t xml:space="preserve"> </w:t>
                      </w:r>
                      <w:r>
                        <w:t>9</w:t>
                      </w:r>
                      <w:r w:rsidRPr="00FE29C0">
                        <w:t>-</w:t>
                      </w:r>
                      <w:r>
                        <w:rPr>
                          <w:rFonts w:hint="cs"/>
                          <w:rtl/>
                        </w:rPr>
                        <w:t>66</w:t>
                      </w:r>
                    </w:p>
                    <w:p w14:paraId="0E9024F5" w14:textId="77777777" w:rsidR="00EA1699" w:rsidRDefault="00EA1699" w:rsidP="00FB7F63">
                      <w:pPr>
                        <w:rPr>
                          <w:lang w:bidi="ar-SA"/>
                        </w:rPr>
                      </w:pPr>
                    </w:p>
                  </w:txbxContent>
                </v:textbox>
              </v:shape>
            </w:pict>
          </mc:Fallback>
        </mc:AlternateContent>
      </w:r>
    </w:p>
    <w:p w14:paraId="05546151" w14:textId="5647A3DB" w:rsidR="00FD6550" w:rsidRDefault="00FD6550" w:rsidP="00951657">
      <w:pPr>
        <w:rPr>
          <w:rtl/>
        </w:rPr>
      </w:pPr>
    </w:p>
    <w:p w14:paraId="1565F761" w14:textId="77777777" w:rsidR="00FD6550" w:rsidRDefault="00FD6550" w:rsidP="00951657">
      <w:pPr>
        <w:rPr>
          <w:rtl/>
        </w:rPr>
      </w:pPr>
    </w:p>
    <w:p w14:paraId="2CF83AD2" w14:textId="613E0624" w:rsidR="00F35375" w:rsidRPr="00B67C6B" w:rsidRDefault="00816146" w:rsidP="00F35375">
      <w:pPr>
        <w:rPr>
          <w:rtl/>
        </w:rPr>
      </w:pPr>
      <w:r>
        <w:rPr>
          <w:rFonts w:hint="cs"/>
          <w:rtl/>
        </w:rPr>
        <w:t>‏</w:t>
      </w:r>
      <w:r w:rsidR="00F35375" w:rsidRPr="00F35375">
        <w:rPr>
          <w:rFonts w:hint="cs"/>
          <w:rtl/>
        </w:rPr>
        <w:t xml:space="preserve"> </w:t>
      </w:r>
      <w:r w:rsidR="00F35375">
        <w:rPr>
          <w:rFonts w:hint="cs"/>
          <w:rtl/>
        </w:rPr>
        <w:t xml:space="preserve">באיורים של ה </w:t>
      </w:r>
      <w:r w:rsidR="00F35375">
        <w:t>scatterplot</w:t>
      </w:r>
      <w:r w:rsidR="00F35375">
        <w:rPr>
          <w:rFonts w:hint="cs"/>
          <w:rtl/>
        </w:rPr>
        <w:t xml:space="preserve"> ראינו שיש תבנית מסוימת בכל הגרפים ולכן חשבנו על זה שיש קורלציה בין ה</w:t>
      </w:r>
      <w:r w:rsidR="00F35375">
        <w:t xml:space="preserve"> submit times</w:t>
      </w:r>
      <w:r w:rsidR="00F35375">
        <w:rPr>
          <w:rFonts w:hint="cs"/>
          <w:rtl/>
        </w:rPr>
        <w:t xml:space="preserve"> ו </w:t>
      </w:r>
      <w:r w:rsidR="00F35375">
        <w:t>wait times</w:t>
      </w:r>
      <w:r w:rsidR="00F35375">
        <w:rPr>
          <w:rFonts w:hint="cs"/>
          <w:rtl/>
        </w:rPr>
        <w:t xml:space="preserve"> , ואכן מתברר שמקדם הקורלציה הולך ומתקרב ל 1 ככל שהעומס עולה. ההסבר לזה הוא שיש לנו 9 משתמשים שאנחנו דוגמים מהם, אז ה </w:t>
      </w:r>
      <w:proofErr w:type="spellStart"/>
      <w:r w:rsidR="00F35375">
        <w:t>waittimes</w:t>
      </w:r>
      <w:proofErr w:type="spellEnd"/>
      <w:r w:rsidR="00F35375">
        <w:rPr>
          <w:rFonts w:hint="cs"/>
          <w:rtl/>
        </w:rPr>
        <w:t xml:space="preserve"> לג'ובים של אותו משתמש הם קבועים ולפי השיטה שלנו אנחנו דוגמים שוב ושוב מאותם משתמשים, ז"א אותם </w:t>
      </w:r>
      <w:proofErr w:type="spellStart"/>
      <w:r w:rsidR="00F35375">
        <w:t>waittimes</w:t>
      </w:r>
      <w:proofErr w:type="spellEnd"/>
      <w:r w:rsidR="00F35375">
        <w:rPr>
          <w:rFonts w:hint="cs"/>
          <w:rtl/>
        </w:rPr>
        <w:t xml:space="preserve"> ואותם </w:t>
      </w:r>
      <w:r w:rsidR="00F35375">
        <w:t>runtimes</w:t>
      </w:r>
      <w:r w:rsidR="00F35375">
        <w:rPr>
          <w:rFonts w:hint="cs"/>
          <w:rtl/>
        </w:rPr>
        <w:t xml:space="preserve"> וזה מוביל אותנו לקורלציה חזקה בין שני המשתנים האלו. אבל גם אפשר לראות הפרש של 0.1 במקדם הקורלציה בין כל רמת עומס לרמה הבאה, וזה לא מפתיע כי כמו שאמרנו בשלב 8 השיטה שלנו להגדלת העומס היא בדגימה חוזרת של אותם משתמשים מה שגורם להוספת עוד אותם זוגות של </w:t>
      </w:r>
      <w:proofErr w:type="spellStart"/>
      <w:r w:rsidR="00F35375">
        <w:t>submittimes</w:t>
      </w:r>
      <w:proofErr w:type="spellEnd"/>
      <w:r w:rsidR="00F35375">
        <w:t xml:space="preserve"> </w:t>
      </w:r>
      <w:r w:rsidR="00F35375">
        <w:rPr>
          <w:rFonts w:hint="cs"/>
          <w:rtl/>
        </w:rPr>
        <w:t xml:space="preserve"> ו</w:t>
      </w:r>
      <w:proofErr w:type="spellStart"/>
      <w:r w:rsidR="00F35375">
        <w:t>waittimes</w:t>
      </w:r>
      <w:proofErr w:type="spellEnd"/>
      <w:r w:rsidR="00F35375">
        <w:rPr>
          <w:rFonts w:hint="cs"/>
          <w:rtl/>
        </w:rPr>
        <w:t xml:space="preserve"> מה שמגדיל את מקדם הקורלציה.</w:t>
      </w:r>
    </w:p>
    <w:p w14:paraId="0BCD4B86" w14:textId="14F5F559" w:rsidR="0039383A" w:rsidRDefault="00F35375" w:rsidP="00F35375">
      <w:pPr>
        <w:jc w:val="left"/>
        <w:rPr>
          <w:rtl/>
        </w:rPr>
      </w:pPr>
      <w:r>
        <w:rPr>
          <w:noProof/>
        </w:rPr>
        <w:lastRenderedPageBreak/>
        <mc:AlternateContent>
          <mc:Choice Requires="wps">
            <w:drawing>
              <wp:anchor distT="0" distB="0" distL="114300" distR="114300" simplePos="0" relativeHeight="251720192" behindDoc="0" locked="0" layoutInCell="1" allowOverlap="1" wp14:anchorId="7504A6C4" wp14:editId="4900A735">
                <wp:simplePos x="0" y="0"/>
                <wp:positionH relativeFrom="column">
                  <wp:posOffset>-292100</wp:posOffset>
                </wp:positionH>
                <wp:positionV relativeFrom="paragraph">
                  <wp:posOffset>3206750</wp:posOffset>
                </wp:positionV>
                <wp:extent cx="3213100" cy="340360"/>
                <wp:effectExtent l="0" t="0" r="0" b="2540"/>
                <wp:wrapNone/>
                <wp:docPr id="264" name="Text Box 264"/>
                <wp:cNvGraphicFramePr/>
                <a:graphic xmlns:a="http://schemas.openxmlformats.org/drawingml/2006/main">
                  <a:graphicData uri="http://schemas.microsoft.com/office/word/2010/wordprocessingShape">
                    <wps:wsp>
                      <wps:cNvSpPr txBox="1"/>
                      <wps:spPr>
                        <a:xfrm>
                          <a:off x="0" y="0"/>
                          <a:ext cx="3213100" cy="340360"/>
                        </a:xfrm>
                        <a:prstGeom prst="rect">
                          <a:avLst/>
                        </a:prstGeom>
                        <a:noFill/>
                        <a:ln w="6350">
                          <a:noFill/>
                        </a:ln>
                      </wps:spPr>
                      <wps:txbx>
                        <w:txbxContent>
                          <w:p w14:paraId="079FE0F5" w14:textId="5488B3B9" w:rsidR="00EA1699" w:rsidRPr="00F35375" w:rsidRDefault="00EA1699" w:rsidP="000E41D1">
                            <w:pPr>
                              <w:pStyle w:val="Caption"/>
                              <w:jc w:val="left"/>
                              <w:rPr>
                                <w:lang w:val="en-IL" w:bidi="ar-SA"/>
                              </w:rPr>
                            </w:pPr>
                            <w:r>
                              <w:t>Figure</w:t>
                            </w:r>
                            <w:r>
                              <w:rPr>
                                <w:rFonts w:hint="cs"/>
                                <w:rtl/>
                              </w:rPr>
                              <w:t xml:space="preserve"> </w:t>
                            </w:r>
                            <w:r>
                              <w:t>9</w:t>
                            </w:r>
                            <w:r w:rsidRPr="00FE29C0">
                              <w:t>-</w:t>
                            </w:r>
                            <w:r>
                              <w:rPr>
                                <w:rFonts w:hint="cs"/>
                                <w:rtl/>
                              </w:rPr>
                              <w:t>67</w:t>
                            </w:r>
                            <w:r>
                              <w:rPr>
                                <w:lang w:val="en-IL" w:bidi="ar-SA"/>
                              </w:rPr>
                              <w:t>: Scatterplot of 80% load</w:t>
                            </w:r>
                          </w:p>
                          <w:p w14:paraId="1B85C41D" w14:textId="77777777" w:rsidR="00EA1699" w:rsidRDefault="00EA1699" w:rsidP="000E41D1">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04A6C4" id="Text Box 264" o:spid="_x0000_s1272" type="#_x0000_t202" style="position:absolute;left:0;text-align:left;margin-left:-23pt;margin-top:252.5pt;width:253pt;height:26.8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" filled="f" stroked="f" strokeweight=".5pt">
                <v:textbox>
                  <w:txbxContent>
                    <w:p w14:paraId="079FE0F5" w14:textId="5488B3B9" w:rsidR="00EA1699" w:rsidRPr="00F35375" w:rsidRDefault="00EA1699" w:rsidP="000E41D1">
                      <w:pPr>
                        <w:pStyle w:val="Caption"/>
                        <w:jc w:val="left"/>
                        <w:rPr>
                          <w:lang w:val="en-IL" w:bidi="ar-SA"/>
                        </w:rPr>
                      </w:pPr>
                      <w:r>
                        <w:t>Figure</w:t>
                      </w:r>
                      <w:r>
                        <w:rPr>
                          <w:rFonts w:hint="cs"/>
                          <w:rtl/>
                        </w:rPr>
                        <w:t xml:space="preserve"> </w:t>
                      </w:r>
                      <w:r>
                        <w:t>9</w:t>
                      </w:r>
                      <w:r w:rsidRPr="00FE29C0">
                        <w:t>-</w:t>
                      </w:r>
                      <w:r>
                        <w:rPr>
                          <w:rFonts w:hint="cs"/>
                          <w:rtl/>
                        </w:rPr>
                        <w:t>67</w:t>
                      </w:r>
                      <w:r>
                        <w:rPr>
                          <w:lang w:val="en-IL" w:bidi="ar-SA"/>
                        </w:rPr>
                        <w:t>: Scatterplot of 80% load</w:t>
                      </w:r>
                    </w:p>
                    <w:p w14:paraId="1B85C41D" w14:textId="77777777" w:rsidR="00EA1699" w:rsidRDefault="00EA1699" w:rsidP="000E41D1">
                      <w:pPr>
                        <w:rPr>
                          <w:lang w:bidi="ar-SA"/>
                        </w:rPr>
                      </w:pPr>
                    </w:p>
                  </w:txbxContent>
                </v:textbox>
              </v:shape>
            </w:pict>
          </mc:Fallback>
        </mc:AlternateContent>
      </w:r>
      <w:r w:rsidR="00FD6550">
        <w:rPr>
          <w:noProof/>
          <w:rtl/>
          <w:lang w:val="he-IL"/>
        </w:rPr>
        <w:drawing>
          <wp:anchor distT="0" distB="0" distL="114300" distR="114300" simplePos="0" relativeHeight="251714048" behindDoc="0" locked="0" layoutInCell="1" allowOverlap="1" wp14:anchorId="1835FF19" wp14:editId="7C4EABFC">
            <wp:simplePos x="0" y="0"/>
            <wp:positionH relativeFrom="column">
              <wp:posOffset>-454025</wp:posOffset>
            </wp:positionH>
            <wp:positionV relativeFrom="paragraph">
              <wp:posOffset>215900</wp:posOffset>
            </wp:positionV>
            <wp:extent cx="6497955" cy="3252470"/>
            <wp:effectExtent l="0" t="0" r="0" b="508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497955" cy="3252470"/>
                    </a:xfrm>
                    <a:prstGeom prst="rect">
                      <a:avLst/>
                    </a:prstGeom>
                  </pic:spPr>
                </pic:pic>
              </a:graphicData>
            </a:graphic>
            <wp14:sizeRelH relativeFrom="page">
              <wp14:pctWidth>0</wp14:pctWidth>
            </wp14:sizeRelH>
            <wp14:sizeRelV relativeFrom="page">
              <wp14:pctHeight>0</wp14:pctHeight>
            </wp14:sizeRelV>
          </wp:anchor>
        </w:drawing>
      </w:r>
    </w:p>
    <w:p w14:paraId="1F9BBFCA" w14:textId="2AC08FF0" w:rsidR="0039383A" w:rsidRDefault="00C01B1F" w:rsidP="00812450">
      <w:pPr>
        <w:rPr>
          <w:rtl/>
        </w:rPr>
      </w:pPr>
      <w:r>
        <w:rPr>
          <w:noProof/>
          <w:rtl/>
          <w:lang w:val="he-IL"/>
        </w:rPr>
        <w:drawing>
          <wp:anchor distT="0" distB="0" distL="114300" distR="114300" simplePos="0" relativeHeight="251715072" behindDoc="0" locked="0" layoutInCell="1" allowOverlap="1" wp14:anchorId="29BD0CBB" wp14:editId="5A6E6A5B">
            <wp:simplePos x="0" y="0"/>
            <wp:positionH relativeFrom="column">
              <wp:posOffset>-454025</wp:posOffset>
            </wp:positionH>
            <wp:positionV relativeFrom="paragraph">
              <wp:posOffset>3634740</wp:posOffset>
            </wp:positionV>
            <wp:extent cx="6622415" cy="3314700"/>
            <wp:effectExtent l="0" t="0" r="6985"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622415" cy="3314700"/>
                    </a:xfrm>
                    <a:prstGeom prst="rect">
                      <a:avLst/>
                    </a:prstGeom>
                  </pic:spPr>
                </pic:pic>
              </a:graphicData>
            </a:graphic>
            <wp14:sizeRelH relativeFrom="page">
              <wp14:pctWidth>0</wp14:pctWidth>
            </wp14:sizeRelH>
            <wp14:sizeRelV relativeFrom="page">
              <wp14:pctHeight>0</wp14:pctHeight>
            </wp14:sizeRelV>
          </wp:anchor>
        </w:drawing>
      </w:r>
    </w:p>
    <w:p w14:paraId="2A220A5F" w14:textId="6D03181A" w:rsidR="0039383A" w:rsidRDefault="000E41D1" w:rsidP="00812450">
      <w:pPr>
        <w:rPr>
          <w:rtl/>
        </w:rPr>
      </w:pPr>
      <w:r>
        <w:rPr>
          <w:noProof/>
        </w:rPr>
        <mc:AlternateContent>
          <mc:Choice Requires="wps">
            <w:drawing>
              <wp:anchor distT="0" distB="0" distL="114300" distR="114300" simplePos="0" relativeHeight="251721216" behindDoc="0" locked="0" layoutInCell="1" allowOverlap="1" wp14:anchorId="2FDC5484" wp14:editId="3ABD3771">
                <wp:simplePos x="0" y="0"/>
                <wp:positionH relativeFrom="column">
                  <wp:posOffset>-285750</wp:posOffset>
                </wp:positionH>
                <wp:positionV relativeFrom="paragraph">
                  <wp:posOffset>3685540</wp:posOffset>
                </wp:positionV>
                <wp:extent cx="3359150" cy="340602"/>
                <wp:effectExtent l="0" t="0" r="0" b="2540"/>
                <wp:wrapNone/>
                <wp:docPr id="265" name="Text Box 265"/>
                <wp:cNvGraphicFramePr/>
                <a:graphic xmlns:a="http://schemas.openxmlformats.org/drawingml/2006/main">
                  <a:graphicData uri="http://schemas.microsoft.com/office/word/2010/wordprocessingShape">
                    <wps:wsp>
                      <wps:cNvSpPr txBox="1"/>
                      <wps:spPr>
                        <a:xfrm>
                          <a:off x="0" y="0"/>
                          <a:ext cx="3359150" cy="340602"/>
                        </a:xfrm>
                        <a:prstGeom prst="rect">
                          <a:avLst/>
                        </a:prstGeom>
                        <a:noFill/>
                        <a:ln w="6350">
                          <a:noFill/>
                        </a:ln>
                      </wps:spPr>
                      <wps:txbx>
                        <w:txbxContent>
                          <w:p w14:paraId="141980EE" w14:textId="1AF8A582" w:rsidR="00EA1699" w:rsidRPr="00995565" w:rsidRDefault="00EA1699" w:rsidP="000E41D1">
                            <w:pPr>
                              <w:pStyle w:val="Caption"/>
                              <w:jc w:val="left"/>
                              <w:rPr>
                                <w:rtl/>
                              </w:rPr>
                            </w:pPr>
                            <w:r>
                              <w:t>Figure</w:t>
                            </w:r>
                            <w:r>
                              <w:rPr>
                                <w:rFonts w:hint="cs"/>
                                <w:rtl/>
                              </w:rPr>
                              <w:t xml:space="preserve"> </w:t>
                            </w:r>
                            <w:r>
                              <w:t>9</w:t>
                            </w:r>
                            <w:r w:rsidRPr="00FE29C0">
                              <w:t>-</w:t>
                            </w:r>
                            <w:r>
                              <w:rPr>
                                <w:rFonts w:hint="cs"/>
                                <w:rtl/>
                              </w:rPr>
                              <w:t>68</w:t>
                            </w:r>
                            <w:r>
                              <w:rPr>
                                <w:lang w:val="en-IL" w:bidi="ar-SA"/>
                              </w:rPr>
                              <w:t>: Scatterplot of 100% load</w:t>
                            </w:r>
                          </w:p>
                          <w:p w14:paraId="3173D938" w14:textId="77777777" w:rsidR="00EA1699" w:rsidRDefault="00EA1699" w:rsidP="000E41D1">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DC5484" id="Text Box 265" o:spid="_x0000_s1273" type="#_x0000_t202" style="position:absolute;left:0;text-align:left;margin-left:-22.5pt;margin-top:290.2pt;width:264.5pt;height:26.8pt;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" filled="f" stroked="f" strokeweight=".5pt">
                <v:textbox>
                  <w:txbxContent>
                    <w:p w14:paraId="141980EE" w14:textId="1AF8A582" w:rsidR="00EA1699" w:rsidRPr="00995565" w:rsidRDefault="00EA1699" w:rsidP="000E41D1">
                      <w:pPr>
                        <w:pStyle w:val="Caption"/>
                        <w:jc w:val="left"/>
                        <w:rPr>
                          <w:rtl/>
                        </w:rPr>
                      </w:pPr>
                      <w:r>
                        <w:t>Figure</w:t>
                      </w:r>
                      <w:r>
                        <w:rPr>
                          <w:rFonts w:hint="cs"/>
                          <w:rtl/>
                        </w:rPr>
                        <w:t xml:space="preserve"> </w:t>
                      </w:r>
                      <w:r>
                        <w:t>9</w:t>
                      </w:r>
                      <w:r w:rsidRPr="00FE29C0">
                        <w:t>-</w:t>
                      </w:r>
                      <w:r>
                        <w:rPr>
                          <w:rFonts w:hint="cs"/>
                          <w:rtl/>
                        </w:rPr>
                        <w:t>68</w:t>
                      </w:r>
                      <w:r>
                        <w:rPr>
                          <w:lang w:val="en-IL" w:bidi="ar-SA"/>
                        </w:rPr>
                        <w:t>: Scatterplot of 100% load</w:t>
                      </w:r>
                    </w:p>
                    <w:p w14:paraId="3173D938" w14:textId="77777777" w:rsidR="00EA1699" w:rsidRDefault="00EA1699" w:rsidP="000E41D1">
                      <w:pPr>
                        <w:rPr>
                          <w:lang w:bidi="ar-SA"/>
                        </w:rPr>
                      </w:pPr>
                    </w:p>
                  </w:txbxContent>
                </v:textbox>
              </v:shape>
            </w:pict>
          </mc:Fallback>
        </mc:AlternateContent>
      </w:r>
    </w:p>
    <w:p w14:paraId="208E5D34" w14:textId="12A21028" w:rsidR="0039383A" w:rsidRDefault="0039383A" w:rsidP="00812450">
      <w:pPr>
        <w:rPr>
          <w:rtl/>
        </w:rPr>
      </w:pPr>
    </w:p>
    <w:p w14:paraId="6E52811B" w14:textId="6E2FD9F3" w:rsidR="00FE4511" w:rsidRDefault="00FE4511" w:rsidP="00812450">
      <w:pPr>
        <w:rPr>
          <w:rtl/>
        </w:rPr>
      </w:pPr>
    </w:p>
    <w:p w14:paraId="3CC923E8" w14:textId="0B735307" w:rsidR="00FE4511" w:rsidRDefault="00FE4511" w:rsidP="00812450">
      <w:pPr>
        <w:rPr>
          <w:rtl/>
        </w:rPr>
      </w:pPr>
    </w:p>
    <w:p w14:paraId="76BD3147" w14:textId="1D88AC0E" w:rsidR="0039383A" w:rsidRDefault="00F35375" w:rsidP="00FE4511">
      <w:pPr>
        <w:rPr>
          <w:rtl/>
        </w:rPr>
      </w:pPr>
      <w:r>
        <w:rPr>
          <w:noProof/>
        </w:rPr>
        <w:lastRenderedPageBreak/>
        <mc:AlternateContent>
          <mc:Choice Requires="wps">
            <w:drawing>
              <wp:anchor distT="0" distB="0" distL="114300" distR="114300" simplePos="0" relativeHeight="251722240" behindDoc="0" locked="0" layoutInCell="1" allowOverlap="1" wp14:anchorId="139BA9BD" wp14:editId="76B94DFB">
                <wp:simplePos x="0" y="0"/>
                <wp:positionH relativeFrom="column">
                  <wp:posOffset>-120650</wp:posOffset>
                </wp:positionH>
                <wp:positionV relativeFrom="paragraph">
                  <wp:posOffset>3409950</wp:posOffset>
                </wp:positionV>
                <wp:extent cx="2857500" cy="340360"/>
                <wp:effectExtent l="0" t="0" r="0" b="2540"/>
                <wp:wrapNone/>
                <wp:docPr id="266" name="Text Box 266"/>
                <wp:cNvGraphicFramePr/>
                <a:graphic xmlns:a="http://schemas.openxmlformats.org/drawingml/2006/main">
                  <a:graphicData uri="http://schemas.microsoft.com/office/word/2010/wordprocessingShape">
                    <wps:wsp>
                      <wps:cNvSpPr txBox="1"/>
                      <wps:spPr>
                        <a:xfrm>
                          <a:off x="0" y="0"/>
                          <a:ext cx="2857500" cy="340360"/>
                        </a:xfrm>
                        <a:prstGeom prst="rect">
                          <a:avLst/>
                        </a:prstGeom>
                        <a:noFill/>
                        <a:ln w="6350">
                          <a:noFill/>
                        </a:ln>
                      </wps:spPr>
                      <wps:txbx>
                        <w:txbxContent>
                          <w:p w14:paraId="5128105B" w14:textId="7830DA8B" w:rsidR="00EA1699" w:rsidRPr="00995565" w:rsidRDefault="00EA1699" w:rsidP="000E41D1">
                            <w:pPr>
                              <w:pStyle w:val="Caption"/>
                              <w:jc w:val="left"/>
                              <w:rPr>
                                <w:rtl/>
                              </w:rPr>
                            </w:pPr>
                            <w:r>
                              <w:t>Figure</w:t>
                            </w:r>
                            <w:r>
                              <w:rPr>
                                <w:rFonts w:hint="cs"/>
                                <w:rtl/>
                              </w:rPr>
                              <w:t xml:space="preserve"> </w:t>
                            </w:r>
                            <w:r>
                              <w:t>9</w:t>
                            </w:r>
                            <w:r w:rsidRPr="00FE29C0">
                              <w:t>-</w:t>
                            </w:r>
                            <w:r>
                              <w:rPr>
                                <w:rFonts w:hint="cs"/>
                                <w:rtl/>
                              </w:rPr>
                              <w:t>69</w:t>
                            </w:r>
                            <w:r>
                              <w:rPr>
                                <w:lang w:val="en-IL" w:bidi="ar-SA"/>
                              </w:rPr>
                              <w:t>: Scatterplot of 120% load</w:t>
                            </w:r>
                          </w:p>
                          <w:p w14:paraId="090863AE" w14:textId="77777777" w:rsidR="00EA1699" w:rsidRDefault="00EA1699" w:rsidP="000E41D1">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9BA9BD" id="Text Box 266" o:spid="_x0000_s1274" type="#_x0000_t202" style="position:absolute;left:0;text-align:left;margin-left:-9.5pt;margin-top:268.5pt;width:225pt;height:26.8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" filled="f" stroked="f" strokeweight=".5pt">
                <v:textbox>
                  <w:txbxContent>
                    <w:p w14:paraId="5128105B" w14:textId="7830DA8B" w:rsidR="00EA1699" w:rsidRPr="00995565" w:rsidRDefault="00EA1699" w:rsidP="000E41D1">
                      <w:pPr>
                        <w:pStyle w:val="Caption"/>
                        <w:jc w:val="left"/>
                        <w:rPr>
                          <w:rtl/>
                        </w:rPr>
                      </w:pPr>
                      <w:r>
                        <w:t>Figure</w:t>
                      </w:r>
                      <w:r>
                        <w:rPr>
                          <w:rFonts w:hint="cs"/>
                          <w:rtl/>
                        </w:rPr>
                        <w:t xml:space="preserve"> </w:t>
                      </w:r>
                      <w:r>
                        <w:t>9</w:t>
                      </w:r>
                      <w:r w:rsidRPr="00FE29C0">
                        <w:t>-</w:t>
                      </w:r>
                      <w:r>
                        <w:rPr>
                          <w:rFonts w:hint="cs"/>
                          <w:rtl/>
                        </w:rPr>
                        <w:t>69</w:t>
                      </w:r>
                      <w:r>
                        <w:rPr>
                          <w:lang w:val="en-IL" w:bidi="ar-SA"/>
                        </w:rPr>
                        <w:t>: Scatterplot of 120% load</w:t>
                      </w:r>
                    </w:p>
                    <w:p w14:paraId="090863AE" w14:textId="77777777" w:rsidR="00EA1699" w:rsidRDefault="00EA1699" w:rsidP="000E41D1">
                      <w:pPr>
                        <w:rPr>
                          <w:lang w:bidi="ar-SA"/>
                        </w:rPr>
                      </w:pPr>
                    </w:p>
                  </w:txbxContent>
                </v:textbox>
              </v:shape>
            </w:pict>
          </mc:Fallback>
        </mc:AlternateContent>
      </w:r>
      <w:r w:rsidR="00FE4511">
        <w:rPr>
          <w:noProof/>
          <w:rtl/>
          <w:lang w:val="he-IL"/>
        </w:rPr>
        <w:drawing>
          <wp:anchor distT="0" distB="0" distL="114300" distR="114300" simplePos="0" relativeHeight="251716096" behindDoc="0" locked="0" layoutInCell="1" allowOverlap="1" wp14:anchorId="7B577D17" wp14:editId="3054D52A">
            <wp:simplePos x="0" y="0"/>
            <wp:positionH relativeFrom="column">
              <wp:posOffset>-409575</wp:posOffset>
            </wp:positionH>
            <wp:positionV relativeFrom="paragraph">
              <wp:posOffset>358775</wp:posOffset>
            </wp:positionV>
            <wp:extent cx="6703695" cy="3355340"/>
            <wp:effectExtent l="0" t="0" r="190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703695" cy="3355340"/>
                    </a:xfrm>
                    <a:prstGeom prst="rect">
                      <a:avLst/>
                    </a:prstGeom>
                  </pic:spPr>
                </pic:pic>
              </a:graphicData>
            </a:graphic>
            <wp14:sizeRelH relativeFrom="page">
              <wp14:pctWidth>0</wp14:pctWidth>
            </wp14:sizeRelH>
            <wp14:sizeRelV relativeFrom="page">
              <wp14:pctHeight>0</wp14:pctHeight>
            </wp14:sizeRelV>
          </wp:anchor>
        </w:drawing>
      </w:r>
    </w:p>
    <w:p w14:paraId="6ACAE2EE" w14:textId="523D1EB1" w:rsidR="0039383A" w:rsidRDefault="0039383A" w:rsidP="00812450">
      <w:pPr>
        <w:rPr>
          <w:rtl/>
        </w:rPr>
      </w:pPr>
    </w:p>
    <w:p w14:paraId="75831C16" w14:textId="648EAF90" w:rsidR="0039383A" w:rsidRDefault="0039383A" w:rsidP="00812450">
      <w:pPr>
        <w:rPr>
          <w:rtl/>
        </w:rPr>
      </w:pPr>
    </w:p>
    <w:p w14:paraId="4BBD2C53" w14:textId="1E7FF135" w:rsidR="0039383A" w:rsidRDefault="0039383A" w:rsidP="00812450">
      <w:pPr>
        <w:rPr>
          <w:rtl/>
        </w:rPr>
      </w:pPr>
    </w:p>
    <w:p w14:paraId="2C526F62" w14:textId="3B1FF10D" w:rsidR="0039383A" w:rsidRDefault="0039383A" w:rsidP="00812450">
      <w:pPr>
        <w:rPr>
          <w:rtl/>
        </w:rPr>
      </w:pPr>
    </w:p>
    <w:p w14:paraId="00F33153" w14:textId="7DD7F674" w:rsidR="0039383A" w:rsidRDefault="0039383A" w:rsidP="00812450">
      <w:pPr>
        <w:rPr>
          <w:rtl/>
        </w:rPr>
      </w:pPr>
    </w:p>
    <w:p w14:paraId="09D6084D" w14:textId="68B387B9" w:rsidR="0039383A" w:rsidRDefault="0039383A" w:rsidP="00812450">
      <w:pPr>
        <w:rPr>
          <w:rtl/>
        </w:rPr>
      </w:pPr>
    </w:p>
    <w:p w14:paraId="3FCD9B72" w14:textId="090D3CA4" w:rsidR="0039383A" w:rsidRDefault="0039383A" w:rsidP="00812450">
      <w:pPr>
        <w:rPr>
          <w:rtl/>
        </w:rPr>
      </w:pPr>
    </w:p>
    <w:p w14:paraId="70F1C267" w14:textId="0D0CC406" w:rsidR="0039383A" w:rsidRDefault="0039383A" w:rsidP="00812450">
      <w:pPr>
        <w:rPr>
          <w:rtl/>
        </w:rPr>
      </w:pPr>
    </w:p>
    <w:p w14:paraId="10FEF88D" w14:textId="15B12B78" w:rsidR="0039383A" w:rsidRDefault="0039383A" w:rsidP="00812450">
      <w:pPr>
        <w:rPr>
          <w:rtl/>
        </w:rPr>
      </w:pPr>
    </w:p>
    <w:p w14:paraId="1B90E56A" w14:textId="31E0D04E" w:rsidR="0039383A" w:rsidRDefault="0039383A" w:rsidP="00812450">
      <w:pPr>
        <w:rPr>
          <w:rtl/>
        </w:rPr>
      </w:pPr>
    </w:p>
    <w:p w14:paraId="2D61CDE2" w14:textId="7773FD1A" w:rsidR="0039383A" w:rsidRDefault="0039383A" w:rsidP="00812450">
      <w:pPr>
        <w:rPr>
          <w:rtl/>
        </w:rPr>
      </w:pPr>
    </w:p>
    <w:p w14:paraId="2F3AAFFB" w14:textId="13E53A82" w:rsidR="0039383A" w:rsidRDefault="0039383A" w:rsidP="00812450">
      <w:pPr>
        <w:rPr>
          <w:rtl/>
        </w:rPr>
      </w:pPr>
    </w:p>
    <w:p w14:paraId="705F5BDD" w14:textId="44ACB435" w:rsidR="0039383A" w:rsidRDefault="0039383A" w:rsidP="00812450">
      <w:pPr>
        <w:rPr>
          <w:rtl/>
        </w:rPr>
      </w:pPr>
    </w:p>
    <w:p w14:paraId="55069856" w14:textId="165501E2" w:rsidR="0039383A" w:rsidRDefault="0039383A" w:rsidP="00812450">
      <w:pPr>
        <w:rPr>
          <w:rtl/>
        </w:rPr>
      </w:pPr>
    </w:p>
    <w:p w14:paraId="5635F0D3" w14:textId="6E64B18E" w:rsidR="00FE4511" w:rsidRDefault="00FE4511" w:rsidP="00812450">
      <w:pPr>
        <w:rPr>
          <w:rtl/>
        </w:rPr>
      </w:pPr>
    </w:p>
    <w:p w14:paraId="27FC8BCC" w14:textId="77777777" w:rsidR="00FE4511" w:rsidRDefault="00FE4511" w:rsidP="00812450">
      <w:pPr>
        <w:rPr>
          <w:rtl/>
        </w:rPr>
      </w:pPr>
    </w:p>
    <w:p w14:paraId="4CFFA242" w14:textId="6E9E68EA" w:rsidR="0039383A" w:rsidRDefault="0039383A" w:rsidP="00812450">
      <w:pPr>
        <w:rPr>
          <w:rtl/>
        </w:rPr>
      </w:pPr>
    </w:p>
    <w:p w14:paraId="614E2D44" w14:textId="2CC0E280" w:rsidR="0039383A" w:rsidRPr="00A602A8" w:rsidRDefault="00FD6550" w:rsidP="00A602A8">
      <w:pPr>
        <w:pStyle w:val="ListParagraph"/>
        <w:numPr>
          <w:ilvl w:val="0"/>
          <w:numId w:val="6"/>
        </w:numPr>
        <w:rPr>
          <w:sz w:val="28"/>
          <w:szCs w:val="28"/>
        </w:rPr>
      </w:pPr>
      <w:r w:rsidRPr="00A602A8">
        <w:rPr>
          <w:sz w:val="28"/>
          <w:szCs w:val="28"/>
        </w:rPr>
        <w:lastRenderedPageBreak/>
        <w:t xml:space="preserve">Different </w:t>
      </w:r>
      <w:r w:rsidR="00D01651" w:rsidRPr="00A602A8">
        <w:rPr>
          <w:sz w:val="28"/>
          <w:szCs w:val="28"/>
        </w:rPr>
        <w:t>Analysis</w:t>
      </w:r>
      <w:r w:rsidR="00817CCD" w:rsidRPr="00A602A8">
        <w:rPr>
          <w:sz w:val="28"/>
          <w:szCs w:val="28"/>
        </w:rPr>
        <w:t xml:space="preserve"> – Think Time</w:t>
      </w:r>
    </w:p>
    <w:p w14:paraId="7A53142A" w14:textId="0896F0BA" w:rsidR="00D01651" w:rsidRPr="004E27EA" w:rsidRDefault="00D01651" w:rsidP="007A6D28">
      <w:pPr>
        <w:jc w:val="left"/>
        <w:rPr>
          <w:rtl/>
        </w:rPr>
      </w:pPr>
      <w:r>
        <w:rPr>
          <w:rFonts w:hint="cs"/>
          <w:rtl/>
        </w:rPr>
        <w:t xml:space="preserve">בסעיף זה </w:t>
      </w:r>
      <w:r w:rsidR="007A6D28">
        <w:rPr>
          <w:rFonts w:hint="cs"/>
          <w:rtl/>
        </w:rPr>
        <w:t>בחרנו לנתח ולהשוות את ה-</w:t>
      </w:r>
      <w:r w:rsidR="007A6D28">
        <w:rPr>
          <w:rFonts w:hint="cs"/>
        </w:rPr>
        <w:t>T</w:t>
      </w:r>
      <w:r w:rsidR="007A6D28">
        <w:t>races</w:t>
      </w:r>
      <w:r w:rsidR="007A6D28">
        <w:rPr>
          <w:rFonts w:hint="cs"/>
          <w:rtl/>
        </w:rPr>
        <w:t xml:space="preserve"> </w:t>
      </w:r>
      <w:r w:rsidR="009E2C27">
        <w:rPr>
          <w:rFonts w:hint="cs"/>
          <w:rtl/>
        </w:rPr>
        <w:t>שהפקנו אחד עם השני ועם ה-</w:t>
      </w:r>
      <w:r w:rsidR="009E2C27">
        <w:t>Trace</w:t>
      </w:r>
      <w:r w:rsidR="009E2C27">
        <w:rPr>
          <w:rFonts w:hint="cs"/>
          <w:rtl/>
        </w:rPr>
        <w:t xml:space="preserve"> המקורי </w:t>
      </w:r>
      <w:r w:rsidR="007A6D28">
        <w:rPr>
          <w:rFonts w:hint="cs"/>
          <w:rtl/>
        </w:rPr>
        <w:t>על פי ה-</w:t>
      </w:r>
      <w:r w:rsidR="007A6D28">
        <w:t>Think times</w:t>
      </w:r>
      <w:r w:rsidR="007A6D28">
        <w:rPr>
          <w:rFonts w:hint="cs"/>
          <w:rtl/>
        </w:rPr>
        <w:t xml:space="preserve"> שלהם. נשים לב שהאיורים הבאים מתארים זאת בצורה גרפית.</w:t>
      </w:r>
      <w:r w:rsidR="007A6D28">
        <w:rPr>
          <w:rtl/>
        </w:rPr>
        <w:br/>
      </w:r>
      <w:r w:rsidR="004E27EA">
        <w:rPr>
          <w:rFonts w:hint="cs"/>
          <w:rtl/>
        </w:rPr>
        <w:t>מצד אחד</w:t>
      </w:r>
      <w:r w:rsidR="009E2C27">
        <w:rPr>
          <w:rFonts w:hint="cs"/>
          <w:rtl/>
        </w:rPr>
        <w:t>, נראה כי קיים דמיון רב בין ארבעת ה-</w:t>
      </w:r>
      <w:r w:rsidR="009E2C27">
        <w:t>Traces</w:t>
      </w:r>
      <w:r w:rsidR="009E2C27">
        <w:rPr>
          <w:rFonts w:hint="cs"/>
          <w:rtl/>
        </w:rPr>
        <w:t>. אכן ארבעתם מתקדמים באותה מגמה והגרפים שלהם שומרים על אותה מונוטוניות לאורך כל הדרך.</w:t>
      </w:r>
      <w:r w:rsidR="004E27EA">
        <w:rPr>
          <w:rtl/>
        </w:rPr>
        <w:br/>
      </w:r>
      <w:r w:rsidR="004E27EA">
        <w:rPr>
          <w:rFonts w:hint="cs"/>
          <w:rtl/>
        </w:rPr>
        <w:t>מצד שני, ערכי ה-</w:t>
      </w:r>
      <w:r w:rsidR="004E27EA">
        <w:t>Think time</w:t>
      </w:r>
      <w:r w:rsidR="004E27EA">
        <w:rPr>
          <w:rFonts w:hint="cs"/>
          <w:rtl/>
        </w:rPr>
        <w:t xml:space="preserve"> מעט שונים זה מזה. ב-</w:t>
      </w:r>
      <w:r w:rsidR="004E27EA">
        <w:t>Traces</w:t>
      </w:r>
      <w:r w:rsidR="004E27EA">
        <w:rPr>
          <w:rFonts w:hint="cs"/>
          <w:rtl/>
        </w:rPr>
        <w:t xml:space="preserve"> שלנו, טווח הערכים גבוה יותר בממוצע </w:t>
      </w:r>
      <w:r w:rsidR="004E27EA">
        <w:rPr>
          <w:rtl/>
        </w:rPr>
        <w:t>–</w:t>
      </w:r>
      <w:r w:rsidR="004E27EA">
        <w:rPr>
          <w:rFonts w:hint="cs"/>
          <w:rtl/>
        </w:rPr>
        <w:t xml:space="preserve"> דבר אשר לא מפתיע אותנו כאשר יש עומס רב על המערכת (120% </w:t>
      </w:r>
      <w:r w:rsidR="004E27EA">
        <w:t>load</w:t>
      </w:r>
      <w:r w:rsidR="004E27EA">
        <w:rPr>
          <w:rFonts w:hint="cs"/>
          <w:rtl/>
        </w:rPr>
        <w:t xml:space="preserve">) אך קצת גבוה מידי כאשר המערכת פחות עמוסה. בנוסף, </w:t>
      </w:r>
      <w:r w:rsidR="00CB5B83">
        <w:rPr>
          <w:rFonts w:hint="cs"/>
          <w:rtl/>
        </w:rPr>
        <w:t>טווח הערכים של ה-</w:t>
      </w:r>
      <w:r w:rsidR="00CB5B83">
        <w:t>Think time</w:t>
      </w:r>
      <w:r w:rsidR="00CB5B83">
        <w:rPr>
          <w:rFonts w:hint="cs"/>
          <w:rtl/>
        </w:rPr>
        <w:t xml:space="preserve"> ב-</w:t>
      </w:r>
      <w:r w:rsidR="00CB5B83">
        <w:t>Traces</w:t>
      </w:r>
      <w:r w:rsidR="00CB5B83">
        <w:rPr>
          <w:rFonts w:hint="cs"/>
          <w:rtl/>
        </w:rPr>
        <w:t xml:space="preserve"> שלנו מתחיל מתחילת ציר ה-</w:t>
      </w:r>
      <w:r w:rsidR="00CB5B83">
        <w:rPr>
          <w:rFonts w:hint="cs"/>
        </w:rPr>
        <w:t>X</w:t>
      </w:r>
      <w:r w:rsidR="00CB5B83">
        <w:rPr>
          <w:rFonts w:hint="cs"/>
          <w:rtl/>
        </w:rPr>
        <w:t xml:space="preserve"> (</w:t>
      </w:r>
      <w:r w:rsidR="00CB5B83">
        <w:t>-1.4</w:t>
      </w:r>
      <w:r w:rsidR="00CB5B83">
        <w:rPr>
          <w:rFonts w:hint="cs"/>
          <w:rtl/>
        </w:rPr>
        <w:t>) לעומת ה-</w:t>
      </w:r>
      <w:r w:rsidR="00CB5B83">
        <w:t>Trace</w:t>
      </w:r>
      <w:r w:rsidR="00CB5B83">
        <w:rPr>
          <w:rFonts w:hint="cs"/>
          <w:rtl/>
        </w:rPr>
        <w:t xml:space="preserve"> המקורי אשר מתחיל ב-(</w:t>
      </w:r>
      <w:r w:rsidR="00CB5B83">
        <w:t>-0.8</w:t>
      </w:r>
      <w:r w:rsidR="00CB5B83">
        <w:rPr>
          <w:rFonts w:hint="cs"/>
          <w:rtl/>
        </w:rPr>
        <w:t>).</w:t>
      </w:r>
      <w:r w:rsidR="00731661">
        <w:rPr>
          <w:rtl/>
        </w:rPr>
        <w:br/>
      </w:r>
      <w:r w:rsidR="00731661">
        <w:rPr>
          <w:rFonts w:hint="cs"/>
          <w:rtl/>
        </w:rPr>
        <w:t>הבדל זה יכול לנובע ממגוון סיבות, אך ככל הנראה הבדל זה קורה בעקבות שיטת ה-</w:t>
      </w:r>
      <w:r w:rsidR="00731661">
        <w:t>User Resampling</w:t>
      </w:r>
      <w:r w:rsidR="00731661">
        <w:rPr>
          <w:rFonts w:hint="cs"/>
          <w:rtl/>
        </w:rPr>
        <w:t xml:space="preserve">, ובגלל שאנו דוגמים כמות מוגבלת של </w:t>
      </w:r>
      <w:r w:rsidR="00731661">
        <w:t>Users</w:t>
      </w:r>
      <w:r w:rsidR="00731661">
        <w:rPr>
          <w:rFonts w:hint="cs"/>
          <w:rtl/>
        </w:rPr>
        <w:t>.</w:t>
      </w:r>
    </w:p>
    <w:p w14:paraId="120075DB" w14:textId="61D2A3E3" w:rsidR="0039383A" w:rsidRDefault="00C312AE" w:rsidP="00812450">
      <w:pPr>
        <w:rPr>
          <w:rtl/>
        </w:rPr>
      </w:pPr>
      <w:r>
        <w:rPr>
          <w:noProof/>
          <w:rtl/>
          <w:lang w:val="he-IL"/>
        </w:rPr>
        <w:drawing>
          <wp:anchor distT="0" distB="0" distL="114300" distR="114300" simplePos="0" relativeHeight="251723264" behindDoc="0" locked="0" layoutInCell="1" allowOverlap="1" wp14:anchorId="6608704F" wp14:editId="3E0A7C11">
            <wp:simplePos x="0" y="0"/>
            <wp:positionH relativeFrom="column">
              <wp:posOffset>-390525</wp:posOffset>
            </wp:positionH>
            <wp:positionV relativeFrom="paragraph">
              <wp:posOffset>387350</wp:posOffset>
            </wp:positionV>
            <wp:extent cx="6727190" cy="3367405"/>
            <wp:effectExtent l="0" t="0" r="0" b="444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727190" cy="3367405"/>
                    </a:xfrm>
                    <a:prstGeom prst="rect">
                      <a:avLst/>
                    </a:prstGeom>
                  </pic:spPr>
                </pic:pic>
              </a:graphicData>
            </a:graphic>
            <wp14:sizeRelH relativeFrom="page">
              <wp14:pctWidth>0</wp14:pctWidth>
            </wp14:sizeRelH>
            <wp14:sizeRelV relativeFrom="page">
              <wp14:pctHeight>0</wp14:pctHeight>
            </wp14:sizeRelV>
          </wp:anchor>
        </w:drawing>
      </w:r>
      <w:r w:rsidR="008600C3">
        <w:rPr>
          <w:noProof/>
        </w:rPr>
        <mc:AlternateContent>
          <mc:Choice Requires="wps">
            <w:drawing>
              <wp:anchor distT="0" distB="0" distL="114300" distR="114300" simplePos="0" relativeHeight="251739648" behindDoc="0" locked="0" layoutInCell="1" allowOverlap="1" wp14:anchorId="23BA46D9" wp14:editId="68E62A5B">
                <wp:simplePos x="0" y="0"/>
                <wp:positionH relativeFrom="margin">
                  <wp:align>center</wp:align>
                </wp:positionH>
                <wp:positionV relativeFrom="paragraph">
                  <wp:posOffset>3565842</wp:posOffset>
                </wp:positionV>
                <wp:extent cx="1642745" cy="261937"/>
                <wp:effectExtent l="0" t="0" r="14605" b="24130"/>
                <wp:wrapNone/>
                <wp:docPr id="301" name="תיבת טקסט 301"/>
                <wp:cNvGraphicFramePr/>
                <a:graphic xmlns:a="http://schemas.openxmlformats.org/drawingml/2006/main">
                  <a:graphicData uri="http://schemas.microsoft.com/office/word/2010/wordprocessingShape">
                    <wps:wsp>
                      <wps:cNvSpPr txBox="1"/>
                      <wps:spPr>
                        <a:xfrm>
                          <a:off x="0" y="0"/>
                          <a:ext cx="1642745" cy="261937"/>
                        </a:xfrm>
                        <a:prstGeom prst="rect">
                          <a:avLst/>
                        </a:prstGeom>
                        <a:solidFill>
                          <a:schemeClr val="lt1"/>
                        </a:solidFill>
                        <a:ln w="6350">
                          <a:solidFill>
                            <a:prstClr val="black"/>
                          </a:solidFill>
                        </a:ln>
                      </wps:spPr>
                      <wps:txbx>
                        <w:txbxContent>
                          <w:p w14:paraId="7DB5C955" w14:textId="77777777" w:rsidR="00EA1699" w:rsidRDefault="00EA1699" w:rsidP="008600C3">
                            <w:r>
                              <w:t>Time in seconds *1e7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BA46D9" id="תיבת טקסט 301" o:spid="_x0000_s1275" type="#_x0000_t202" style="position:absolute;left:0;text-align:left;margin-left:0;margin-top:280.75pt;width:129.35pt;height:20.6pt;z-index:251739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" fillcolor="white [3201]" strokeweight=".5pt">
                <v:textbox>
                  <w:txbxContent>
                    <w:p w14:paraId="7DB5C955" w14:textId="77777777" w:rsidR="00EA1699" w:rsidRDefault="00EA1699" w:rsidP="008600C3">
                      <w:r>
                        <w:t>Time in seconds *1e7</w:t>
                      </w:r>
                    </w:p>
                  </w:txbxContent>
                </v:textbox>
                <w10:wrap anchorx="margin"/>
              </v:shape>
            </w:pict>
          </mc:Fallback>
        </mc:AlternateContent>
      </w:r>
    </w:p>
    <w:p w14:paraId="01FB02F6" w14:textId="4ECD2635" w:rsidR="0039383A" w:rsidRDefault="000B32CC" w:rsidP="0083398A">
      <w:pPr>
        <w:bidi w:val="0"/>
      </w:pPr>
      <w:r>
        <w:rPr>
          <w:noProof/>
        </w:rPr>
        <mc:AlternateContent>
          <mc:Choice Requires="wps">
            <w:drawing>
              <wp:anchor distT="0" distB="0" distL="114300" distR="114300" simplePos="0" relativeHeight="251728384" behindDoc="0" locked="0" layoutInCell="1" allowOverlap="1" wp14:anchorId="40739A52" wp14:editId="0F74AB26">
                <wp:simplePos x="0" y="0"/>
                <wp:positionH relativeFrom="column">
                  <wp:posOffset>0</wp:posOffset>
                </wp:positionH>
                <wp:positionV relativeFrom="paragraph">
                  <wp:posOffset>3448685</wp:posOffset>
                </wp:positionV>
                <wp:extent cx="938317" cy="340602"/>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938317" cy="340602"/>
                        </a:xfrm>
                        <a:prstGeom prst="rect">
                          <a:avLst/>
                        </a:prstGeom>
                        <a:noFill/>
                        <a:ln w="6350">
                          <a:noFill/>
                        </a:ln>
                      </wps:spPr>
                      <wps:txbx>
                        <w:txbxContent>
                          <w:p w14:paraId="5F4C575C" w14:textId="3B771414" w:rsidR="00EA1699" w:rsidRPr="00995565" w:rsidRDefault="00EA1699" w:rsidP="000B32CC">
                            <w:pPr>
                              <w:pStyle w:val="Caption"/>
                              <w:jc w:val="left"/>
                              <w:rPr>
                                <w:rtl/>
                              </w:rPr>
                            </w:pPr>
                            <w:r>
                              <w:t>Figure</w:t>
                            </w:r>
                            <w:r>
                              <w:rPr>
                                <w:rFonts w:hint="cs"/>
                                <w:rtl/>
                              </w:rPr>
                              <w:t xml:space="preserve"> </w:t>
                            </w:r>
                            <w:r>
                              <w:t>9</w:t>
                            </w:r>
                            <w:r w:rsidRPr="00FE29C0">
                              <w:t>-</w:t>
                            </w:r>
                            <w:r>
                              <w:rPr>
                                <w:rFonts w:hint="cs"/>
                                <w:rtl/>
                              </w:rPr>
                              <w:t>70</w:t>
                            </w:r>
                          </w:p>
                          <w:p w14:paraId="0EC043F5" w14:textId="77777777" w:rsidR="00EA1699" w:rsidRDefault="00EA1699" w:rsidP="000B32CC">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739A52" id="Text Box 288" o:spid="_x0000_s1276" type="#_x0000_t202" style="position:absolute;left:0;text-align:left;margin-left:0;margin-top:271.55pt;width:73.9pt;height:26.8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" filled="f" stroked="f" strokeweight=".5pt">
                <v:textbox>
                  <w:txbxContent>
                    <w:p w14:paraId="5F4C575C" w14:textId="3B771414" w:rsidR="00EA1699" w:rsidRPr="00995565" w:rsidRDefault="00EA1699" w:rsidP="000B32CC">
                      <w:pPr>
                        <w:pStyle w:val="Caption"/>
                        <w:jc w:val="left"/>
                        <w:rPr>
                          <w:rtl/>
                        </w:rPr>
                      </w:pPr>
                      <w:r>
                        <w:t>Figure</w:t>
                      </w:r>
                      <w:r>
                        <w:rPr>
                          <w:rFonts w:hint="cs"/>
                          <w:rtl/>
                        </w:rPr>
                        <w:t xml:space="preserve"> </w:t>
                      </w:r>
                      <w:r>
                        <w:t>9</w:t>
                      </w:r>
                      <w:r w:rsidRPr="00FE29C0">
                        <w:t>-</w:t>
                      </w:r>
                      <w:r>
                        <w:rPr>
                          <w:rFonts w:hint="cs"/>
                          <w:rtl/>
                        </w:rPr>
                        <w:t>70</w:t>
                      </w:r>
                    </w:p>
                    <w:p w14:paraId="0EC043F5" w14:textId="77777777" w:rsidR="00EA1699" w:rsidRDefault="00EA1699" w:rsidP="000B32CC">
                      <w:pPr>
                        <w:rPr>
                          <w:lang w:bidi="ar-SA"/>
                        </w:rPr>
                      </w:pPr>
                    </w:p>
                  </w:txbxContent>
                </v:textbox>
              </v:shape>
            </w:pict>
          </mc:Fallback>
        </mc:AlternateContent>
      </w:r>
    </w:p>
    <w:p w14:paraId="2A771C42" w14:textId="273AFEDD" w:rsidR="00D01651" w:rsidRDefault="00C312AE" w:rsidP="00812450">
      <w:pPr>
        <w:rPr>
          <w:rtl/>
        </w:rPr>
      </w:pPr>
      <w:r>
        <w:rPr>
          <w:noProof/>
          <w:rtl/>
          <w:lang w:val="he-IL"/>
        </w:rPr>
        <w:lastRenderedPageBreak/>
        <w:drawing>
          <wp:anchor distT="0" distB="0" distL="114300" distR="114300" simplePos="0" relativeHeight="251724288" behindDoc="0" locked="0" layoutInCell="1" allowOverlap="1" wp14:anchorId="6529DAA7" wp14:editId="4F56F60A">
            <wp:simplePos x="0" y="0"/>
            <wp:positionH relativeFrom="column">
              <wp:posOffset>-390525</wp:posOffset>
            </wp:positionH>
            <wp:positionV relativeFrom="paragraph">
              <wp:posOffset>203200</wp:posOffset>
            </wp:positionV>
            <wp:extent cx="6780530" cy="3393440"/>
            <wp:effectExtent l="0" t="0" r="127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780530" cy="3393440"/>
                    </a:xfrm>
                    <a:prstGeom prst="rect">
                      <a:avLst/>
                    </a:prstGeom>
                  </pic:spPr>
                </pic:pic>
              </a:graphicData>
            </a:graphic>
            <wp14:sizeRelH relativeFrom="page">
              <wp14:pctWidth>0</wp14:pctWidth>
            </wp14:sizeRelH>
            <wp14:sizeRelV relativeFrom="page">
              <wp14:pctHeight>0</wp14:pctHeight>
            </wp14:sizeRelV>
          </wp:anchor>
        </w:drawing>
      </w:r>
      <w:r w:rsidR="00B215E1">
        <w:rPr>
          <w:noProof/>
        </w:rPr>
        <mc:AlternateContent>
          <mc:Choice Requires="wps">
            <w:drawing>
              <wp:anchor distT="0" distB="0" distL="114300" distR="114300" simplePos="0" relativeHeight="251738624" behindDoc="0" locked="0" layoutInCell="1" allowOverlap="1" wp14:anchorId="038C4DF1" wp14:editId="09D69C43">
                <wp:simplePos x="0" y="0"/>
                <wp:positionH relativeFrom="margin">
                  <wp:align>center</wp:align>
                </wp:positionH>
                <wp:positionV relativeFrom="paragraph">
                  <wp:posOffset>3417570</wp:posOffset>
                </wp:positionV>
                <wp:extent cx="1642745" cy="261937"/>
                <wp:effectExtent l="0" t="0" r="14605" b="24130"/>
                <wp:wrapNone/>
                <wp:docPr id="299" name="תיבת טקסט 299"/>
                <wp:cNvGraphicFramePr/>
                <a:graphic xmlns:a="http://schemas.openxmlformats.org/drawingml/2006/main">
                  <a:graphicData uri="http://schemas.microsoft.com/office/word/2010/wordprocessingShape">
                    <wps:wsp>
                      <wps:cNvSpPr txBox="1"/>
                      <wps:spPr>
                        <a:xfrm>
                          <a:off x="0" y="0"/>
                          <a:ext cx="1642745" cy="261937"/>
                        </a:xfrm>
                        <a:prstGeom prst="rect">
                          <a:avLst/>
                        </a:prstGeom>
                        <a:solidFill>
                          <a:schemeClr val="lt1"/>
                        </a:solidFill>
                        <a:ln w="6350">
                          <a:solidFill>
                            <a:prstClr val="black"/>
                          </a:solidFill>
                        </a:ln>
                      </wps:spPr>
                      <wps:txbx>
                        <w:txbxContent>
                          <w:p w14:paraId="5A43A9E2" w14:textId="63057859" w:rsidR="00EA1699" w:rsidRDefault="00EA1699" w:rsidP="00B215E1">
                            <w:r>
                              <w:t>Time in seconds /1e7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8C4DF1" id="תיבת טקסט 299" o:spid="_x0000_s1277" type="#_x0000_t202" style="position:absolute;left:0;text-align:left;margin-left:0;margin-top:269.1pt;width:129.35pt;height:20.6pt;z-index:251738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" fillcolor="white [3201]" strokeweight=".5pt">
                <v:textbox>
                  <w:txbxContent>
                    <w:p w14:paraId="5A43A9E2" w14:textId="63057859" w:rsidR="00EA1699" w:rsidRDefault="00EA1699" w:rsidP="00B215E1">
                      <w:r>
                        <w:t>Time in seconds /1e7</w:t>
                      </w:r>
                    </w:p>
                  </w:txbxContent>
                </v:textbox>
                <w10:wrap anchorx="margin"/>
              </v:shape>
            </w:pict>
          </mc:Fallback>
        </mc:AlternateContent>
      </w:r>
      <w:r w:rsidR="000B32CC">
        <w:rPr>
          <w:noProof/>
        </w:rPr>
        <mc:AlternateContent>
          <mc:Choice Requires="wps">
            <w:drawing>
              <wp:anchor distT="0" distB="0" distL="114300" distR="114300" simplePos="0" relativeHeight="251729408" behindDoc="0" locked="0" layoutInCell="1" allowOverlap="1" wp14:anchorId="493B9B17" wp14:editId="1D502A45">
                <wp:simplePos x="0" y="0"/>
                <wp:positionH relativeFrom="column">
                  <wp:posOffset>-391795</wp:posOffset>
                </wp:positionH>
                <wp:positionV relativeFrom="paragraph">
                  <wp:posOffset>3385004</wp:posOffset>
                </wp:positionV>
                <wp:extent cx="938317" cy="340602"/>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938317" cy="340602"/>
                        </a:xfrm>
                        <a:prstGeom prst="rect">
                          <a:avLst/>
                        </a:prstGeom>
                        <a:noFill/>
                        <a:ln w="6350">
                          <a:noFill/>
                        </a:ln>
                      </wps:spPr>
                      <wps:txbx>
                        <w:txbxContent>
                          <w:p w14:paraId="1C0598CF" w14:textId="58966995" w:rsidR="00EA1699" w:rsidRPr="00995565" w:rsidRDefault="00EA1699" w:rsidP="000B32CC">
                            <w:pPr>
                              <w:pStyle w:val="Caption"/>
                              <w:jc w:val="left"/>
                              <w:rPr>
                                <w:rtl/>
                              </w:rPr>
                            </w:pPr>
                            <w:r>
                              <w:t>Figure</w:t>
                            </w:r>
                            <w:r>
                              <w:rPr>
                                <w:rFonts w:hint="cs"/>
                                <w:rtl/>
                              </w:rPr>
                              <w:t xml:space="preserve"> </w:t>
                            </w:r>
                            <w:r>
                              <w:t>9</w:t>
                            </w:r>
                            <w:r w:rsidRPr="00FE29C0">
                              <w:t>-</w:t>
                            </w:r>
                            <w:r>
                              <w:rPr>
                                <w:rFonts w:hint="cs"/>
                                <w:rtl/>
                              </w:rPr>
                              <w:t>71</w:t>
                            </w:r>
                          </w:p>
                          <w:p w14:paraId="1DC403EF" w14:textId="77777777" w:rsidR="00EA1699" w:rsidRDefault="00EA1699" w:rsidP="000B32CC">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B9B17" id="Text Box 289" o:spid="_x0000_s1278" type="#_x0000_t202" style="position:absolute;left:0;text-align:left;margin-left:-30.85pt;margin-top:266.55pt;width:73.9pt;height:26.8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" filled="f" stroked="f" strokeweight=".5pt">
                <v:textbox>
                  <w:txbxContent>
                    <w:p w14:paraId="1C0598CF" w14:textId="58966995" w:rsidR="00EA1699" w:rsidRPr="00995565" w:rsidRDefault="00EA1699" w:rsidP="000B32CC">
                      <w:pPr>
                        <w:pStyle w:val="Caption"/>
                        <w:jc w:val="left"/>
                        <w:rPr>
                          <w:rtl/>
                        </w:rPr>
                      </w:pPr>
                      <w:r>
                        <w:t>Figure</w:t>
                      </w:r>
                      <w:r>
                        <w:rPr>
                          <w:rFonts w:hint="cs"/>
                          <w:rtl/>
                        </w:rPr>
                        <w:t xml:space="preserve"> </w:t>
                      </w:r>
                      <w:r>
                        <w:t>9</w:t>
                      </w:r>
                      <w:r w:rsidRPr="00FE29C0">
                        <w:t>-</w:t>
                      </w:r>
                      <w:r>
                        <w:rPr>
                          <w:rFonts w:hint="cs"/>
                          <w:rtl/>
                        </w:rPr>
                        <w:t>71</w:t>
                      </w:r>
                    </w:p>
                    <w:p w14:paraId="1DC403EF" w14:textId="77777777" w:rsidR="00EA1699" w:rsidRDefault="00EA1699" w:rsidP="000B32CC">
                      <w:pPr>
                        <w:rPr>
                          <w:lang w:bidi="ar-SA"/>
                        </w:rPr>
                      </w:pPr>
                    </w:p>
                  </w:txbxContent>
                </v:textbox>
              </v:shape>
            </w:pict>
          </mc:Fallback>
        </mc:AlternateContent>
      </w:r>
    </w:p>
    <w:p w14:paraId="4AADEA95" w14:textId="64AD9D73" w:rsidR="00D01651" w:rsidRDefault="00C312AE" w:rsidP="00812450">
      <w:pPr>
        <w:rPr>
          <w:rtl/>
        </w:rPr>
      </w:pPr>
      <w:r>
        <w:rPr>
          <w:noProof/>
          <w:rtl/>
          <w:lang w:val="he-IL"/>
        </w:rPr>
        <w:drawing>
          <wp:anchor distT="0" distB="0" distL="114300" distR="114300" simplePos="0" relativeHeight="251725312" behindDoc="0" locked="0" layoutInCell="1" allowOverlap="1" wp14:anchorId="74857FFF" wp14:editId="771325AD">
            <wp:simplePos x="0" y="0"/>
            <wp:positionH relativeFrom="column">
              <wp:posOffset>-460375</wp:posOffset>
            </wp:positionH>
            <wp:positionV relativeFrom="paragraph">
              <wp:posOffset>3729990</wp:posOffset>
            </wp:positionV>
            <wp:extent cx="6938010" cy="3472815"/>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938010" cy="3472815"/>
                    </a:xfrm>
                    <a:prstGeom prst="rect">
                      <a:avLst/>
                    </a:prstGeom>
                  </pic:spPr>
                </pic:pic>
              </a:graphicData>
            </a:graphic>
            <wp14:sizeRelH relativeFrom="page">
              <wp14:pctWidth>0</wp14:pctWidth>
            </wp14:sizeRelH>
            <wp14:sizeRelV relativeFrom="page">
              <wp14:pctHeight>0</wp14:pctHeight>
            </wp14:sizeRelV>
          </wp:anchor>
        </w:drawing>
      </w:r>
      <w:r w:rsidR="00674909">
        <w:rPr>
          <w:noProof/>
        </w:rPr>
        <mc:AlternateContent>
          <mc:Choice Requires="wps">
            <w:drawing>
              <wp:anchor distT="0" distB="0" distL="114300" distR="114300" simplePos="0" relativeHeight="251737600" behindDoc="0" locked="0" layoutInCell="1" allowOverlap="1" wp14:anchorId="1834B28F" wp14:editId="257251E5">
                <wp:simplePos x="0" y="0"/>
                <wp:positionH relativeFrom="column">
                  <wp:posOffset>2157413</wp:posOffset>
                </wp:positionH>
                <wp:positionV relativeFrom="paragraph">
                  <wp:posOffset>6960553</wp:posOffset>
                </wp:positionV>
                <wp:extent cx="1642745" cy="261937"/>
                <wp:effectExtent l="0" t="0" r="14605" b="24130"/>
                <wp:wrapNone/>
                <wp:docPr id="298" name="תיבת טקסט 298"/>
                <wp:cNvGraphicFramePr/>
                <a:graphic xmlns:a="http://schemas.openxmlformats.org/drawingml/2006/main">
                  <a:graphicData uri="http://schemas.microsoft.com/office/word/2010/wordprocessingShape">
                    <wps:wsp>
                      <wps:cNvSpPr txBox="1"/>
                      <wps:spPr>
                        <a:xfrm>
                          <a:off x="0" y="0"/>
                          <a:ext cx="1642745" cy="261937"/>
                        </a:xfrm>
                        <a:prstGeom prst="rect">
                          <a:avLst/>
                        </a:prstGeom>
                        <a:solidFill>
                          <a:schemeClr val="lt1"/>
                        </a:solidFill>
                        <a:ln w="6350">
                          <a:solidFill>
                            <a:prstClr val="black"/>
                          </a:solidFill>
                        </a:ln>
                      </wps:spPr>
                      <wps:txbx>
                        <w:txbxContent>
                          <w:p w14:paraId="1E45923D" w14:textId="29B95937" w:rsidR="00EA1699" w:rsidRDefault="00EA1699">
                            <w:r>
                              <w:t>Time in seconds /1e7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34B28F" id="תיבת טקסט 298" o:spid="_x0000_s1279" type="#_x0000_t202" style="position:absolute;left:0;text-align:left;margin-left:169.9pt;margin-top:548.1pt;width:129.35pt;height:20.6pt;z-index:25173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" fillcolor="white [3201]" strokeweight=".5pt">
                <v:textbox>
                  <w:txbxContent>
                    <w:p w14:paraId="1E45923D" w14:textId="29B95937" w:rsidR="00EA1699" w:rsidRDefault="00EA1699">
                      <w:r>
                        <w:t>Time in seconds /1e7</w:t>
                      </w:r>
                    </w:p>
                  </w:txbxContent>
                </v:textbox>
              </v:shape>
            </w:pict>
          </mc:Fallback>
        </mc:AlternateContent>
      </w:r>
      <w:r w:rsidR="000B32CC">
        <w:rPr>
          <w:noProof/>
        </w:rPr>
        <mc:AlternateContent>
          <mc:Choice Requires="wps">
            <w:drawing>
              <wp:anchor distT="0" distB="0" distL="114300" distR="114300" simplePos="0" relativeHeight="251730432" behindDoc="0" locked="0" layoutInCell="1" allowOverlap="1" wp14:anchorId="7C3CA5B6" wp14:editId="737E2B6D">
                <wp:simplePos x="0" y="0"/>
                <wp:positionH relativeFrom="column">
                  <wp:posOffset>-279127</wp:posOffset>
                </wp:positionH>
                <wp:positionV relativeFrom="paragraph">
                  <wp:posOffset>7192826</wp:posOffset>
                </wp:positionV>
                <wp:extent cx="938317" cy="340602"/>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938317" cy="340602"/>
                        </a:xfrm>
                        <a:prstGeom prst="rect">
                          <a:avLst/>
                        </a:prstGeom>
                        <a:noFill/>
                        <a:ln w="6350">
                          <a:noFill/>
                        </a:ln>
                      </wps:spPr>
                      <wps:txbx>
                        <w:txbxContent>
                          <w:p w14:paraId="14B1E4D8" w14:textId="66124FD6" w:rsidR="00EA1699" w:rsidRPr="00995565" w:rsidRDefault="00EA1699" w:rsidP="000B32CC">
                            <w:pPr>
                              <w:pStyle w:val="Caption"/>
                              <w:jc w:val="left"/>
                              <w:rPr>
                                <w:rtl/>
                              </w:rPr>
                            </w:pPr>
                            <w:r>
                              <w:t>Figure</w:t>
                            </w:r>
                            <w:r>
                              <w:rPr>
                                <w:rFonts w:hint="cs"/>
                                <w:rtl/>
                              </w:rPr>
                              <w:t xml:space="preserve"> </w:t>
                            </w:r>
                            <w:r>
                              <w:t>9</w:t>
                            </w:r>
                            <w:r w:rsidRPr="00FE29C0">
                              <w:t>-</w:t>
                            </w:r>
                            <w:r>
                              <w:rPr>
                                <w:rFonts w:hint="cs"/>
                                <w:rtl/>
                              </w:rPr>
                              <w:t>72</w:t>
                            </w:r>
                          </w:p>
                          <w:p w14:paraId="07A4F070" w14:textId="77777777" w:rsidR="00EA1699" w:rsidRDefault="00EA1699" w:rsidP="000B32CC">
                            <w:pPr>
                              <w:rPr>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3CA5B6" id="Text Box 290" o:spid="_x0000_s1280" type="#_x0000_t202" style="position:absolute;left:0;text-align:left;margin-left:-22pt;margin-top:566.35pt;width:73.9pt;height:26.8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" filled="f" stroked="f" strokeweight=".5pt">
                <v:textbox>
                  <w:txbxContent>
                    <w:p w14:paraId="14B1E4D8" w14:textId="66124FD6" w:rsidR="00EA1699" w:rsidRPr="00995565" w:rsidRDefault="00EA1699" w:rsidP="000B32CC">
                      <w:pPr>
                        <w:pStyle w:val="Caption"/>
                        <w:jc w:val="left"/>
                        <w:rPr>
                          <w:rtl/>
                        </w:rPr>
                      </w:pPr>
                      <w:r>
                        <w:t>Figure</w:t>
                      </w:r>
                      <w:r>
                        <w:rPr>
                          <w:rFonts w:hint="cs"/>
                          <w:rtl/>
                        </w:rPr>
                        <w:t xml:space="preserve"> </w:t>
                      </w:r>
                      <w:r>
                        <w:t>9</w:t>
                      </w:r>
                      <w:r w:rsidRPr="00FE29C0">
                        <w:t>-</w:t>
                      </w:r>
                      <w:r>
                        <w:rPr>
                          <w:rFonts w:hint="cs"/>
                          <w:rtl/>
                        </w:rPr>
                        <w:t>72</w:t>
                      </w:r>
                    </w:p>
                    <w:p w14:paraId="07A4F070" w14:textId="77777777" w:rsidR="00EA1699" w:rsidRDefault="00EA1699" w:rsidP="000B32CC">
                      <w:pPr>
                        <w:rPr>
                          <w:lang w:bidi="ar-SA"/>
                        </w:rPr>
                      </w:pPr>
                    </w:p>
                  </w:txbxContent>
                </v:textbox>
              </v:shape>
            </w:pict>
          </mc:Fallback>
        </mc:AlternateContent>
      </w:r>
    </w:p>
    <w:p w14:paraId="22966E5C" w14:textId="36B438BB" w:rsidR="00D01651" w:rsidRDefault="00D01651" w:rsidP="00812450">
      <w:pPr>
        <w:rPr>
          <w:rtl/>
        </w:rPr>
      </w:pPr>
    </w:p>
    <w:p w14:paraId="328AA440" w14:textId="2427593B" w:rsidR="0039383A" w:rsidRDefault="0039383A" w:rsidP="00812450">
      <w:pPr>
        <w:rPr>
          <w:rtl/>
        </w:rPr>
      </w:pPr>
    </w:p>
    <w:p w14:paraId="2AC70DBB" w14:textId="51DE2B75" w:rsidR="0039383A" w:rsidRDefault="0039383A" w:rsidP="00812450">
      <w:pPr>
        <w:rPr>
          <w:rtl/>
        </w:rPr>
      </w:pPr>
    </w:p>
    <w:p w14:paraId="3E8F5B2B" w14:textId="19B63256" w:rsidR="00731661" w:rsidRDefault="00731661" w:rsidP="00F2393F">
      <w:pPr>
        <w:pStyle w:val="Heading1"/>
        <w:rPr>
          <w:rtl/>
        </w:rPr>
      </w:pPr>
      <w:bookmarkStart w:id="282" w:name="_Toc63019125"/>
    </w:p>
    <w:p w14:paraId="42ACA038" w14:textId="219DD209" w:rsidR="00F2393F" w:rsidRDefault="00F2393F" w:rsidP="00F2393F">
      <w:pPr>
        <w:pStyle w:val="Heading1"/>
        <w:rPr>
          <w:ins w:id="283" w:author="יובל תמיר" w:date="2021-01-27T22:45:00Z"/>
        </w:rPr>
      </w:pPr>
      <w:r>
        <w:rPr>
          <w:rFonts w:hint="cs"/>
          <w:rtl/>
        </w:rPr>
        <w:lastRenderedPageBreak/>
        <w:t>ביבליוגרפיה ומקורות</w:t>
      </w:r>
      <w:bookmarkEnd w:id="282"/>
    </w:p>
    <w:p w14:paraId="7B665E3C" w14:textId="213A1517" w:rsidR="0022198F" w:rsidRDefault="0022198F" w:rsidP="0022198F">
      <w:pPr>
        <w:rPr>
          <w:ins w:id="284" w:author="יובל תמיר" w:date="2021-01-27T22:45:00Z"/>
        </w:rPr>
      </w:pPr>
    </w:p>
    <w:p w14:paraId="4C47DF68" w14:textId="2AE13ACE" w:rsidR="0022198F" w:rsidRDefault="005F5D07" w:rsidP="005F5D07">
      <w:pPr>
        <w:pStyle w:val="ListParagraph"/>
        <w:numPr>
          <w:ilvl w:val="0"/>
          <w:numId w:val="4"/>
        </w:numPr>
        <w:bidi w:val="0"/>
        <w:rPr>
          <w:ins w:id="285" w:author="יובל תמיר" w:date="2021-01-27T22:46:00Z"/>
        </w:rPr>
      </w:pPr>
      <w:proofErr w:type="spellStart"/>
      <w:ins w:id="286" w:author="יובל תמיר" w:date="2021-01-27T22:46:00Z">
        <w:r>
          <w:t>Dror</w:t>
        </w:r>
        <w:proofErr w:type="spellEnd"/>
        <w:r>
          <w:t xml:space="preserve"> G. </w:t>
        </w:r>
        <w:proofErr w:type="spellStart"/>
        <w:r>
          <w:t>Feitelson</w:t>
        </w:r>
        <w:proofErr w:type="spellEnd"/>
        <w:r>
          <w:t>, “Workload Modeling: Computer Systems Performance Evaluation”</w:t>
        </w:r>
      </w:ins>
    </w:p>
    <w:p w14:paraId="1D99C941" w14:textId="63D75C89" w:rsidR="005F5D07" w:rsidRDefault="005F5D07" w:rsidP="005F5D07">
      <w:pPr>
        <w:bidi w:val="0"/>
        <w:rPr>
          <w:ins w:id="287" w:author="יובל תמיר" w:date="2021-01-27T22:46:00Z"/>
        </w:rPr>
      </w:pPr>
    </w:p>
    <w:p w14:paraId="142FBF31" w14:textId="16048275" w:rsidR="005F5D07" w:rsidRDefault="005F5D07" w:rsidP="005F5D07">
      <w:pPr>
        <w:pStyle w:val="Heading1"/>
        <w:bidi w:val="0"/>
        <w:rPr>
          <w:ins w:id="288" w:author="יובל תמיר" w:date="2021-01-27T22:47:00Z"/>
        </w:rPr>
      </w:pPr>
      <w:bookmarkStart w:id="289" w:name="_Toc63019126"/>
      <w:ins w:id="290" w:author="יובל תמיר" w:date="2021-01-27T22:47:00Z">
        <w:r>
          <w:t>C</w:t>
        </w:r>
        <w:r w:rsidRPr="005F5D07">
          <w:t>olophon</w:t>
        </w:r>
        <w:bookmarkEnd w:id="289"/>
      </w:ins>
    </w:p>
    <w:p w14:paraId="460D8AA9" w14:textId="48C41977" w:rsidR="005F5D07" w:rsidRDefault="005F5D07" w:rsidP="005F5D07">
      <w:pPr>
        <w:bidi w:val="0"/>
        <w:rPr>
          <w:ins w:id="291" w:author="יובל תמיר" w:date="2021-01-27T22:47:00Z"/>
        </w:rPr>
      </w:pPr>
    </w:p>
    <w:p w14:paraId="79937930" w14:textId="77777777" w:rsidR="00B10CDF" w:rsidRDefault="005F5D07">
      <w:pPr>
        <w:pStyle w:val="ListParagraph"/>
        <w:numPr>
          <w:ilvl w:val="0"/>
          <w:numId w:val="4"/>
        </w:numPr>
        <w:bidi w:val="0"/>
        <w:jc w:val="left"/>
        <w:rPr>
          <w:ins w:id="292" w:author="יובל תמיר" w:date="2021-01-27T22:49:00Z"/>
        </w:rPr>
        <w:pPrChange w:id="293" w:author="יובל תמיר" w:date="2021-01-27T22:49:00Z">
          <w:pPr>
            <w:pStyle w:val="ListParagraph"/>
            <w:numPr>
              <w:numId w:val="4"/>
            </w:numPr>
            <w:ind w:left="360" w:hanging="360"/>
          </w:pPr>
        </w:pPrChange>
      </w:pPr>
      <w:proofErr w:type="spellStart"/>
      <w:ins w:id="294" w:author="יובל תמיר" w:date="2021-01-27T22:47:00Z">
        <w:r>
          <w:t>Pycharm</w:t>
        </w:r>
        <w:proofErr w:type="spellEnd"/>
        <w:r>
          <w:t xml:space="preserve">, </w:t>
        </w:r>
      </w:ins>
      <w:ins w:id="295" w:author="יובל תמיר" w:date="2021-01-27T22:49:00Z">
        <w:r w:rsidR="00B10CDF">
          <w:t>PyCharm 2020.2.3 (Community Edition</w:t>
        </w:r>
        <w:r w:rsidR="00B10CDF">
          <w:rPr>
            <w:rFonts w:cs="Calibri Light"/>
          </w:rPr>
          <w:t xml:space="preserve">), </w:t>
        </w:r>
        <w:r w:rsidR="00B10CDF">
          <w:t xml:space="preserve">Build #PC-202.7660.27, built on October 6, </w:t>
        </w:r>
        <w:proofErr w:type="gramStart"/>
        <w:r w:rsidR="00B10CDF">
          <w:t>2020</w:t>
        </w:r>
        <w:proofErr w:type="gramEnd"/>
      </w:ins>
    </w:p>
    <w:p w14:paraId="5805D0E7" w14:textId="386688D7" w:rsidR="005F5D07" w:rsidRDefault="00B10CDF" w:rsidP="00B10CDF">
      <w:pPr>
        <w:pStyle w:val="ListParagraph"/>
        <w:numPr>
          <w:ilvl w:val="0"/>
          <w:numId w:val="4"/>
        </w:numPr>
        <w:bidi w:val="0"/>
        <w:jc w:val="left"/>
      </w:pPr>
      <w:ins w:id="296" w:author="יובל תמיר" w:date="2021-01-27T22:49:00Z">
        <w:r>
          <w:t>Spyder</w:t>
        </w:r>
      </w:ins>
      <w:r w:rsidR="007F0DA7">
        <w:t xml:space="preserve"> – The Scientific Python</w:t>
      </w:r>
      <w:r w:rsidR="000C3D92">
        <w:t xml:space="preserve"> </w:t>
      </w:r>
      <w:proofErr w:type="gramStart"/>
      <w:r w:rsidR="007F0DA7">
        <w:t xml:space="preserve">IDE </w:t>
      </w:r>
      <w:ins w:id="297" w:author="יובל תמיר" w:date="2021-01-27T22:49:00Z">
        <w:r>
          <w:t>,</w:t>
        </w:r>
      </w:ins>
      <w:proofErr w:type="gramEnd"/>
      <w:r w:rsidR="000B32CC">
        <w:rPr>
          <w:rFonts w:hint="cs"/>
          <w:rtl/>
        </w:rPr>
        <w:t xml:space="preserve"> </w:t>
      </w:r>
      <w:r w:rsidR="007F0DA7" w:rsidRPr="007F0DA7">
        <w:t>Spyder 4.2.1</w:t>
      </w:r>
    </w:p>
    <w:p w14:paraId="509C62DE" w14:textId="255AF9B8" w:rsidR="004F0FC4" w:rsidRDefault="004F0FC4" w:rsidP="004F0FC4">
      <w:pPr>
        <w:pStyle w:val="ListParagraph"/>
        <w:numPr>
          <w:ilvl w:val="0"/>
          <w:numId w:val="4"/>
        </w:numPr>
        <w:bidi w:val="0"/>
        <w:jc w:val="left"/>
        <w:rPr>
          <w:ins w:id="298" w:author="יובל תמיר" w:date="2021-01-27T22:49:00Z"/>
        </w:rPr>
      </w:pPr>
      <w:r>
        <w:rPr>
          <w:rFonts w:hint="cs"/>
        </w:rPr>
        <w:t>MATLAB</w:t>
      </w:r>
    </w:p>
    <w:p w14:paraId="086D1914" w14:textId="678DA134" w:rsidR="00B10CDF" w:rsidRPr="00490C43" w:rsidRDefault="00B10CDF">
      <w:pPr>
        <w:pStyle w:val="ListParagraph"/>
        <w:bidi w:val="0"/>
        <w:ind w:left="360"/>
        <w:jc w:val="left"/>
        <w:rPr>
          <w:rtl/>
        </w:rPr>
        <w:pPrChange w:id="299" w:author="יובל תמיר" w:date="2021-01-27T22:49:00Z">
          <w:pPr>
            <w:pStyle w:val="Heading1"/>
          </w:pPr>
        </w:pPrChange>
      </w:pPr>
    </w:p>
    <w:sectPr w:rsidR="00B10CDF" w:rsidRPr="00490C43" w:rsidSect="00D34877">
      <w:footerReference w:type="even" r:id="rId198"/>
      <w:footerReference w:type="default" r:id="rId19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FEA5A8" w14:textId="77777777" w:rsidR="00EA1699" w:rsidRDefault="00EA1699" w:rsidP="008043F5">
      <w:pPr>
        <w:spacing w:after="0" w:line="240" w:lineRule="auto"/>
      </w:pPr>
      <w:r>
        <w:separator/>
      </w:r>
    </w:p>
  </w:endnote>
  <w:endnote w:type="continuationSeparator" w:id="0">
    <w:p w14:paraId="41830216" w14:textId="77777777" w:rsidR="00EA1699" w:rsidRDefault="00EA1699" w:rsidP="00804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tl/>
      </w:rPr>
      <w:id w:val="1641997518"/>
      <w:docPartObj>
        <w:docPartGallery w:val="Page Numbers (Bottom of Page)"/>
        <w:docPartUnique/>
      </w:docPartObj>
    </w:sdtPr>
    <w:sdtContent>
      <w:p w14:paraId="60BCB4A1" w14:textId="062768E4" w:rsidR="00EA1699" w:rsidRDefault="00EA1699" w:rsidP="00D34877">
        <w:pPr>
          <w:pStyle w:val="Footer"/>
          <w:framePr w:wrap="none" w:vAnchor="text" w:hAnchor="margin"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6549F158" w14:textId="77777777" w:rsidR="00EA1699" w:rsidRDefault="00EA16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tl/>
      </w:rPr>
      <w:id w:val="154115575"/>
      <w:docPartObj>
        <w:docPartGallery w:val="Page Numbers (Bottom of Page)"/>
        <w:docPartUnique/>
      </w:docPartObj>
    </w:sdtPr>
    <w:sdtContent>
      <w:p w14:paraId="3CD144C8" w14:textId="428233FA" w:rsidR="00EA1699" w:rsidRDefault="00EA1699" w:rsidP="00D34877">
        <w:pPr>
          <w:pStyle w:val="Footer"/>
          <w:framePr w:wrap="none" w:vAnchor="text" w:hAnchor="margin"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0093AFF0" w14:textId="77777777" w:rsidR="00EA1699" w:rsidRDefault="00EA1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C150D4" w14:textId="77777777" w:rsidR="00EA1699" w:rsidRDefault="00EA1699" w:rsidP="008043F5">
      <w:pPr>
        <w:spacing w:after="0" w:line="240" w:lineRule="auto"/>
      </w:pPr>
      <w:r>
        <w:separator/>
      </w:r>
    </w:p>
  </w:footnote>
  <w:footnote w:type="continuationSeparator" w:id="0">
    <w:p w14:paraId="7C1C1450" w14:textId="77777777" w:rsidR="00EA1699" w:rsidRDefault="00EA1699" w:rsidP="008043F5">
      <w:pPr>
        <w:spacing w:after="0" w:line="240" w:lineRule="auto"/>
      </w:pPr>
      <w:r>
        <w:continuationSeparator/>
      </w:r>
    </w:p>
  </w:footnote>
  <w:footnote w:id="1">
    <w:p w14:paraId="46248097" w14:textId="7C97F098" w:rsidR="00EA1699" w:rsidRDefault="00EA1699">
      <w:pPr>
        <w:pStyle w:val="FootnoteText"/>
      </w:pPr>
      <w:ins w:id="166" w:author="יובל תמיר" w:date="2021-01-27T22:34:00Z">
        <w:r>
          <w:rPr>
            <w:rStyle w:val="FootnoteReference"/>
          </w:rPr>
          <w:footnoteRef/>
        </w:r>
        <w:r>
          <w:rPr>
            <w:rtl/>
          </w:rPr>
          <w:t xml:space="preserve"> </w:t>
        </w:r>
      </w:ins>
      <w:bookmarkStart w:id="167" w:name="_Hlk63083783"/>
      <w:ins w:id="168" w:author="יובל תמיר" w:date="2021-01-27T22:36:00Z">
        <w:r>
          <w:t xml:space="preserve">Dror G. Feitelson, “Workload Modeling: Computer Systems </w:t>
        </w:r>
      </w:ins>
      <w:ins w:id="169" w:author="יובל תמיר" w:date="2021-01-27T22:37:00Z">
        <w:r>
          <w:t>Performance Evaluation”, p. 50 section 2</w:t>
        </w:r>
      </w:ins>
      <w:bookmarkEnd w:id="167"/>
    </w:p>
  </w:footnote>
  <w:footnote w:id="2">
    <w:p w14:paraId="5E9435CE" w14:textId="3E5C352F" w:rsidR="00EA1699" w:rsidRDefault="00EA1699">
      <w:pPr>
        <w:pStyle w:val="FootnoteText"/>
      </w:pPr>
      <w:r>
        <w:rPr>
          <w:rStyle w:val="FootnoteReference"/>
        </w:rPr>
        <w:footnoteRef/>
      </w:r>
      <w:r>
        <w:rPr>
          <w:rtl/>
        </w:rPr>
        <w:t xml:space="preserve"> </w:t>
      </w:r>
      <w:ins w:id="276" w:author="יובל תמיר" w:date="2021-01-27T22:36:00Z">
        <w:r>
          <w:t xml:space="preserve">Dror G. Feitelson, “Workload Modeling: Computer Systems </w:t>
        </w:r>
      </w:ins>
      <w:ins w:id="277" w:author="יובל תמיר" w:date="2021-01-27T22:37:00Z">
        <w:r>
          <w:t xml:space="preserve">Performance Evaluation”, p. </w:t>
        </w:r>
      </w:ins>
      <w:r>
        <w:t>340</w:t>
      </w:r>
      <w:ins w:id="278" w:author="יובל תמיר" w:date="2021-01-27T22:37:00Z">
        <w:r>
          <w:t xml:space="preserve"> </w:t>
        </w:r>
      </w:ins>
    </w:p>
  </w:footnote>
  <w:footnote w:id="3">
    <w:p w14:paraId="620A2C02" w14:textId="69415E7A" w:rsidR="00EA1699" w:rsidRDefault="00EA1699">
      <w:pPr>
        <w:pStyle w:val="FootnoteText"/>
      </w:pPr>
      <w:r>
        <w:rPr>
          <w:rStyle w:val="FootnoteReference"/>
        </w:rPr>
        <w:footnoteRef/>
      </w:r>
      <w:r>
        <w:rPr>
          <w:rtl/>
        </w:rPr>
        <w:t xml:space="preserve"> </w:t>
      </w:r>
      <w:ins w:id="279" w:author="יובל תמיר" w:date="2021-01-27T22:36:00Z">
        <w:r>
          <w:t xml:space="preserve">Dror G. Feitelson, “Workload Modeling: Computer Systems </w:t>
        </w:r>
      </w:ins>
      <w:ins w:id="280" w:author="יובל תמיר" w:date="2021-01-27T22:37:00Z">
        <w:r>
          <w:t xml:space="preserve">Performance Evaluation”, p. </w:t>
        </w:r>
      </w:ins>
      <w:r>
        <w:rPr>
          <w:lang w:bidi="ar-SA"/>
        </w:rPr>
        <w:t>247</w:t>
      </w:r>
      <w:ins w:id="281" w:author="יובל תמיר" w:date="2021-01-27T22:37:00Z">
        <w:r>
          <w:t xml:space="preserve"> </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731D64"/>
    <w:multiLevelType w:val="hybridMultilevel"/>
    <w:tmpl w:val="DCA66FE8"/>
    <w:lvl w:ilvl="0" w:tplc="79D2E9D2">
      <w:start w:val="2"/>
      <w:numFmt w:val="bullet"/>
      <w:lvlText w:val=""/>
      <w:lvlJc w:val="left"/>
      <w:pPr>
        <w:ind w:left="720" w:hanging="360"/>
      </w:pPr>
      <w:rPr>
        <w:rFonts w:ascii="Symbol" w:eastAsiaTheme="minorHAnsi" w:hAnsi="Symbol"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C801788"/>
    <w:multiLevelType w:val="hybridMultilevel"/>
    <w:tmpl w:val="9F40C7DA"/>
    <w:lvl w:ilvl="0" w:tplc="79D2E9D2">
      <w:start w:val="2"/>
      <w:numFmt w:val="bullet"/>
      <w:lvlText w:val=""/>
      <w:lvlJc w:val="left"/>
      <w:pPr>
        <w:ind w:left="1440" w:hanging="360"/>
      </w:pPr>
      <w:rPr>
        <w:rFonts w:ascii="Symbol" w:eastAsiaTheme="minorHAnsi" w:hAnsi="Symbol" w:cstheme="maj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2735484B"/>
    <w:multiLevelType w:val="hybridMultilevel"/>
    <w:tmpl w:val="612C2E8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7F242AA"/>
    <w:multiLevelType w:val="hybridMultilevel"/>
    <w:tmpl w:val="624C5CC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A6188A"/>
    <w:multiLevelType w:val="hybridMultilevel"/>
    <w:tmpl w:val="33DCE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C679A"/>
    <w:multiLevelType w:val="hybridMultilevel"/>
    <w:tmpl w:val="D02A752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EE25EA"/>
    <w:multiLevelType w:val="hybridMultilevel"/>
    <w:tmpl w:val="28A0E98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7AB244FB"/>
    <w:multiLevelType w:val="hybridMultilevel"/>
    <w:tmpl w:val="AAAE5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7"/>
  </w:num>
  <w:num w:numId="6">
    <w:abstractNumId w:val="3"/>
  </w:num>
  <w:num w:numId="7">
    <w:abstractNumId w:val="5"/>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יובל תמיר">
    <w15:presenceInfo w15:providerId="AD" w15:userId="S::ytamir09@campus.haifa.ac.il::54f42bea-8708-4913-b85d-7b91ebeead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701"/>
    <w:rsid w:val="0000777F"/>
    <w:rsid w:val="00007C09"/>
    <w:rsid w:val="00014632"/>
    <w:rsid w:val="0004430F"/>
    <w:rsid w:val="00065EA5"/>
    <w:rsid w:val="00072650"/>
    <w:rsid w:val="00074B48"/>
    <w:rsid w:val="000753D4"/>
    <w:rsid w:val="00077D69"/>
    <w:rsid w:val="00083B5F"/>
    <w:rsid w:val="000A358F"/>
    <w:rsid w:val="000A6641"/>
    <w:rsid w:val="000B32CC"/>
    <w:rsid w:val="000C3D34"/>
    <w:rsid w:val="000C3D92"/>
    <w:rsid w:val="000C6DEE"/>
    <w:rsid w:val="000D4290"/>
    <w:rsid w:val="000E41D1"/>
    <w:rsid w:val="00105523"/>
    <w:rsid w:val="00121839"/>
    <w:rsid w:val="00147DEC"/>
    <w:rsid w:val="0016604E"/>
    <w:rsid w:val="001909F1"/>
    <w:rsid w:val="001944B8"/>
    <w:rsid w:val="001C0796"/>
    <w:rsid w:val="001C6FBB"/>
    <w:rsid w:val="001E5DA7"/>
    <w:rsid w:val="002014BE"/>
    <w:rsid w:val="0022198F"/>
    <w:rsid w:val="00233BF8"/>
    <w:rsid w:val="00244A47"/>
    <w:rsid w:val="00252543"/>
    <w:rsid w:val="00257E34"/>
    <w:rsid w:val="002607B4"/>
    <w:rsid w:val="00277EFB"/>
    <w:rsid w:val="00285811"/>
    <w:rsid w:val="002A1D8A"/>
    <w:rsid w:val="002B4110"/>
    <w:rsid w:val="002D37E7"/>
    <w:rsid w:val="002F003C"/>
    <w:rsid w:val="002F5024"/>
    <w:rsid w:val="00304F5D"/>
    <w:rsid w:val="00306645"/>
    <w:rsid w:val="00306815"/>
    <w:rsid w:val="00311A84"/>
    <w:rsid w:val="00315610"/>
    <w:rsid w:val="00336618"/>
    <w:rsid w:val="0034637F"/>
    <w:rsid w:val="00347FC8"/>
    <w:rsid w:val="003712C1"/>
    <w:rsid w:val="0037406F"/>
    <w:rsid w:val="00375C22"/>
    <w:rsid w:val="00376D88"/>
    <w:rsid w:val="00377FFC"/>
    <w:rsid w:val="0039383A"/>
    <w:rsid w:val="003B6B13"/>
    <w:rsid w:val="003C3E53"/>
    <w:rsid w:val="003D6D96"/>
    <w:rsid w:val="003E5C53"/>
    <w:rsid w:val="003F587D"/>
    <w:rsid w:val="00403105"/>
    <w:rsid w:val="00411CFE"/>
    <w:rsid w:val="00417CFE"/>
    <w:rsid w:val="0042309A"/>
    <w:rsid w:val="00435FEC"/>
    <w:rsid w:val="00464754"/>
    <w:rsid w:val="00470EAB"/>
    <w:rsid w:val="00490C43"/>
    <w:rsid w:val="00490D39"/>
    <w:rsid w:val="004911C7"/>
    <w:rsid w:val="004B69FF"/>
    <w:rsid w:val="004B7D0E"/>
    <w:rsid w:val="004C04A4"/>
    <w:rsid w:val="004C1202"/>
    <w:rsid w:val="004D67DE"/>
    <w:rsid w:val="004E27EA"/>
    <w:rsid w:val="004E60CA"/>
    <w:rsid w:val="004F0FC4"/>
    <w:rsid w:val="0050142F"/>
    <w:rsid w:val="00524561"/>
    <w:rsid w:val="00524C1D"/>
    <w:rsid w:val="0052585B"/>
    <w:rsid w:val="005272F6"/>
    <w:rsid w:val="0053745E"/>
    <w:rsid w:val="00547701"/>
    <w:rsid w:val="005559D6"/>
    <w:rsid w:val="00591EFB"/>
    <w:rsid w:val="005944E5"/>
    <w:rsid w:val="005A14D0"/>
    <w:rsid w:val="005B39DF"/>
    <w:rsid w:val="005C0A0A"/>
    <w:rsid w:val="005C0EAB"/>
    <w:rsid w:val="005D4872"/>
    <w:rsid w:val="005F5D07"/>
    <w:rsid w:val="00602298"/>
    <w:rsid w:val="00611C6A"/>
    <w:rsid w:val="006266DF"/>
    <w:rsid w:val="00631B34"/>
    <w:rsid w:val="006434DA"/>
    <w:rsid w:val="00650ADA"/>
    <w:rsid w:val="00651CE1"/>
    <w:rsid w:val="00653BCD"/>
    <w:rsid w:val="00653FEB"/>
    <w:rsid w:val="00674546"/>
    <w:rsid w:val="00674909"/>
    <w:rsid w:val="006772F5"/>
    <w:rsid w:val="006952C8"/>
    <w:rsid w:val="006B2A8C"/>
    <w:rsid w:val="006C7A91"/>
    <w:rsid w:val="006D0C1B"/>
    <w:rsid w:val="006E168F"/>
    <w:rsid w:val="00725A68"/>
    <w:rsid w:val="00727390"/>
    <w:rsid w:val="00731661"/>
    <w:rsid w:val="007354BD"/>
    <w:rsid w:val="00747624"/>
    <w:rsid w:val="00751FB1"/>
    <w:rsid w:val="007520C9"/>
    <w:rsid w:val="00757C1F"/>
    <w:rsid w:val="007777DA"/>
    <w:rsid w:val="0079021A"/>
    <w:rsid w:val="00792D35"/>
    <w:rsid w:val="0079517B"/>
    <w:rsid w:val="007A44AE"/>
    <w:rsid w:val="007A6D28"/>
    <w:rsid w:val="007C7FB6"/>
    <w:rsid w:val="007F07FD"/>
    <w:rsid w:val="007F085E"/>
    <w:rsid w:val="007F0DA7"/>
    <w:rsid w:val="007F5D43"/>
    <w:rsid w:val="00802CAE"/>
    <w:rsid w:val="008043F5"/>
    <w:rsid w:val="00805260"/>
    <w:rsid w:val="00805C67"/>
    <w:rsid w:val="00812450"/>
    <w:rsid w:val="00816146"/>
    <w:rsid w:val="00817CCD"/>
    <w:rsid w:val="00820229"/>
    <w:rsid w:val="00832E19"/>
    <w:rsid w:val="0083398A"/>
    <w:rsid w:val="0083446B"/>
    <w:rsid w:val="0083447F"/>
    <w:rsid w:val="008600C3"/>
    <w:rsid w:val="00873D65"/>
    <w:rsid w:val="00890F33"/>
    <w:rsid w:val="00897312"/>
    <w:rsid w:val="008B46F5"/>
    <w:rsid w:val="008E78F9"/>
    <w:rsid w:val="008F2A04"/>
    <w:rsid w:val="008F53C9"/>
    <w:rsid w:val="00901AA5"/>
    <w:rsid w:val="009028DF"/>
    <w:rsid w:val="00943C72"/>
    <w:rsid w:val="00944053"/>
    <w:rsid w:val="00945086"/>
    <w:rsid w:val="00951657"/>
    <w:rsid w:val="00951B16"/>
    <w:rsid w:val="00952473"/>
    <w:rsid w:val="00972BF7"/>
    <w:rsid w:val="00990549"/>
    <w:rsid w:val="00995565"/>
    <w:rsid w:val="009A5FE9"/>
    <w:rsid w:val="009D3674"/>
    <w:rsid w:val="009D635D"/>
    <w:rsid w:val="009D79D3"/>
    <w:rsid w:val="009D7C47"/>
    <w:rsid w:val="009E2C27"/>
    <w:rsid w:val="009E7B1D"/>
    <w:rsid w:val="00A10E36"/>
    <w:rsid w:val="00A20006"/>
    <w:rsid w:val="00A2397C"/>
    <w:rsid w:val="00A4125B"/>
    <w:rsid w:val="00A602A8"/>
    <w:rsid w:val="00A662AA"/>
    <w:rsid w:val="00A74B9F"/>
    <w:rsid w:val="00A941EE"/>
    <w:rsid w:val="00AB5A40"/>
    <w:rsid w:val="00AB5A95"/>
    <w:rsid w:val="00B10313"/>
    <w:rsid w:val="00B10CDF"/>
    <w:rsid w:val="00B161F4"/>
    <w:rsid w:val="00B215E1"/>
    <w:rsid w:val="00B26296"/>
    <w:rsid w:val="00B36410"/>
    <w:rsid w:val="00B440DB"/>
    <w:rsid w:val="00B445D6"/>
    <w:rsid w:val="00B5101A"/>
    <w:rsid w:val="00B6205E"/>
    <w:rsid w:val="00B7235C"/>
    <w:rsid w:val="00B7353D"/>
    <w:rsid w:val="00B804BC"/>
    <w:rsid w:val="00BA670B"/>
    <w:rsid w:val="00BB55A3"/>
    <w:rsid w:val="00BB56A5"/>
    <w:rsid w:val="00BC1AF6"/>
    <w:rsid w:val="00BC7522"/>
    <w:rsid w:val="00BE3C38"/>
    <w:rsid w:val="00C01B1F"/>
    <w:rsid w:val="00C0708C"/>
    <w:rsid w:val="00C135A0"/>
    <w:rsid w:val="00C312AE"/>
    <w:rsid w:val="00C33D1F"/>
    <w:rsid w:val="00C473EC"/>
    <w:rsid w:val="00C57233"/>
    <w:rsid w:val="00C62EC9"/>
    <w:rsid w:val="00C71D90"/>
    <w:rsid w:val="00C745ED"/>
    <w:rsid w:val="00C80440"/>
    <w:rsid w:val="00C82B84"/>
    <w:rsid w:val="00C8736F"/>
    <w:rsid w:val="00C87FF9"/>
    <w:rsid w:val="00C9233E"/>
    <w:rsid w:val="00C95EEF"/>
    <w:rsid w:val="00CB5B83"/>
    <w:rsid w:val="00CB5E07"/>
    <w:rsid w:val="00CC7644"/>
    <w:rsid w:val="00CE6EB4"/>
    <w:rsid w:val="00CF3330"/>
    <w:rsid w:val="00CF38AB"/>
    <w:rsid w:val="00D01651"/>
    <w:rsid w:val="00D04178"/>
    <w:rsid w:val="00D06513"/>
    <w:rsid w:val="00D27EE5"/>
    <w:rsid w:val="00D34877"/>
    <w:rsid w:val="00D34B7B"/>
    <w:rsid w:val="00D361B4"/>
    <w:rsid w:val="00D518AD"/>
    <w:rsid w:val="00D64D79"/>
    <w:rsid w:val="00DC4B5A"/>
    <w:rsid w:val="00DE63B6"/>
    <w:rsid w:val="00DF1F01"/>
    <w:rsid w:val="00E365AF"/>
    <w:rsid w:val="00E41E8C"/>
    <w:rsid w:val="00E43631"/>
    <w:rsid w:val="00E65112"/>
    <w:rsid w:val="00E6539B"/>
    <w:rsid w:val="00E72F53"/>
    <w:rsid w:val="00E77545"/>
    <w:rsid w:val="00E8640B"/>
    <w:rsid w:val="00E875B9"/>
    <w:rsid w:val="00EA1699"/>
    <w:rsid w:val="00EB2BA7"/>
    <w:rsid w:val="00EE149D"/>
    <w:rsid w:val="00EE2DA7"/>
    <w:rsid w:val="00EE564A"/>
    <w:rsid w:val="00EE565D"/>
    <w:rsid w:val="00F12C4E"/>
    <w:rsid w:val="00F2393F"/>
    <w:rsid w:val="00F23FC0"/>
    <w:rsid w:val="00F246BA"/>
    <w:rsid w:val="00F268DF"/>
    <w:rsid w:val="00F31D15"/>
    <w:rsid w:val="00F32121"/>
    <w:rsid w:val="00F35375"/>
    <w:rsid w:val="00F56CD9"/>
    <w:rsid w:val="00F73C18"/>
    <w:rsid w:val="00F76B90"/>
    <w:rsid w:val="00FA5C89"/>
    <w:rsid w:val="00FB67D4"/>
    <w:rsid w:val="00FB7F63"/>
    <w:rsid w:val="00FC191A"/>
    <w:rsid w:val="00FD1C97"/>
    <w:rsid w:val="00FD2A69"/>
    <w:rsid w:val="00FD6550"/>
    <w:rsid w:val="00FE29C0"/>
    <w:rsid w:val="00FE451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B8253"/>
  <w15:chartTrackingRefBased/>
  <w15:docId w15:val="{58D89036-B2CA-8246-B041-43F26FCCB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35D"/>
    <w:pPr>
      <w:bidi/>
      <w:spacing w:after="160" w:line="259" w:lineRule="auto"/>
      <w:jc w:val="both"/>
    </w:pPr>
    <w:rPr>
      <w:rFonts w:asciiTheme="majorHAnsi" w:hAnsiTheme="majorHAnsi" w:cstheme="majorHAnsi"/>
    </w:rPr>
  </w:style>
  <w:style w:type="paragraph" w:styleId="Heading1">
    <w:name w:val="heading 1"/>
    <w:basedOn w:val="Header"/>
    <w:next w:val="Normal"/>
    <w:link w:val="Heading1Char"/>
    <w:uiPriority w:val="9"/>
    <w:qFormat/>
    <w:rsid w:val="00547701"/>
    <w:pPr>
      <w:outlineLvl w:val="0"/>
    </w:pPr>
    <w:rPr>
      <w:b/>
      <w:bCs/>
      <w:sz w:val="32"/>
      <w:szCs w:val="32"/>
    </w:rPr>
  </w:style>
  <w:style w:type="paragraph" w:styleId="Heading2">
    <w:name w:val="heading 2"/>
    <w:basedOn w:val="Normal"/>
    <w:next w:val="Normal"/>
    <w:link w:val="Heading2Char"/>
    <w:uiPriority w:val="9"/>
    <w:unhideWhenUsed/>
    <w:qFormat/>
    <w:rsid w:val="00547701"/>
    <w:pPr>
      <w:jc w:val="right"/>
      <w:outlineLvl w:val="1"/>
    </w:pPr>
    <w:rPr>
      <w:sz w:val="28"/>
      <w:szCs w:val="28"/>
    </w:rPr>
  </w:style>
  <w:style w:type="paragraph" w:styleId="Heading3">
    <w:name w:val="heading 3"/>
    <w:basedOn w:val="Heading2"/>
    <w:next w:val="Normal"/>
    <w:link w:val="Heading3Char"/>
    <w:uiPriority w:val="9"/>
    <w:unhideWhenUsed/>
    <w:qFormat/>
    <w:rsid w:val="003F587D"/>
    <w:pPr>
      <w:bidi w:val="0"/>
      <w:jc w:val="center"/>
      <w:outlineLvl w:val="2"/>
    </w:pPr>
    <w:rPr>
      <w:noProof/>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7701"/>
    <w:rPr>
      <w:rFonts w:eastAsiaTheme="minorEastAsia"/>
      <w:sz w:val="22"/>
      <w:szCs w:val="22"/>
      <w:lang w:bidi="ar-SA"/>
    </w:rPr>
  </w:style>
  <w:style w:type="character" w:customStyle="1" w:styleId="NoSpacingChar">
    <w:name w:val="No Spacing Char"/>
    <w:basedOn w:val="DefaultParagraphFont"/>
    <w:link w:val="NoSpacing"/>
    <w:uiPriority w:val="1"/>
    <w:rsid w:val="00547701"/>
    <w:rPr>
      <w:rFonts w:eastAsiaTheme="minorEastAsia"/>
      <w:sz w:val="22"/>
      <w:szCs w:val="22"/>
      <w:lang w:val="en-US" w:bidi="ar-SA"/>
    </w:rPr>
  </w:style>
  <w:style w:type="paragraph" w:styleId="Header">
    <w:name w:val="header"/>
    <w:basedOn w:val="Normal"/>
    <w:link w:val="HeaderChar"/>
    <w:uiPriority w:val="99"/>
    <w:unhideWhenUsed/>
    <w:rsid w:val="0054770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47701"/>
    <w:rPr>
      <w:sz w:val="22"/>
      <w:szCs w:val="22"/>
      <w:lang w:val="x-none" w:bidi="ar-SA"/>
    </w:rPr>
  </w:style>
  <w:style w:type="character" w:customStyle="1" w:styleId="Heading1Char">
    <w:name w:val="Heading 1 Char"/>
    <w:basedOn w:val="DefaultParagraphFont"/>
    <w:link w:val="Heading1"/>
    <w:uiPriority w:val="9"/>
    <w:rsid w:val="00547701"/>
    <w:rPr>
      <w:rFonts w:asciiTheme="majorHAnsi" w:hAnsiTheme="majorHAnsi" w:cstheme="majorHAnsi"/>
      <w:b/>
      <w:bCs/>
      <w:sz w:val="32"/>
      <w:szCs w:val="32"/>
      <w:lang w:val="en-US"/>
    </w:rPr>
  </w:style>
  <w:style w:type="character" w:customStyle="1" w:styleId="Heading2Char">
    <w:name w:val="Heading 2 Char"/>
    <w:basedOn w:val="DefaultParagraphFont"/>
    <w:link w:val="Heading2"/>
    <w:uiPriority w:val="9"/>
    <w:rsid w:val="00547701"/>
    <w:rPr>
      <w:rFonts w:asciiTheme="majorHAnsi" w:hAnsiTheme="majorHAnsi" w:cstheme="majorHAnsi"/>
      <w:sz w:val="28"/>
      <w:szCs w:val="28"/>
      <w:lang w:val="x-none"/>
    </w:rPr>
  </w:style>
  <w:style w:type="character" w:customStyle="1" w:styleId="Heading3Char">
    <w:name w:val="Heading 3 Char"/>
    <w:basedOn w:val="DefaultParagraphFont"/>
    <w:link w:val="Heading3"/>
    <w:uiPriority w:val="9"/>
    <w:rsid w:val="003F587D"/>
    <w:rPr>
      <w:rFonts w:asciiTheme="majorHAnsi" w:hAnsiTheme="majorHAnsi" w:cstheme="majorHAnsi"/>
      <w:noProof/>
      <w:sz w:val="28"/>
      <w:szCs w:val="28"/>
      <w:u w:val="single"/>
      <w:lang w:val="en-US"/>
    </w:rPr>
  </w:style>
  <w:style w:type="paragraph" w:styleId="Caption">
    <w:name w:val="caption"/>
    <w:basedOn w:val="Normal"/>
    <w:next w:val="Normal"/>
    <w:uiPriority w:val="35"/>
    <w:unhideWhenUsed/>
    <w:qFormat/>
    <w:rsid w:val="00F2393F"/>
    <w:pPr>
      <w:bidi w:val="0"/>
      <w:spacing w:after="200" w:line="240" w:lineRule="auto"/>
    </w:pPr>
    <w:rPr>
      <w:i/>
      <w:iCs/>
      <w:color w:val="000000" w:themeColor="text1"/>
    </w:rPr>
  </w:style>
  <w:style w:type="paragraph" w:styleId="ListParagraph">
    <w:name w:val="List Paragraph"/>
    <w:basedOn w:val="Normal"/>
    <w:uiPriority w:val="34"/>
    <w:qFormat/>
    <w:rsid w:val="00EE2DA7"/>
    <w:pPr>
      <w:ind w:left="720"/>
      <w:contextualSpacing/>
    </w:pPr>
  </w:style>
  <w:style w:type="paragraph" w:styleId="Footer">
    <w:name w:val="footer"/>
    <w:basedOn w:val="Normal"/>
    <w:link w:val="FooterChar"/>
    <w:uiPriority w:val="99"/>
    <w:unhideWhenUsed/>
    <w:rsid w:val="00804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3F5"/>
    <w:rPr>
      <w:rFonts w:asciiTheme="majorHAnsi" w:hAnsiTheme="majorHAnsi" w:cstheme="majorHAnsi"/>
      <w:lang w:val="en-US"/>
    </w:rPr>
  </w:style>
  <w:style w:type="character" w:styleId="PageNumber">
    <w:name w:val="page number"/>
    <w:basedOn w:val="DefaultParagraphFont"/>
    <w:uiPriority w:val="99"/>
    <w:semiHidden/>
    <w:unhideWhenUsed/>
    <w:rsid w:val="008043F5"/>
  </w:style>
  <w:style w:type="paragraph" w:styleId="TOCHeading">
    <w:name w:val="TOC Heading"/>
    <w:basedOn w:val="Heading1"/>
    <w:next w:val="Normal"/>
    <w:uiPriority w:val="39"/>
    <w:unhideWhenUsed/>
    <w:qFormat/>
    <w:rsid w:val="00257E34"/>
    <w:pPr>
      <w:keepNext/>
      <w:keepLines/>
      <w:tabs>
        <w:tab w:val="clear" w:pos="4320"/>
        <w:tab w:val="clear" w:pos="8640"/>
      </w:tabs>
      <w:bidi w:val="0"/>
      <w:spacing w:before="480" w:line="276" w:lineRule="auto"/>
      <w:jc w:val="left"/>
      <w:outlineLvl w:val="9"/>
    </w:pPr>
    <w:rPr>
      <w:rFonts w:eastAsiaTheme="majorEastAsia" w:cstheme="majorBidi"/>
      <w:color w:val="2F5496" w:themeColor="accent1" w:themeShade="BF"/>
      <w:sz w:val="28"/>
      <w:szCs w:val="28"/>
      <w:lang w:bidi="ar-SA"/>
    </w:rPr>
  </w:style>
  <w:style w:type="paragraph" w:styleId="TOC1">
    <w:name w:val="toc 1"/>
    <w:basedOn w:val="Normal"/>
    <w:next w:val="Normal"/>
    <w:autoRedefine/>
    <w:uiPriority w:val="39"/>
    <w:unhideWhenUsed/>
    <w:rsid w:val="00490C43"/>
    <w:pPr>
      <w:tabs>
        <w:tab w:val="right" w:pos="9016"/>
      </w:tabs>
      <w:bidi w:val="0"/>
      <w:spacing w:before="360" w:after="0"/>
      <w:jc w:val="center"/>
    </w:pPr>
    <w:rPr>
      <w:b/>
      <w:bCs/>
      <w:caps/>
      <w:u w:val="single"/>
    </w:rPr>
  </w:style>
  <w:style w:type="paragraph" w:styleId="TOC2">
    <w:name w:val="toc 2"/>
    <w:basedOn w:val="Normal"/>
    <w:next w:val="Normal"/>
    <w:autoRedefine/>
    <w:uiPriority w:val="39"/>
    <w:unhideWhenUsed/>
    <w:rsid w:val="00257E34"/>
    <w:pPr>
      <w:bidi w:val="0"/>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490C43"/>
    <w:pPr>
      <w:tabs>
        <w:tab w:val="right" w:pos="9016"/>
      </w:tabs>
      <w:spacing w:after="0"/>
      <w:ind w:left="240"/>
      <w:jc w:val="left"/>
    </w:pPr>
    <w:rPr>
      <w:rFonts w:asciiTheme="minorHAnsi" w:hAnsiTheme="minorHAnsi" w:cstheme="minorHAnsi"/>
      <w:sz w:val="20"/>
      <w:szCs w:val="20"/>
    </w:rPr>
  </w:style>
  <w:style w:type="character" w:styleId="Hyperlink">
    <w:name w:val="Hyperlink"/>
    <w:basedOn w:val="DefaultParagraphFont"/>
    <w:uiPriority w:val="99"/>
    <w:unhideWhenUsed/>
    <w:rsid w:val="00257E34"/>
    <w:rPr>
      <w:color w:val="0563C1" w:themeColor="hyperlink"/>
      <w:u w:val="single"/>
    </w:rPr>
  </w:style>
  <w:style w:type="paragraph" w:styleId="TOC4">
    <w:name w:val="toc 4"/>
    <w:basedOn w:val="Normal"/>
    <w:next w:val="Normal"/>
    <w:autoRedefine/>
    <w:uiPriority w:val="39"/>
    <w:unhideWhenUsed/>
    <w:rsid w:val="00257E34"/>
    <w:pPr>
      <w:bidi w:val="0"/>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257E34"/>
    <w:pPr>
      <w:bidi w:val="0"/>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257E34"/>
    <w:pPr>
      <w:bidi w:val="0"/>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257E34"/>
    <w:pPr>
      <w:bidi w:val="0"/>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257E34"/>
    <w:pPr>
      <w:bidi w:val="0"/>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257E34"/>
    <w:pPr>
      <w:bidi w:val="0"/>
      <w:spacing w:after="0"/>
      <w:ind w:left="1680"/>
      <w:jc w:val="left"/>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D3487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34877"/>
    <w:rPr>
      <w:rFonts w:ascii="Times New Roman" w:hAnsi="Times New Roman" w:cs="Times New Roman"/>
      <w:sz w:val="18"/>
      <w:szCs w:val="18"/>
      <w:lang w:val="en-US"/>
    </w:rPr>
  </w:style>
  <w:style w:type="character" w:styleId="PlaceholderText">
    <w:name w:val="Placeholder Text"/>
    <w:basedOn w:val="DefaultParagraphFont"/>
    <w:uiPriority w:val="99"/>
    <w:semiHidden/>
    <w:rsid w:val="00B7235C"/>
    <w:rPr>
      <w:color w:val="808080"/>
    </w:rPr>
  </w:style>
  <w:style w:type="paragraph" w:styleId="FootnoteText">
    <w:name w:val="footnote text"/>
    <w:basedOn w:val="Normal"/>
    <w:link w:val="FootnoteTextChar"/>
    <w:uiPriority w:val="99"/>
    <w:semiHidden/>
    <w:unhideWhenUsed/>
    <w:rsid w:val="009E7B1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7B1D"/>
    <w:rPr>
      <w:rFonts w:asciiTheme="majorHAnsi" w:hAnsiTheme="majorHAnsi" w:cstheme="majorHAnsi"/>
      <w:sz w:val="20"/>
      <w:szCs w:val="20"/>
      <w:lang w:val="en-US"/>
    </w:rPr>
  </w:style>
  <w:style w:type="character" w:styleId="FootnoteReference">
    <w:name w:val="footnote reference"/>
    <w:basedOn w:val="DefaultParagraphFont"/>
    <w:uiPriority w:val="99"/>
    <w:semiHidden/>
    <w:unhideWhenUsed/>
    <w:rsid w:val="009E7B1D"/>
    <w:rPr>
      <w:vertAlign w:val="superscript"/>
    </w:rPr>
  </w:style>
  <w:style w:type="paragraph" w:styleId="Revision">
    <w:name w:val="Revision"/>
    <w:hidden/>
    <w:uiPriority w:val="99"/>
    <w:semiHidden/>
    <w:rsid w:val="00490C43"/>
    <w:rPr>
      <w:rFonts w:asciiTheme="majorHAnsi" w:hAnsiTheme="majorHAnsi" w:cstheme="majorHAnsi"/>
    </w:rPr>
  </w:style>
  <w:style w:type="table" w:styleId="TableGrid">
    <w:name w:val="Table Grid"/>
    <w:basedOn w:val="TableNormal"/>
    <w:uiPriority w:val="39"/>
    <w:rsid w:val="009905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D64D7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4D79"/>
    <w:rPr>
      <w:rFonts w:asciiTheme="majorHAnsi" w:hAnsiTheme="majorHAnsi" w:cstheme="majorHAnsi"/>
      <w:sz w:val="20"/>
      <w:szCs w:val="20"/>
      <w:lang w:val="en-US"/>
    </w:rPr>
  </w:style>
  <w:style w:type="character" w:styleId="EndnoteReference">
    <w:name w:val="endnote reference"/>
    <w:basedOn w:val="DefaultParagraphFont"/>
    <w:uiPriority w:val="99"/>
    <w:semiHidden/>
    <w:unhideWhenUsed/>
    <w:rsid w:val="00D64D79"/>
    <w:rPr>
      <w:vertAlign w:val="superscript"/>
    </w:rPr>
  </w:style>
  <w:style w:type="character" w:styleId="CommentReference">
    <w:name w:val="annotation reference"/>
    <w:basedOn w:val="DefaultParagraphFont"/>
    <w:uiPriority w:val="99"/>
    <w:semiHidden/>
    <w:unhideWhenUsed/>
    <w:rsid w:val="00945086"/>
    <w:rPr>
      <w:sz w:val="16"/>
      <w:szCs w:val="16"/>
    </w:rPr>
  </w:style>
  <w:style w:type="paragraph" w:styleId="CommentText">
    <w:name w:val="annotation text"/>
    <w:basedOn w:val="Normal"/>
    <w:link w:val="CommentTextChar"/>
    <w:uiPriority w:val="99"/>
    <w:semiHidden/>
    <w:unhideWhenUsed/>
    <w:rsid w:val="00945086"/>
    <w:pPr>
      <w:spacing w:line="240" w:lineRule="auto"/>
    </w:pPr>
    <w:rPr>
      <w:sz w:val="20"/>
      <w:szCs w:val="20"/>
    </w:rPr>
  </w:style>
  <w:style w:type="character" w:customStyle="1" w:styleId="CommentTextChar">
    <w:name w:val="Comment Text Char"/>
    <w:basedOn w:val="DefaultParagraphFont"/>
    <w:link w:val="CommentText"/>
    <w:uiPriority w:val="99"/>
    <w:semiHidden/>
    <w:rsid w:val="00945086"/>
    <w:rPr>
      <w:rFonts w:asciiTheme="majorHAnsi" w:hAnsiTheme="majorHAnsi" w:cstheme="majorHAnsi"/>
      <w:sz w:val="20"/>
      <w:szCs w:val="20"/>
      <w:lang w:val="en-US"/>
    </w:rPr>
  </w:style>
  <w:style w:type="paragraph" w:styleId="CommentSubject">
    <w:name w:val="annotation subject"/>
    <w:basedOn w:val="CommentText"/>
    <w:next w:val="CommentText"/>
    <w:link w:val="CommentSubjectChar"/>
    <w:uiPriority w:val="99"/>
    <w:semiHidden/>
    <w:unhideWhenUsed/>
    <w:rsid w:val="00945086"/>
    <w:rPr>
      <w:b/>
      <w:bCs/>
    </w:rPr>
  </w:style>
  <w:style w:type="character" w:customStyle="1" w:styleId="CommentSubjectChar">
    <w:name w:val="Comment Subject Char"/>
    <w:basedOn w:val="CommentTextChar"/>
    <w:link w:val="CommentSubject"/>
    <w:uiPriority w:val="99"/>
    <w:semiHidden/>
    <w:rsid w:val="00945086"/>
    <w:rPr>
      <w:rFonts w:asciiTheme="majorHAnsi" w:hAnsiTheme="majorHAnsi" w:cstheme="majorHAnsi"/>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1836940">
      <w:bodyDiv w:val="1"/>
      <w:marLeft w:val="0"/>
      <w:marRight w:val="0"/>
      <w:marTop w:val="0"/>
      <w:marBottom w:val="0"/>
      <w:divBdr>
        <w:top w:val="none" w:sz="0" w:space="0" w:color="auto"/>
        <w:left w:val="none" w:sz="0" w:space="0" w:color="auto"/>
        <w:bottom w:val="none" w:sz="0" w:space="0" w:color="auto"/>
        <w:right w:val="none" w:sz="0" w:space="0" w:color="auto"/>
      </w:divBdr>
    </w:div>
    <w:div w:id="890573916">
      <w:bodyDiv w:val="1"/>
      <w:marLeft w:val="0"/>
      <w:marRight w:val="0"/>
      <w:marTop w:val="0"/>
      <w:marBottom w:val="0"/>
      <w:divBdr>
        <w:top w:val="none" w:sz="0" w:space="0" w:color="auto"/>
        <w:left w:val="none" w:sz="0" w:space="0" w:color="auto"/>
        <w:bottom w:val="none" w:sz="0" w:space="0" w:color="auto"/>
        <w:right w:val="none" w:sz="0" w:space="0" w:color="auto"/>
      </w:divBdr>
    </w:div>
    <w:div w:id="1329752873">
      <w:bodyDiv w:val="1"/>
      <w:marLeft w:val="0"/>
      <w:marRight w:val="0"/>
      <w:marTop w:val="0"/>
      <w:marBottom w:val="0"/>
      <w:divBdr>
        <w:top w:val="none" w:sz="0" w:space="0" w:color="auto"/>
        <w:left w:val="none" w:sz="0" w:space="0" w:color="auto"/>
        <w:bottom w:val="none" w:sz="0" w:space="0" w:color="auto"/>
        <w:right w:val="none" w:sz="0" w:space="0" w:color="auto"/>
      </w:divBdr>
      <w:divsChild>
        <w:div w:id="1499539904">
          <w:marLeft w:val="0"/>
          <w:marRight w:val="0"/>
          <w:marTop w:val="0"/>
          <w:marBottom w:val="0"/>
          <w:divBdr>
            <w:top w:val="none" w:sz="0" w:space="0" w:color="auto"/>
            <w:left w:val="none" w:sz="0" w:space="0" w:color="auto"/>
            <w:bottom w:val="none" w:sz="0" w:space="0" w:color="auto"/>
            <w:right w:val="none" w:sz="0" w:space="0" w:color="auto"/>
          </w:divBdr>
          <w:divsChild>
            <w:div w:id="423645175">
              <w:marLeft w:val="0"/>
              <w:marRight w:val="0"/>
              <w:marTop w:val="0"/>
              <w:marBottom w:val="0"/>
              <w:divBdr>
                <w:top w:val="none" w:sz="0" w:space="0" w:color="auto"/>
                <w:left w:val="none" w:sz="0" w:space="0" w:color="auto"/>
                <w:bottom w:val="none" w:sz="0" w:space="0" w:color="auto"/>
                <w:right w:val="none" w:sz="0" w:space="0" w:color="auto"/>
              </w:divBdr>
              <w:divsChild>
                <w:div w:id="10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31498">
      <w:bodyDiv w:val="1"/>
      <w:marLeft w:val="0"/>
      <w:marRight w:val="0"/>
      <w:marTop w:val="0"/>
      <w:marBottom w:val="0"/>
      <w:divBdr>
        <w:top w:val="none" w:sz="0" w:space="0" w:color="auto"/>
        <w:left w:val="none" w:sz="0" w:space="0" w:color="auto"/>
        <w:bottom w:val="none" w:sz="0" w:space="0" w:color="auto"/>
        <w:right w:val="none" w:sz="0" w:space="0" w:color="auto"/>
      </w:divBdr>
    </w:div>
    <w:div w:id="1459448477">
      <w:bodyDiv w:val="1"/>
      <w:marLeft w:val="0"/>
      <w:marRight w:val="0"/>
      <w:marTop w:val="0"/>
      <w:marBottom w:val="0"/>
      <w:divBdr>
        <w:top w:val="none" w:sz="0" w:space="0" w:color="auto"/>
        <w:left w:val="none" w:sz="0" w:space="0" w:color="auto"/>
        <w:bottom w:val="none" w:sz="0" w:space="0" w:color="auto"/>
        <w:right w:val="none" w:sz="0" w:space="0" w:color="auto"/>
      </w:divBdr>
    </w:div>
    <w:div w:id="1624191795">
      <w:bodyDiv w:val="1"/>
      <w:marLeft w:val="0"/>
      <w:marRight w:val="0"/>
      <w:marTop w:val="0"/>
      <w:marBottom w:val="0"/>
      <w:divBdr>
        <w:top w:val="none" w:sz="0" w:space="0" w:color="auto"/>
        <w:left w:val="none" w:sz="0" w:space="0" w:color="auto"/>
        <w:bottom w:val="none" w:sz="0" w:space="0" w:color="auto"/>
        <w:right w:val="none" w:sz="0" w:space="0" w:color="auto"/>
      </w:divBdr>
    </w:div>
    <w:div w:id="187256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image" Target="media/image189.png"/><Relationship Id="rId200"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1" Type="http://schemas.microsoft.com/office/2011/relationships/people" Target="peop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footer" Target="footer1.xml"/><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oter" Target="footer2.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tiff"/><Relationship Id="rId180" Type="http://schemas.openxmlformats.org/officeDocument/2006/relationships/image" Target="media/image173.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6AE1D-4E23-6346-8855-1C4E67069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3701</Words>
  <Characters>21102</Characters>
  <Application>Microsoft Office Word</Application>
  <DocSecurity>0</DocSecurity>
  <Lines>175</Lines>
  <Paragraphs>49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יובל תמיר</dc:creator>
  <cp:keywords/>
  <dc:description/>
  <cp:lastModifiedBy>פהד נאסר</cp:lastModifiedBy>
  <cp:revision>2</cp:revision>
  <dcterms:created xsi:type="dcterms:W3CDTF">2021-02-12T17:03:00Z</dcterms:created>
  <dcterms:modified xsi:type="dcterms:W3CDTF">2021-02-12T17:03:00Z</dcterms:modified>
</cp:coreProperties>
</file>